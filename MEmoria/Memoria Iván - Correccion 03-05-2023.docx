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Pr="00462308"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F9768A" w:rsidRPr="009F02FE" w:rsidRDefault="00B80493" w:rsidP="00E9649E">
      <w:pPr>
        <w:jc w:val="both"/>
        <w:rPr>
          <w:rFonts w:cs="Times New Roman"/>
          <w:szCs w:val="25"/>
        </w:rPr>
      </w:pPr>
      <w:r w:rsidRPr="009F02FE">
        <w:rPr>
          <w:rFonts w:cs="Times New Roman"/>
          <w:szCs w:val="25"/>
        </w:rPr>
        <w:t xml:space="preserve">A lo largo de esta memoria se explicará el proceso de desarrollo de una aplicación web </w:t>
      </w:r>
      <w:r w:rsidR="00C63303" w:rsidRPr="009F02FE">
        <w:rPr>
          <w:rFonts w:cs="Times New Roman"/>
          <w:szCs w:val="25"/>
        </w:rPr>
        <w:t>didáctica. Esta</w:t>
      </w:r>
      <w:r w:rsidR="00A641BC" w:rsidRPr="009F02FE">
        <w:rPr>
          <w:rFonts w:cs="Times New Roman"/>
          <w:szCs w:val="25"/>
        </w:rPr>
        <w:t xml:space="preserve"> aplicación tiene como objetivo mejorar la enseñanza y el aprendizaje de los alumnos mediante un juego de tablero por equipos.</w:t>
      </w:r>
    </w:p>
    <w:p w:rsidR="009F02FE" w:rsidRDefault="00F9768A" w:rsidP="00E9649E">
      <w:pPr>
        <w:jc w:val="both"/>
        <w:rPr>
          <w:rFonts w:cs="Times New Roman"/>
          <w:szCs w:val="25"/>
        </w:rPr>
      </w:pPr>
      <w:r w:rsidRPr="009F02FE">
        <w:rPr>
          <w:rFonts w:cs="Times New Roman"/>
          <w:szCs w:val="25"/>
        </w:rPr>
        <w:t xml:space="preserve">La mayoría de los alumnos a lo largo de </w:t>
      </w:r>
      <w:r w:rsidR="00E54D23">
        <w:rPr>
          <w:rFonts w:cs="Times New Roman"/>
          <w:szCs w:val="25"/>
        </w:rPr>
        <w:t>la</w:t>
      </w:r>
      <w:r w:rsidR="00E54D23" w:rsidRPr="009F02FE">
        <w:rPr>
          <w:rFonts w:cs="Times New Roman"/>
          <w:szCs w:val="25"/>
        </w:rPr>
        <w:t xml:space="preserve"> </w:t>
      </w:r>
      <w:r w:rsidRPr="009F02FE">
        <w:rPr>
          <w:rFonts w:cs="Times New Roman"/>
          <w:szCs w:val="25"/>
        </w:rPr>
        <w:t>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que el proce</w:t>
      </w:r>
      <w:r w:rsidR="00D14FA7">
        <w:rPr>
          <w:rFonts w:cs="Times New Roman"/>
          <w:szCs w:val="25"/>
        </w:rPr>
        <w:t xml:space="preserve">so de aprendizaje se </w:t>
      </w:r>
      <w:r w:rsidRPr="009F02FE">
        <w:rPr>
          <w:rFonts w:cs="Times New Roman"/>
          <w:szCs w:val="25"/>
        </w:rPr>
        <w:t>puede hacer cuesta arriba debido a la forma de aprender o falta de motivación por una asignatura. Por este motivo, mediante un juego donde los diferentes alumnos se enfrentan en dos equipo</w:t>
      </w:r>
      <w:r w:rsidR="007F2EFC">
        <w:rPr>
          <w:rFonts w:cs="Times New Roman"/>
          <w:szCs w:val="25"/>
        </w:rPr>
        <w:t>s</w:t>
      </w:r>
      <w:r w:rsidRPr="009F02FE">
        <w:rPr>
          <w:rFonts w:cs="Times New Roman"/>
          <w:szCs w:val="25"/>
        </w:rPr>
        <w:t xml:space="preserve"> respondiendo preguntas de la materia, se logra una mayor atención y motivación hacia la asignatura.</w:t>
      </w:r>
    </w:p>
    <w:p w:rsidR="00C50D3F" w:rsidRDefault="00C50D3F">
      <w:pPr>
        <w:jc w:val="both"/>
        <w:rPr>
          <w:rFonts w:cs="Times New Roman"/>
          <w:szCs w:val="25"/>
        </w:rPr>
      </w:pPr>
      <w:r w:rsidRPr="00C50D3F">
        <w:rPr>
          <w:rFonts w:cs="Times New Roman"/>
          <w:szCs w:val="25"/>
        </w:rPr>
        <w:t>El juego propuesto incluye preguntas individuales y grupales que deben ser respondidas para obtener puntos y ganar. En las preguntas individuales, el alumno debe demostrar sus conocimientos, mientras que en las preguntas grupales se fomenta la colaboración entre los miembros del equipo para desarrollar habilidades de trabajo en equipo</w:t>
      </w:r>
      <w:r>
        <w:rPr>
          <w:rFonts w:ascii="Segoe UI" w:hAnsi="Segoe UI" w:cs="Segoe UI"/>
          <w:color w:val="374151"/>
          <w:sz w:val="14"/>
          <w:szCs w:val="14"/>
          <w:shd w:val="clear" w:color="auto" w:fill="F7F7F8"/>
        </w:rPr>
        <w:t>.</w:t>
      </w:r>
    </w:p>
    <w:p w:rsidR="00C50D3F" w:rsidRDefault="009F02FE">
      <w:pPr>
        <w:jc w:val="both"/>
        <w:rPr>
          <w:rFonts w:cs="Times New Roman"/>
          <w:szCs w:val="25"/>
        </w:rPr>
      </w:pPr>
      <w:r>
        <w:rPr>
          <w:rFonts w:cs="Times New Roman"/>
          <w:szCs w:val="25"/>
        </w:rPr>
        <w:t>El desarrollo de la aplicación se ha divi</w:t>
      </w:r>
      <w:r w:rsidR="007F2EFC">
        <w:rPr>
          <w:rFonts w:cs="Times New Roman"/>
          <w:szCs w:val="25"/>
        </w:rPr>
        <w:t>di</w:t>
      </w:r>
      <w:r>
        <w:rPr>
          <w:rFonts w:cs="Times New Roman"/>
          <w:szCs w:val="25"/>
        </w:rPr>
        <w:t>do en tres partes principales.</w:t>
      </w:r>
    </w:p>
    <w:p w:rsidR="00C50D3F" w:rsidRDefault="00B945C9">
      <w:pPr>
        <w:pStyle w:val="Prrafodelista"/>
        <w:numPr>
          <w:ilvl w:val="0"/>
          <w:numId w:val="21"/>
        </w:numPr>
        <w:jc w:val="both"/>
        <w:rPr>
          <w:rFonts w:cs="Times New Roman"/>
          <w:szCs w:val="25"/>
        </w:rPr>
      </w:pPr>
      <w:r w:rsidRPr="00B945C9">
        <w:rPr>
          <w:rFonts w:cs="Times New Roman"/>
          <w:szCs w:val="25"/>
        </w:rPr>
        <w:t>Creación de los menús para registro e información.</w:t>
      </w:r>
    </w:p>
    <w:p w:rsidR="00C50D3F" w:rsidRDefault="00B945C9">
      <w:pPr>
        <w:pStyle w:val="Prrafodelista"/>
        <w:numPr>
          <w:ilvl w:val="0"/>
          <w:numId w:val="21"/>
        </w:numPr>
        <w:jc w:val="both"/>
        <w:rPr>
          <w:rFonts w:cs="Times New Roman"/>
          <w:szCs w:val="25"/>
        </w:rPr>
      </w:pPr>
      <w:r w:rsidRPr="00B945C9">
        <w:rPr>
          <w:rFonts w:cs="Times New Roman"/>
          <w:szCs w:val="25"/>
        </w:rPr>
        <w:t>Diseño de la interfaz gráfica del tablero.</w:t>
      </w:r>
    </w:p>
    <w:p w:rsidR="00C50D3F" w:rsidRDefault="00B945C9">
      <w:pPr>
        <w:pStyle w:val="Prrafodelista"/>
        <w:numPr>
          <w:ilvl w:val="0"/>
          <w:numId w:val="21"/>
        </w:numPr>
        <w:jc w:val="both"/>
        <w:rPr>
          <w:rFonts w:cs="Times New Roman"/>
          <w:szCs w:val="25"/>
        </w:rPr>
      </w:pPr>
      <w:r w:rsidRPr="00B945C9">
        <w:rPr>
          <w:rFonts w:cs="Times New Roman"/>
          <w:szCs w:val="25"/>
        </w:rPr>
        <w:t>Desarrollo del funcionamiento del juego.</w:t>
      </w:r>
    </w:p>
    <w:p w:rsidR="004244FE" w:rsidRDefault="00C50D3F">
      <w:pPr>
        <w:spacing w:after="200"/>
        <w:jc w:val="both"/>
        <w:rPr>
          <w:rFonts w:cs="Times New Roman"/>
          <w:szCs w:val="25"/>
        </w:rPr>
        <w:pPrChange w:id="0" w:author="ivan del pino" w:date="2023-04-19T09:50:00Z">
          <w:pPr>
            <w:spacing w:after="200"/>
          </w:pPr>
        </w:pPrChange>
      </w:pPr>
      <w:r w:rsidRPr="00C50D3F">
        <w:rPr>
          <w:rFonts w:cs="Times New Roman"/>
          <w:szCs w:val="25"/>
        </w:rPr>
        <w:t xml:space="preserve">En las dos primeras partes se usaron HTML y CSS principalmente, pero en la tercera parte se empleó principalmente </w:t>
      </w:r>
      <w:r w:rsidR="007F2EFC" w:rsidRPr="007F2EFC">
        <w:rPr>
          <w:rFonts w:cs="Times New Roman"/>
          <w:szCs w:val="25"/>
        </w:rPr>
        <w:t>JavaScript</w:t>
      </w:r>
      <w:r w:rsidR="007F2EFC">
        <w:rPr>
          <w:rFonts w:ascii="Verdana" w:hAnsi="Verdana"/>
          <w:color w:val="444444"/>
          <w:sz w:val="27"/>
          <w:szCs w:val="27"/>
          <w:shd w:val="clear" w:color="auto" w:fill="FFFFFF"/>
        </w:rPr>
        <w:t xml:space="preserve"> </w:t>
      </w:r>
      <w:r w:rsidRPr="00C50D3F">
        <w:rPr>
          <w:rFonts w:cs="Times New Roman"/>
          <w:szCs w:val="25"/>
        </w:rPr>
        <w:t xml:space="preserve">para permitir la interacción eficiente del cliente con la página web y la base de </w:t>
      </w:r>
      <w:r>
        <w:rPr>
          <w:rFonts w:cs="Times New Roman"/>
          <w:szCs w:val="25"/>
        </w:rPr>
        <w:t>d</w:t>
      </w:r>
      <w:r w:rsidRPr="00C50D3F">
        <w:rPr>
          <w:rFonts w:cs="Times New Roman"/>
          <w:szCs w:val="25"/>
        </w:rPr>
        <w:t>atos</w:t>
      </w:r>
      <w:r>
        <w:rPr>
          <w:rFonts w:cs="Times New Roman"/>
          <w:szCs w:val="25"/>
        </w:rPr>
        <w:t>.</w:t>
      </w:r>
      <w:r w:rsidR="00634CED">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253930" w:rsidRDefault="009F15FB">
          <w:pPr>
            <w:pStyle w:val="TDC1"/>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34051984" w:history="1">
            <w:r w:rsidR="00253930" w:rsidRPr="002D7AFE">
              <w:rPr>
                <w:rStyle w:val="Hipervnculo"/>
                <w:noProof/>
              </w:rPr>
              <w:t>Capítulo 1: Introducción</w:t>
            </w:r>
            <w:r w:rsidR="00253930">
              <w:rPr>
                <w:noProof/>
                <w:webHidden/>
              </w:rPr>
              <w:tab/>
            </w:r>
            <w:r>
              <w:rPr>
                <w:noProof/>
                <w:webHidden/>
              </w:rPr>
              <w:fldChar w:fldCharType="begin"/>
            </w:r>
            <w:r w:rsidR="00253930">
              <w:rPr>
                <w:noProof/>
                <w:webHidden/>
              </w:rPr>
              <w:instrText xml:space="preserve"> PAGEREF _Toc134051984 \h </w:instrText>
            </w:r>
            <w:r>
              <w:rPr>
                <w:noProof/>
                <w:webHidden/>
              </w:rPr>
            </w:r>
            <w:r>
              <w:rPr>
                <w:noProof/>
                <w:webHidden/>
              </w:rPr>
              <w:fldChar w:fldCharType="separate"/>
            </w:r>
            <w:r w:rsidR="00253930">
              <w:rPr>
                <w:noProof/>
                <w:webHidden/>
              </w:rPr>
              <w:t>1</w:t>
            </w:r>
            <w:r>
              <w:rPr>
                <w:noProof/>
                <w:webHidden/>
              </w:rPr>
              <w:fldChar w:fldCharType="end"/>
            </w:r>
          </w:hyperlink>
        </w:p>
        <w:p w:rsidR="00253930" w:rsidRDefault="009F15FB">
          <w:pPr>
            <w:pStyle w:val="TDC2"/>
            <w:tabs>
              <w:tab w:val="left" w:pos="880"/>
              <w:tab w:val="right" w:leader="dot" w:pos="8494"/>
            </w:tabs>
            <w:rPr>
              <w:rFonts w:asciiTheme="minorHAnsi" w:eastAsiaTheme="minorEastAsia" w:hAnsiTheme="minorHAnsi"/>
              <w:noProof/>
              <w:sz w:val="22"/>
              <w:lang w:eastAsia="es-ES"/>
            </w:rPr>
          </w:pPr>
          <w:hyperlink w:anchor="_Toc134051985" w:history="1">
            <w:r w:rsidR="00253930" w:rsidRPr="002D7AFE">
              <w:rPr>
                <w:rStyle w:val="Hipervnculo"/>
                <w:noProof/>
              </w:rPr>
              <w:t>1.1</w:t>
            </w:r>
            <w:r w:rsidR="00253930">
              <w:rPr>
                <w:rFonts w:asciiTheme="minorHAnsi" w:eastAsiaTheme="minorEastAsia" w:hAnsiTheme="minorHAnsi"/>
                <w:noProof/>
                <w:sz w:val="22"/>
                <w:lang w:eastAsia="es-ES"/>
              </w:rPr>
              <w:tab/>
            </w:r>
            <w:r w:rsidR="00253930" w:rsidRPr="002D7AFE">
              <w:rPr>
                <w:rStyle w:val="Hipervnculo"/>
                <w:noProof/>
              </w:rPr>
              <w:t>Motivación</w:t>
            </w:r>
            <w:r w:rsidR="00253930">
              <w:rPr>
                <w:noProof/>
                <w:webHidden/>
              </w:rPr>
              <w:tab/>
            </w:r>
            <w:r>
              <w:rPr>
                <w:noProof/>
                <w:webHidden/>
              </w:rPr>
              <w:fldChar w:fldCharType="begin"/>
            </w:r>
            <w:r w:rsidR="00253930">
              <w:rPr>
                <w:noProof/>
                <w:webHidden/>
              </w:rPr>
              <w:instrText xml:space="preserve"> PAGEREF _Toc134051985 \h </w:instrText>
            </w:r>
            <w:r>
              <w:rPr>
                <w:noProof/>
                <w:webHidden/>
              </w:rPr>
            </w:r>
            <w:r>
              <w:rPr>
                <w:noProof/>
                <w:webHidden/>
              </w:rPr>
              <w:fldChar w:fldCharType="separate"/>
            </w:r>
            <w:r w:rsidR="00253930">
              <w:rPr>
                <w:noProof/>
                <w:webHidden/>
              </w:rPr>
              <w:t>1</w:t>
            </w:r>
            <w:r>
              <w:rPr>
                <w:noProof/>
                <w:webHidden/>
              </w:rPr>
              <w:fldChar w:fldCharType="end"/>
            </w:r>
          </w:hyperlink>
        </w:p>
        <w:p w:rsidR="00253930" w:rsidRDefault="009F15FB">
          <w:pPr>
            <w:pStyle w:val="TDC2"/>
            <w:tabs>
              <w:tab w:val="left" w:pos="880"/>
              <w:tab w:val="right" w:leader="dot" w:pos="8494"/>
            </w:tabs>
            <w:rPr>
              <w:rFonts w:asciiTheme="minorHAnsi" w:eastAsiaTheme="minorEastAsia" w:hAnsiTheme="minorHAnsi"/>
              <w:noProof/>
              <w:sz w:val="22"/>
              <w:lang w:eastAsia="es-ES"/>
            </w:rPr>
          </w:pPr>
          <w:hyperlink w:anchor="_Toc134051986" w:history="1">
            <w:r w:rsidR="00253930" w:rsidRPr="002D7AFE">
              <w:rPr>
                <w:rStyle w:val="Hipervnculo"/>
                <w:noProof/>
              </w:rPr>
              <w:t>1.2</w:t>
            </w:r>
            <w:r w:rsidR="00253930">
              <w:rPr>
                <w:rFonts w:asciiTheme="minorHAnsi" w:eastAsiaTheme="minorEastAsia" w:hAnsiTheme="minorHAnsi"/>
                <w:noProof/>
                <w:sz w:val="22"/>
                <w:lang w:eastAsia="es-ES"/>
              </w:rPr>
              <w:tab/>
            </w:r>
            <w:r w:rsidR="00253930" w:rsidRPr="002D7AFE">
              <w:rPr>
                <w:rStyle w:val="Hipervnculo"/>
                <w:noProof/>
              </w:rPr>
              <w:t>Objetivos</w:t>
            </w:r>
            <w:r w:rsidR="00253930">
              <w:rPr>
                <w:noProof/>
                <w:webHidden/>
              </w:rPr>
              <w:tab/>
            </w:r>
            <w:r>
              <w:rPr>
                <w:noProof/>
                <w:webHidden/>
              </w:rPr>
              <w:fldChar w:fldCharType="begin"/>
            </w:r>
            <w:r w:rsidR="00253930">
              <w:rPr>
                <w:noProof/>
                <w:webHidden/>
              </w:rPr>
              <w:instrText xml:space="preserve"> PAGEREF _Toc134051986 \h </w:instrText>
            </w:r>
            <w:r>
              <w:rPr>
                <w:noProof/>
                <w:webHidden/>
              </w:rPr>
            </w:r>
            <w:r>
              <w:rPr>
                <w:noProof/>
                <w:webHidden/>
              </w:rPr>
              <w:fldChar w:fldCharType="separate"/>
            </w:r>
            <w:r w:rsidR="00253930">
              <w:rPr>
                <w:noProof/>
                <w:webHidden/>
              </w:rPr>
              <w:t>1</w:t>
            </w:r>
            <w:r>
              <w:rPr>
                <w:noProof/>
                <w:webHidden/>
              </w:rPr>
              <w:fldChar w:fldCharType="end"/>
            </w:r>
          </w:hyperlink>
        </w:p>
        <w:p w:rsidR="00253930" w:rsidRDefault="009F15FB">
          <w:pPr>
            <w:pStyle w:val="TDC2"/>
            <w:tabs>
              <w:tab w:val="left" w:pos="880"/>
              <w:tab w:val="right" w:leader="dot" w:pos="8494"/>
            </w:tabs>
            <w:rPr>
              <w:rFonts w:asciiTheme="minorHAnsi" w:eastAsiaTheme="minorEastAsia" w:hAnsiTheme="minorHAnsi"/>
              <w:noProof/>
              <w:sz w:val="22"/>
              <w:lang w:eastAsia="es-ES"/>
            </w:rPr>
          </w:pPr>
          <w:hyperlink w:anchor="_Toc134051987" w:history="1">
            <w:r w:rsidR="00253930" w:rsidRPr="002D7AFE">
              <w:rPr>
                <w:rStyle w:val="Hipervnculo"/>
                <w:noProof/>
              </w:rPr>
              <w:t>1.3</w:t>
            </w:r>
            <w:r w:rsidR="00253930">
              <w:rPr>
                <w:rFonts w:asciiTheme="minorHAnsi" w:eastAsiaTheme="minorEastAsia" w:hAnsiTheme="minorHAnsi"/>
                <w:noProof/>
                <w:sz w:val="22"/>
                <w:lang w:eastAsia="es-ES"/>
              </w:rPr>
              <w:tab/>
            </w:r>
            <w:r w:rsidR="00253930" w:rsidRPr="002D7AFE">
              <w:rPr>
                <w:rStyle w:val="Hipervnculo"/>
                <w:noProof/>
              </w:rPr>
              <w:t>Capítulos a abarcar</w:t>
            </w:r>
            <w:r w:rsidR="00253930">
              <w:rPr>
                <w:noProof/>
                <w:webHidden/>
              </w:rPr>
              <w:tab/>
            </w:r>
            <w:r>
              <w:rPr>
                <w:noProof/>
                <w:webHidden/>
              </w:rPr>
              <w:fldChar w:fldCharType="begin"/>
            </w:r>
            <w:r w:rsidR="00253930">
              <w:rPr>
                <w:noProof/>
                <w:webHidden/>
              </w:rPr>
              <w:instrText xml:space="preserve"> PAGEREF _Toc134051987 \h </w:instrText>
            </w:r>
            <w:r>
              <w:rPr>
                <w:noProof/>
                <w:webHidden/>
              </w:rPr>
            </w:r>
            <w:r>
              <w:rPr>
                <w:noProof/>
                <w:webHidden/>
              </w:rPr>
              <w:fldChar w:fldCharType="separate"/>
            </w:r>
            <w:r w:rsidR="00253930">
              <w:rPr>
                <w:noProof/>
                <w:webHidden/>
              </w:rPr>
              <w:t>2</w:t>
            </w:r>
            <w:r>
              <w:rPr>
                <w:noProof/>
                <w:webHidden/>
              </w:rPr>
              <w:fldChar w:fldCharType="end"/>
            </w:r>
          </w:hyperlink>
        </w:p>
        <w:p w:rsidR="00253930" w:rsidRDefault="009F15FB">
          <w:pPr>
            <w:pStyle w:val="TDC1"/>
            <w:rPr>
              <w:rFonts w:asciiTheme="minorHAnsi" w:eastAsiaTheme="minorEastAsia" w:hAnsiTheme="minorHAnsi"/>
              <w:noProof/>
              <w:sz w:val="22"/>
              <w:lang w:eastAsia="es-ES"/>
            </w:rPr>
          </w:pPr>
          <w:hyperlink w:anchor="_Toc134051988" w:history="1">
            <w:r w:rsidR="00253930" w:rsidRPr="002D7AFE">
              <w:rPr>
                <w:rStyle w:val="Hipervnculo"/>
                <w:noProof/>
              </w:rPr>
              <w:t>Capítulo 2: Tecnologías</w:t>
            </w:r>
            <w:r w:rsidR="00253930">
              <w:rPr>
                <w:noProof/>
                <w:webHidden/>
              </w:rPr>
              <w:tab/>
            </w:r>
            <w:r>
              <w:rPr>
                <w:noProof/>
                <w:webHidden/>
              </w:rPr>
              <w:fldChar w:fldCharType="begin"/>
            </w:r>
            <w:r w:rsidR="00253930">
              <w:rPr>
                <w:noProof/>
                <w:webHidden/>
              </w:rPr>
              <w:instrText xml:space="preserve"> PAGEREF _Toc134051988 \h </w:instrText>
            </w:r>
            <w:r>
              <w:rPr>
                <w:noProof/>
                <w:webHidden/>
              </w:rPr>
            </w:r>
            <w:r>
              <w:rPr>
                <w:noProof/>
                <w:webHidden/>
              </w:rPr>
              <w:fldChar w:fldCharType="separate"/>
            </w:r>
            <w:r w:rsidR="00253930">
              <w:rPr>
                <w:noProof/>
                <w:webHidden/>
              </w:rPr>
              <w:t>3</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1989" w:history="1">
            <w:r w:rsidR="00253930" w:rsidRPr="002D7AFE">
              <w:rPr>
                <w:rStyle w:val="Hipervnculo"/>
                <w:noProof/>
              </w:rPr>
              <w:t>2.1 Lenguaje HTML</w:t>
            </w:r>
            <w:r w:rsidR="00253930">
              <w:rPr>
                <w:noProof/>
                <w:webHidden/>
              </w:rPr>
              <w:tab/>
            </w:r>
            <w:r>
              <w:rPr>
                <w:noProof/>
                <w:webHidden/>
              </w:rPr>
              <w:fldChar w:fldCharType="begin"/>
            </w:r>
            <w:r w:rsidR="00253930">
              <w:rPr>
                <w:noProof/>
                <w:webHidden/>
              </w:rPr>
              <w:instrText xml:space="preserve"> PAGEREF _Toc134051989 \h </w:instrText>
            </w:r>
            <w:r>
              <w:rPr>
                <w:noProof/>
                <w:webHidden/>
              </w:rPr>
            </w:r>
            <w:r>
              <w:rPr>
                <w:noProof/>
                <w:webHidden/>
              </w:rPr>
              <w:fldChar w:fldCharType="separate"/>
            </w:r>
            <w:r w:rsidR="00253930">
              <w:rPr>
                <w:noProof/>
                <w:webHidden/>
              </w:rPr>
              <w:t>3</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1990" w:history="1">
            <w:r w:rsidR="00253930" w:rsidRPr="002D7AFE">
              <w:rPr>
                <w:rStyle w:val="Hipervnculo"/>
                <w:noProof/>
              </w:rPr>
              <w:t>2.2 Lenguaje CSS</w:t>
            </w:r>
            <w:r w:rsidR="00253930">
              <w:rPr>
                <w:noProof/>
                <w:webHidden/>
              </w:rPr>
              <w:tab/>
            </w:r>
            <w:r>
              <w:rPr>
                <w:noProof/>
                <w:webHidden/>
              </w:rPr>
              <w:fldChar w:fldCharType="begin"/>
            </w:r>
            <w:r w:rsidR="00253930">
              <w:rPr>
                <w:noProof/>
                <w:webHidden/>
              </w:rPr>
              <w:instrText xml:space="preserve"> PAGEREF _Toc134051990 \h </w:instrText>
            </w:r>
            <w:r>
              <w:rPr>
                <w:noProof/>
                <w:webHidden/>
              </w:rPr>
            </w:r>
            <w:r>
              <w:rPr>
                <w:noProof/>
                <w:webHidden/>
              </w:rPr>
              <w:fldChar w:fldCharType="separate"/>
            </w:r>
            <w:r w:rsidR="00253930">
              <w:rPr>
                <w:noProof/>
                <w:webHidden/>
              </w:rPr>
              <w:t>4</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1991" w:history="1">
            <w:r w:rsidR="00253930" w:rsidRPr="002D7AFE">
              <w:rPr>
                <w:rStyle w:val="Hipervnculo"/>
                <w:noProof/>
              </w:rPr>
              <w:t>2.3 Lenguaje Javascript</w:t>
            </w:r>
            <w:r w:rsidR="00253930">
              <w:rPr>
                <w:noProof/>
                <w:webHidden/>
              </w:rPr>
              <w:tab/>
            </w:r>
            <w:r>
              <w:rPr>
                <w:noProof/>
                <w:webHidden/>
              </w:rPr>
              <w:fldChar w:fldCharType="begin"/>
            </w:r>
            <w:r w:rsidR="00253930">
              <w:rPr>
                <w:noProof/>
                <w:webHidden/>
              </w:rPr>
              <w:instrText xml:space="preserve"> PAGEREF _Toc134051991 \h </w:instrText>
            </w:r>
            <w:r>
              <w:rPr>
                <w:noProof/>
                <w:webHidden/>
              </w:rPr>
            </w:r>
            <w:r>
              <w:rPr>
                <w:noProof/>
                <w:webHidden/>
              </w:rPr>
              <w:fldChar w:fldCharType="separate"/>
            </w:r>
            <w:r w:rsidR="00253930">
              <w:rPr>
                <w:noProof/>
                <w:webHidden/>
              </w:rPr>
              <w:t>4</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1992" w:history="1">
            <w:r w:rsidR="00253930" w:rsidRPr="002D7AFE">
              <w:rPr>
                <w:rStyle w:val="Hipervnculo"/>
                <w:noProof/>
              </w:rPr>
              <w:t>2.4 Visual Studio Code</w:t>
            </w:r>
            <w:r w:rsidR="00253930">
              <w:rPr>
                <w:noProof/>
                <w:webHidden/>
              </w:rPr>
              <w:tab/>
            </w:r>
            <w:r>
              <w:rPr>
                <w:noProof/>
                <w:webHidden/>
              </w:rPr>
              <w:fldChar w:fldCharType="begin"/>
            </w:r>
            <w:r w:rsidR="00253930">
              <w:rPr>
                <w:noProof/>
                <w:webHidden/>
              </w:rPr>
              <w:instrText xml:space="preserve"> PAGEREF _Toc134051992 \h </w:instrText>
            </w:r>
            <w:r>
              <w:rPr>
                <w:noProof/>
                <w:webHidden/>
              </w:rPr>
            </w:r>
            <w:r>
              <w:rPr>
                <w:noProof/>
                <w:webHidden/>
              </w:rPr>
              <w:fldChar w:fldCharType="separate"/>
            </w:r>
            <w:r w:rsidR="00253930">
              <w:rPr>
                <w:noProof/>
                <w:webHidden/>
              </w:rPr>
              <w:t>5</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1993" w:history="1">
            <w:r w:rsidR="00253930" w:rsidRPr="002D7AFE">
              <w:rPr>
                <w:rStyle w:val="Hipervnculo"/>
                <w:noProof/>
              </w:rPr>
              <w:t>2.5 Firebase</w:t>
            </w:r>
            <w:r w:rsidR="00253930">
              <w:rPr>
                <w:noProof/>
                <w:webHidden/>
              </w:rPr>
              <w:tab/>
            </w:r>
            <w:r>
              <w:rPr>
                <w:noProof/>
                <w:webHidden/>
              </w:rPr>
              <w:fldChar w:fldCharType="begin"/>
            </w:r>
            <w:r w:rsidR="00253930">
              <w:rPr>
                <w:noProof/>
                <w:webHidden/>
              </w:rPr>
              <w:instrText xml:space="preserve"> PAGEREF _Toc134051993 \h </w:instrText>
            </w:r>
            <w:r>
              <w:rPr>
                <w:noProof/>
                <w:webHidden/>
              </w:rPr>
            </w:r>
            <w:r>
              <w:rPr>
                <w:noProof/>
                <w:webHidden/>
              </w:rPr>
              <w:fldChar w:fldCharType="separate"/>
            </w:r>
            <w:r w:rsidR="00253930">
              <w:rPr>
                <w:noProof/>
                <w:webHidden/>
              </w:rPr>
              <w:t>6</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1994" w:history="1">
            <w:r w:rsidR="00253930" w:rsidRPr="002D7AFE">
              <w:rPr>
                <w:rStyle w:val="Hipervnculo"/>
                <w:noProof/>
              </w:rPr>
              <w:t>2.6 Justinmind</w:t>
            </w:r>
            <w:r w:rsidR="00253930">
              <w:rPr>
                <w:noProof/>
                <w:webHidden/>
              </w:rPr>
              <w:tab/>
            </w:r>
            <w:r>
              <w:rPr>
                <w:noProof/>
                <w:webHidden/>
              </w:rPr>
              <w:fldChar w:fldCharType="begin"/>
            </w:r>
            <w:r w:rsidR="00253930">
              <w:rPr>
                <w:noProof/>
                <w:webHidden/>
              </w:rPr>
              <w:instrText xml:space="preserve"> PAGEREF _Toc134051994 \h </w:instrText>
            </w:r>
            <w:r>
              <w:rPr>
                <w:noProof/>
                <w:webHidden/>
              </w:rPr>
            </w:r>
            <w:r>
              <w:rPr>
                <w:noProof/>
                <w:webHidden/>
              </w:rPr>
              <w:fldChar w:fldCharType="separate"/>
            </w:r>
            <w:r w:rsidR="00253930">
              <w:rPr>
                <w:noProof/>
                <w:webHidden/>
              </w:rPr>
              <w:t>7</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1995" w:history="1">
            <w:r w:rsidR="00253930" w:rsidRPr="002D7AFE">
              <w:rPr>
                <w:rStyle w:val="Hipervnculo"/>
                <w:noProof/>
              </w:rPr>
              <w:t>2.7 Neocities</w:t>
            </w:r>
            <w:r w:rsidR="00253930">
              <w:rPr>
                <w:noProof/>
                <w:webHidden/>
              </w:rPr>
              <w:tab/>
            </w:r>
            <w:r>
              <w:rPr>
                <w:noProof/>
                <w:webHidden/>
              </w:rPr>
              <w:fldChar w:fldCharType="begin"/>
            </w:r>
            <w:r w:rsidR="00253930">
              <w:rPr>
                <w:noProof/>
                <w:webHidden/>
              </w:rPr>
              <w:instrText xml:space="preserve"> PAGEREF _Toc134051995 \h </w:instrText>
            </w:r>
            <w:r>
              <w:rPr>
                <w:noProof/>
                <w:webHidden/>
              </w:rPr>
            </w:r>
            <w:r>
              <w:rPr>
                <w:noProof/>
                <w:webHidden/>
              </w:rPr>
              <w:fldChar w:fldCharType="separate"/>
            </w:r>
            <w:r w:rsidR="00253930">
              <w:rPr>
                <w:noProof/>
                <w:webHidden/>
              </w:rPr>
              <w:t>8</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1996" w:history="1">
            <w:r w:rsidR="00253930" w:rsidRPr="002D7AFE">
              <w:rPr>
                <w:rStyle w:val="Hipervnculo"/>
                <w:noProof/>
              </w:rPr>
              <w:t>2.8 GitHub</w:t>
            </w:r>
            <w:r w:rsidR="00253930">
              <w:rPr>
                <w:noProof/>
                <w:webHidden/>
              </w:rPr>
              <w:tab/>
            </w:r>
            <w:r>
              <w:rPr>
                <w:noProof/>
                <w:webHidden/>
              </w:rPr>
              <w:fldChar w:fldCharType="begin"/>
            </w:r>
            <w:r w:rsidR="00253930">
              <w:rPr>
                <w:noProof/>
                <w:webHidden/>
              </w:rPr>
              <w:instrText xml:space="preserve"> PAGEREF _Toc134051996 \h </w:instrText>
            </w:r>
            <w:r>
              <w:rPr>
                <w:noProof/>
                <w:webHidden/>
              </w:rPr>
            </w:r>
            <w:r>
              <w:rPr>
                <w:noProof/>
                <w:webHidden/>
              </w:rPr>
              <w:fldChar w:fldCharType="separate"/>
            </w:r>
            <w:r w:rsidR="00253930">
              <w:rPr>
                <w:noProof/>
                <w:webHidden/>
              </w:rPr>
              <w:t>9</w:t>
            </w:r>
            <w:r>
              <w:rPr>
                <w:noProof/>
                <w:webHidden/>
              </w:rPr>
              <w:fldChar w:fldCharType="end"/>
            </w:r>
          </w:hyperlink>
        </w:p>
        <w:p w:rsidR="00253930" w:rsidRDefault="009F15FB">
          <w:pPr>
            <w:pStyle w:val="TDC1"/>
            <w:rPr>
              <w:rFonts w:asciiTheme="minorHAnsi" w:eastAsiaTheme="minorEastAsia" w:hAnsiTheme="minorHAnsi"/>
              <w:noProof/>
              <w:sz w:val="22"/>
              <w:lang w:eastAsia="es-ES"/>
            </w:rPr>
          </w:pPr>
          <w:hyperlink w:anchor="_Toc134051997" w:history="1">
            <w:r w:rsidR="00253930" w:rsidRPr="002D7AFE">
              <w:rPr>
                <w:rStyle w:val="Hipervnculo"/>
                <w:noProof/>
              </w:rPr>
              <w:t>Capítulo 3: Descripción de la aplicación</w:t>
            </w:r>
            <w:r w:rsidR="00253930">
              <w:rPr>
                <w:noProof/>
                <w:webHidden/>
              </w:rPr>
              <w:tab/>
            </w:r>
            <w:r>
              <w:rPr>
                <w:noProof/>
                <w:webHidden/>
              </w:rPr>
              <w:fldChar w:fldCharType="begin"/>
            </w:r>
            <w:r w:rsidR="00253930">
              <w:rPr>
                <w:noProof/>
                <w:webHidden/>
              </w:rPr>
              <w:instrText xml:space="preserve"> PAGEREF _Toc134051997 \h </w:instrText>
            </w:r>
            <w:r>
              <w:rPr>
                <w:noProof/>
                <w:webHidden/>
              </w:rPr>
            </w:r>
            <w:r>
              <w:rPr>
                <w:noProof/>
                <w:webHidden/>
              </w:rPr>
              <w:fldChar w:fldCharType="separate"/>
            </w:r>
            <w:r w:rsidR="00253930">
              <w:rPr>
                <w:noProof/>
                <w:webHidden/>
              </w:rPr>
              <w:t>11</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1998" w:history="1">
            <w:r w:rsidR="00253930" w:rsidRPr="002D7AFE">
              <w:rPr>
                <w:rStyle w:val="Hipervnculo"/>
                <w:noProof/>
              </w:rPr>
              <w:t>3.1 Metodología de trabajo</w:t>
            </w:r>
            <w:r w:rsidR="00253930">
              <w:rPr>
                <w:noProof/>
                <w:webHidden/>
              </w:rPr>
              <w:tab/>
            </w:r>
            <w:r>
              <w:rPr>
                <w:noProof/>
                <w:webHidden/>
              </w:rPr>
              <w:fldChar w:fldCharType="begin"/>
            </w:r>
            <w:r w:rsidR="00253930">
              <w:rPr>
                <w:noProof/>
                <w:webHidden/>
              </w:rPr>
              <w:instrText xml:space="preserve"> PAGEREF _Toc134051998 \h </w:instrText>
            </w:r>
            <w:r>
              <w:rPr>
                <w:noProof/>
                <w:webHidden/>
              </w:rPr>
            </w:r>
            <w:r>
              <w:rPr>
                <w:noProof/>
                <w:webHidden/>
              </w:rPr>
              <w:fldChar w:fldCharType="separate"/>
            </w:r>
            <w:r w:rsidR="00253930">
              <w:rPr>
                <w:noProof/>
                <w:webHidden/>
              </w:rPr>
              <w:t>11</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1999" w:history="1">
            <w:r w:rsidR="00253930" w:rsidRPr="002D7AFE">
              <w:rPr>
                <w:rStyle w:val="Hipervnculo"/>
                <w:noProof/>
              </w:rPr>
              <w:t>3.2 Inicio del proyecto</w:t>
            </w:r>
            <w:r w:rsidR="00253930">
              <w:rPr>
                <w:noProof/>
                <w:webHidden/>
              </w:rPr>
              <w:tab/>
            </w:r>
            <w:r>
              <w:rPr>
                <w:noProof/>
                <w:webHidden/>
              </w:rPr>
              <w:fldChar w:fldCharType="begin"/>
            </w:r>
            <w:r w:rsidR="00253930">
              <w:rPr>
                <w:noProof/>
                <w:webHidden/>
              </w:rPr>
              <w:instrText xml:space="preserve"> PAGEREF _Toc134051999 \h </w:instrText>
            </w:r>
            <w:r>
              <w:rPr>
                <w:noProof/>
                <w:webHidden/>
              </w:rPr>
            </w:r>
            <w:r>
              <w:rPr>
                <w:noProof/>
                <w:webHidden/>
              </w:rPr>
              <w:fldChar w:fldCharType="separate"/>
            </w:r>
            <w:r w:rsidR="00253930">
              <w:rPr>
                <w:noProof/>
                <w:webHidden/>
              </w:rPr>
              <w:t>12</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00" w:history="1">
            <w:r w:rsidR="00253930" w:rsidRPr="002D7AFE">
              <w:rPr>
                <w:rStyle w:val="Hipervnculo"/>
                <w:noProof/>
              </w:rPr>
              <w:t>3.2.1 Requisitos funcionales</w:t>
            </w:r>
            <w:r w:rsidR="00253930">
              <w:rPr>
                <w:noProof/>
                <w:webHidden/>
              </w:rPr>
              <w:tab/>
            </w:r>
            <w:r>
              <w:rPr>
                <w:noProof/>
                <w:webHidden/>
              </w:rPr>
              <w:fldChar w:fldCharType="begin"/>
            </w:r>
            <w:r w:rsidR="00253930">
              <w:rPr>
                <w:noProof/>
                <w:webHidden/>
              </w:rPr>
              <w:instrText xml:space="preserve"> PAGEREF _Toc134052000 \h </w:instrText>
            </w:r>
            <w:r>
              <w:rPr>
                <w:noProof/>
                <w:webHidden/>
              </w:rPr>
            </w:r>
            <w:r>
              <w:rPr>
                <w:noProof/>
                <w:webHidden/>
              </w:rPr>
              <w:fldChar w:fldCharType="separate"/>
            </w:r>
            <w:r w:rsidR="00253930">
              <w:rPr>
                <w:noProof/>
                <w:webHidden/>
              </w:rPr>
              <w:t>12</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01" w:history="1">
            <w:r w:rsidR="00253930" w:rsidRPr="002D7AFE">
              <w:rPr>
                <w:rStyle w:val="Hipervnculo"/>
                <w:noProof/>
              </w:rPr>
              <w:t>3.2.1 Requisitos no funcionales</w:t>
            </w:r>
            <w:r w:rsidR="00253930">
              <w:rPr>
                <w:noProof/>
                <w:webHidden/>
              </w:rPr>
              <w:tab/>
            </w:r>
            <w:r>
              <w:rPr>
                <w:noProof/>
                <w:webHidden/>
              </w:rPr>
              <w:fldChar w:fldCharType="begin"/>
            </w:r>
            <w:r w:rsidR="00253930">
              <w:rPr>
                <w:noProof/>
                <w:webHidden/>
              </w:rPr>
              <w:instrText xml:space="preserve"> PAGEREF _Toc134052001 \h </w:instrText>
            </w:r>
            <w:r>
              <w:rPr>
                <w:noProof/>
                <w:webHidden/>
              </w:rPr>
            </w:r>
            <w:r>
              <w:rPr>
                <w:noProof/>
                <w:webHidden/>
              </w:rPr>
              <w:fldChar w:fldCharType="separate"/>
            </w:r>
            <w:r w:rsidR="00253930">
              <w:rPr>
                <w:noProof/>
                <w:webHidden/>
              </w:rPr>
              <w:t>12</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2002" w:history="1">
            <w:r w:rsidR="00253930" w:rsidRPr="002D7AFE">
              <w:rPr>
                <w:rStyle w:val="Hipervnculo"/>
                <w:noProof/>
              </w:rPr>
              <w:t>3.3 Desarrollo y construcción</w:t>
            </w:r>
            <w:r w:rsidR="00253930">
              <w:rPr>
                <w:noProof/>
                <w:webHidden/>
              </w:rPr>
              <w:tab/>
            </w:r>
            <w:r>
              <w:rPr>
                <w:noProof/>
                <w:webHidden/>
              </w:rPr>
              <w:fldChar w:fldCharType="begin"/>
            </w:r>
            <w:r w:rsidR="00253930">
              <w:rPr>
                <w:noProof/>
                <w:webHidden/>
              </w:rPr>
              <w:instrText xml:space="preserve"> PAGEREF _Toc134052002 \h </w:instrText>
            </w:r>
            <w:r>
              <w:rPr>
                <w:noProof/>
                <w:webHidden/>
              </w:rPr>
            </w:r>
            <w:r>
              <w:rPr>
                <w:noProof/>
                <w:webHidden/>
              </w:rPr>
              <w:fldChar w:fldCharType="separate"/>
            </w:r>
            <w:r w:rsidR="00253930">
              <w:rPr>
                <w:noProof/>
                <w:webHidden/>
              </w:rPr>
              <w:t>12</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03" w:history="1">
            <w:r w:rsidR="00253930" w:rsidRPr="002D7AFE">
              <w:rPr>
                <w:rStyle w:val="Hipervnculo"/>
                <w:noProof/>
              </w:rPr>
              <w:t>3.3.1 Firebase</w:t>
            </w:r>
            <w:r w:rsidR="00253930">
              <w:rPr>
                <w:noProof/>
                <w:webHidden/>
              </w:rPr>
              <w:tab/>
            </w:r>
            <w:r>
              <w:rPr>
                <w:noProof/>
                <w:webHidden/>
              </w:rPr>
              <w:fldChar w:fldCharType="begin"/>
            </w:r>
            <w:r w:rsidR="00253930">
              <w:rPr>
                <w:noProof/>
                <w:webHidden/>
              </w:rPr>
              <w:instrText xml:space="preserve"> PAGEREF _Toc134052003 \h </w:instrText>
            </w:r>
            <w:r>
              <w:rPr>
                <w:noProof/>
                <w:webHidden/>
              </w:rPr>
            </w:r>
            <w:r>
              <w:rPr>
                <w:noProof/>
                <w:webHidden/>
              </w:rPr>
              <w:fldChar w:fldCharType="separate"/>
            </w:r>
            <w:r w:rsidR="00253930">
              <w:rPr>
                <w:noProof/>
                <w:webHidden/>
              </w:rPr>
              <w:t>14</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04" w:history="1">
            <w:r w:rsidR="00253930" w:rsidRPr="002D7AFE">
              <w:rPr>
                <w:rStyle w:val="Hipervnculo"/>
                <w:noProof/>
              </w:rPr>
              <w:t>3.3.2 Implementación de fichero Firebase.js</w:t>
            </w:r>
            <w:r w:rsidR="00253930">
              <w:rPr>
                <w:noProof/>
                <w:webHidden/>
              </w:rPr>
              <w:tab/>
            </w:r>
            <w:r>
              <w:rPr>
                <w:noProof/>
                <w:webHidden/>
              </w:rPr>
              <w:fldChar w:fldCharType="begin"/>
            </w:r>
            <w:r w:rsidR="00253930">
              <w:rPr>
                <w:noProof/>
                <w:webHidden/>
              </w:rPr>
              <w:instrText xml:space="preserve"> PAGEREF _Toc134052004 \h </w:instrText>
            </w:r>
            <w:r>
              <w:rPr>
                <w:noProof/>
                <w:webHidden/>
              </w:rPr>
            </w:r>
            <w:r>
              <w:rPr>
                <w:noProof/>
                <w:webHidden/>
              </w:rPr>
              <w:fldChar w:fldCharType="separate"/>
            </w:r>
            <w:r w:rsidR="00253930">
              <w:rPr>
                <w:noProof/>
                <w:webHidden/>
              </w:rPr>
              <w:t>15</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05" w:history="1">
            <w:r w:rsidR="00253930" w:rsidRPr="002D7AFE">
              <w:rPr>
                <w:rStyle w:val="Hipervnculo"/>
                <w:noProof/>
              </w:rPr>
              <w:t>3.3.3 Bases del prototipo</w:t>
            </w:r>
            <w:r w:rsidR="00253930">
              <w:rPr>
                <w:noProof/>
                <w:webHidden/>
              </w:rPr>
              <w:tab/>
            </w:r>
            <w:r>
              <w:rPr>
                <w:noProof/>
                <w:webHidden/>
              </w:rPr>
              <w:fldChar w:fldCharType="begin"/>
            </w:r>
            <w:r w:rsidR="00253930">
              <w:rPr>
                <w:noProof/>
                <w:webHidden/>
              </w:rPr>
              <w:instrText xml:space="preserve"> PAGEREF _Toc134052005 \h </w:instrText>
            </w:r>
            <w:r>
              <w:rPr>
                <w:noProof/>
                <w:webHidden/>
              </w:rPr>
            </w:r>
            <w:r>
              <w:rPr>
                <w:noProof/>
                <w:webHidden/>
              </w:rPr>
              <w:fldChar w:fldCharType="separate"/>
            </w:r>
            <w:r w:rsidR="00253930">
              <w:rPr>
                <w:noProof/>
                <w:webHidden/>
              </w:rPr>
              <w:t>16</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06" w:history="1">
            <w:r w:rsidR="00253930" w:rsidRPr="002D7AFE">
              <w:rPr>
                <w:rStyle w:val="Hipervnculo"/>
                <w:noProof/>
              </w:rPr>
              <w:t>3.3.4 Desarrollo de la interfaz de las pantallas</w:t>
            </w:r>
            <w:r w:rsidR="00253930">
              <w:rPr>
                <w:noProof/>
                <w:webHidden/>
              </w:rPr>
              <w:tab/>
            </w:r>
            <w:r>
              <w:rPr>
                <w:noProof/>
                <w:webHidden/>
              </w:rPr>
              <w:fldChar w:fldCharType="begin"/>
            </w:r>
            <w:r w:rsidR="00253930">
              <w:rPr>
                <w:noProof/>
                <w:webHidden/>
              </w:rPr>
              <w:instrText xml:space="preserve"> PAGEREF _Toc134052006 \h </w:instrText>
            </w:r>
            <w:r>
              <w:rPr>
                <w:noProof/>
                <w:webHidden/>
              </w:rPr>
            </w:r>
            <w:r>
              <w:rPr>
                <w:noProof/>
                <w:webHidden/>
              </w:rPr>
              <w:fldChar w:fldCharType="separate"/>
            </w:r>
            <w:r w:rsidR="00253930">
              <w:rPr>
                <w:noProof/>
                <w:webHidden/>
              </w:rPr>
              <w:t>17</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07" w:history="1">
            <w:r w:rsidR="00253930" w:rsidRPr="002D7AFE">
              <w:rPr>
                <w:rStyle w:val="Hipervnculo"/>
                <w:noProof/>
              </w:rPr>
              <w:t>3.3.3 Desarrollo del tablero</w:t>
            </w:r>
            <w:r w:rsidR="00253930">
              <w:rPr>
                <w:noProof/>
                <w:webHidden/>
              </w:rPr>
              <w:tab/>
            </w:r>
            <w:r>
              <w:rPr>
                <w:noProof/>
                <w:webHidden/>
              </w:rPr>
              <w:fldChar w:fldCharType="begin"/>
            </w:r>
            <w:r w:rsidR="00253930">
              <w:rPr>
                <w:noProof/>
                <w:webHidden/>
              </w:rPr>
              <w:instrText xml:space="preserve"> PAGEREF _Toc134052007 \h </w:instrText>
            </w:r>
            <w:r>
              <w:rPr>
                <w:noProof/>
                <w:webHidden/>
              </w:rPr>
            </w:r>
            <w:r>
              <w:rPr>
                <w:noProof/>
                <w:webHidden/>
              </w:rPr>
              <w:fldChar w:fldCharType="separate"/>
            </w:r>
            <w:r w:rsidR="00253930">
              <w:rPr>
                <w:noProof/>
                <w:webHidden/>
              </w:rPr>
              <w:t>23</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08" w:history="1">
            <w:r w:rsidR="00253930" w:rsidRPr="002D7AFE">
              <w:rPr>
                <w:rStyle w:val="Hipervnculo"/>
                <w:noProof/>
              </w:rPr>
              <w:t>3.3.4 Desarrollo de la funcionalidad de los menús</w:t>
            </w:r>
            <w:r w:rsidR="00253930">
              <w:rPr>
                <w:noProof/>
                <w:webHidden/>
              </w:rPr>
              <w:tab/>
            </w:r>
            <w:r>
              <w:rPr>
                <w:noProof/>
                <w:webHidden/>
              </w:rPr>
              <w:fldChar w:fldCharType="begin"/>
            </w:r>
            <w:r w:rsidR="00253930">
              <w:rPr>
                <w:noProof/>
                <w:webHidden/>
              </w:rPr>
              <w:instrText xml:space="preserve"> PAGEREF _Toc134052008 \h </w:instrText>
            </w:r>
            <w:r>
              <w:rPr>
                <w:noProof/>
                <w:webHidden/>
              </w:rPr>
            </w:r>
            <w:r>
              <w:rPr>
                <w:noProof/>
                <w:webHidden/>
              </w:rPr>
              <w:fldChar w:fldCharType="separate"/>
            </w:r>
            <w:r w:rsidR="00253930">
              <w:rPr>
                <w:noProof/>
                <w:webHidden/>
              </w:rPr>
              <w:t>24</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09" w:history="1">
            <w:r w:rsidR="00253930" w:rsidRPr="002D7AFE">
              <w:rPr>
                <w:rStyle w:val="Hipervnculo"/>
                <w:noProof/>
              </w:rPr>
              <w:t>3.3.5 Desarrollo de la funcionalidad del tablero</w:t>
            </w:r>
            <w:r w:rsidR="00253930">
              <w:rPr>
                <w:noProof/>
                <w:webHidden/>
              </w:rPr>
              <w:tab/>
            </w:r>
            <w:r>
              <w:rPr>
                <w:noProof/>
                <w:webHidden/>
              </w:rPr>
              <w:fldChar w:fldCharType="begin"/>
            </w:r>
            <w:r w:rsidR="00253930">
              <w:rPr>
                <w:noProof/>
                <w:webHidden/>
              </w:rPr>
              <w:instrText xml:space="preserve"> PAGEREF _Toc134052009 \h </w:instrText>
            </w:r>
            <w:r>
              <w:rPr>
                <w:noProof/>
                <w:webHidden/>
              </w:rPr>
            </w:r>
            <w:r>
              <w:rPr>
                <w:noProof/>
                <w:webHidden/>
              </w:rPr>
              <w:fldChar w:fldCharType="separate"/>
            </w:r>
            <w:r w:rsidR="00253930">
              <w:rPr>
                <w:noProof/>
                <w:webHidden/>
              </w:rPr>
              <w:t>27</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10" w:history="1">
            <w:r w:rsidR="00253930" w:rsidRPr="002D7AFE">
              <w:rPr>
                <w:rStyle w:val="Hipervnculo"/>
                <w:noProof/>
              </w:rPr>
              <w:t>3.3.6 Desarrollo de la funcionalidad del tablero</w:t>
            </w:r>
            <w:r w:rsidR="00253930">
              <w:rPr>
                <w:noProof/>
                <w:webHidden/>
              </w:rPr>
              <w:tab/>
            </w:r>
            <w:r>
              <w:rPr>
                <w:noProof/>
                <w:webHidden/>
              </w:rPr>
              <w:fldChar w:fldCharType="begin"/>
            </w:r>
            <w:r w:rsidR="00253930">
              <w:rPr>
                <w:noProof/>
                <w:webHidden/>
              </w:rPr>
              <w:instrText xml:space="preserve"> PAGEREF _Toc134052010 \h </w:instrText>
            </w:r>
            <w:r>
              <w:rPr>
                <w:noProof/>
                <w:webHidden/>
              </w:rPr>
            </w:r>
            <w:r>
              <w:rPr>
                <w:noProof/>
                <w:webHidden/>
              </w:rPr>
              <w:fldChar w:fldCharType="separate"/>
            </w:r>
            <w:r w:rsidR="00253930">
              <w:rPr>
                <w:noProof/>
                <w:webHidden/>
              </w:rPr>
              <w:t>31</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2011" w:history="1">
            <w:r w:rsidR="00253930" w:rsidRPr="002D7AFE">
              <w:rPr>
                <w:rStyle w:val="Hipervnculo"/>
                <w:noProof/>
              </w:rPr>
              <w:t>4. Descripción del uso de la aplicación</w:t>
            </w:r>
            <w:r w:rsidR="00253930">
              <w:rPr>
                <w:noProof/>
                <w:webHidden/>
              </w:rPr>
              <w:tab/>
            </w:r>
            <w:r>
              <w:rPr>
                <w:noProof/>
                <w:webHidden/>
              </w:rPr>
              <w:fldChar w:fldCharType="begin"/>
            </w:r>
            <w:r w:rsidR="00253930">
              <w:rPr>
                <w:noProof/>
                <w:webHidden/>
              </w:rPr>
              <w:instrText xml:space="preserve"> PAGEREF _Toc134052011 \h </w:instrText>
            </w:r>
            <w:r>
              <w:rPr>
                <w:noProof/>
                <w:webHidden/>
              </w:rPr>
            </w:r>
            <w:r>
              <w:rPr>
                <w:noProof/>
                <w:webHidden/>
              </w:rPr>
              <w:fldChar w:fldCharType="separate"/>
            </w:r>
            <w:r w:rsidR="00253930">
              <w:rPr>
                <w:noProof/>
                <w:webHidden/>
              </w:rPr>
              <w:t>33</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12" w:history="1">
            <w:r w:rsidR="00253930" w:rsidRPr="002D7AFE">
              <w:rPr>
                <w:rStyle w:val="Hipervnculo"/>
                <w:noProof/>
              </w:rPr>
              <w:t>4.1 Instrucciones del juego</w:t>
            </w:r>
            <w:r w:rsidR="00253930">
              <w:rPr>
                <w:noProof/>
                <w:webHidden/>
              </w:rPr>
              <w:tab/>
            </w:r>
            <w:r>
              <w:rPr>
                <w:noProof/>
                <w:webHidden/>
              </w:rPr>
              <w:fldChar w:fldCharType="begin"/>
            </w:r>
            <w:r w:rsidR="00253930">
              <w:rPr>
                <w:noProof/>
                <w:webHidden/>
              </w:rPr>
              <w:instrText xml:space="preserve"> PAGEREF _Toc134052012 \h </w:instrText>
            </w:r>
            <w:r>
              <w:rPr>
                <w:noProof/>
                <w:webHidden/>
              </w:rPr>
            </w:r>
            <w:r>
              <w:rPr>
                <w:noProof/>
                <w:webHidden/>
              </w:rPr>
              <w:fldChar w:fldCharType="separate"/>
            </w:r>
            <w:r w:rsidR="00253930">
              <w:rPr>
                <w:noProof/>
                <w:webHidden/>
              </w:rPr>
              <w:t>33</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13" w:history="1">
            <w:r w:rsidR="00253930" w:rsidRPr="002D7AFE">
              <w:rPr>
                <w:rStyle w:val="Hipervnculo"/>
                <w:noProof/>
              </w:rPr>
              <w:t>4.2 Íconos y objetos principales del juego</w:t>
            </w:r>
            <w:r w:rsidR="00253930">
              <w:rPr>
                <w:noProof/>
                <w:webHidden/>
              </w:rPr>
              <w:tab/>
            </w:r>
            <w:r>
              <w:rPr>
                <w:noProof/>
                <w:webHidden/>
              </w:rPr>
              <w:fldChar w:fldCharType="begin"/>
            </w:r>
            <w:r w:rsidR="00253930">
              <w:rPr>
                <w:noProof/>
                <w:webHidden/>
              </w:rPr>
              <w:instrText xml:space="preserve"> PAGEREF _Toc134052013 \h </w:instrText>
            </w:r>
            <w:r>
              <w:rPr>
                <w:noProof/>
                <w:webHidden/>
              </w:rPr>
            </w:r>
            <w:r>
              <w:rPr>
                <w:noProof/>
                <w:webHidden/>
              </w:rPr>
              <w:fldChar w:fldCharType="separate"/>
            </w:r>
            <w:r w:rsidR="00253930">
              <w:rPr>
                <w:noProof/>
                <w:webHidden/>
              </w:rPr>
              <w:t>34</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14" w:history="1">
            <w:r w:rsidR="00253930" w:rsidRPr="002D7AFE">
              <w:rPr>
                <w:rStyle w:val="Hipervnculo"/>
                <w:noProof/>
              </w:rPr>
              <w:t>4.3 Gestión de la partida por parte del profesor</w:t>
            </w:r>
            <w:r w:rsidR="00253930">
              <w:rPr>
                <w:noProof/>
                <w:webHidden/>
              </w:rPr>
              <w:tab/>
            </w:r>
            <w:r>
              <w:rPr>
                <w:noProof/>
                <w:webHidden/>
              </w:rPr>
              <w:fldChar w:fldCharType="begin"/>
            </w:r>
            <w:r w:rsidR="00253930">
              <w:rPr>
                <w:noProof/>
                <w:webHidden/>
              </w:rPr>
              <w:instrText xml:space="preserve"> PAGEREF _Toc134052014 \h </w:instrText>
            </w:r>
            <w:r>
              <w:rPr>
                <w:noProof/>
                <w:webHidden/>
              </w:rPr>
            </w:r>
            <w:r>
              <w:rPr>
                <w:noProof/>
                <w:webHidden/>
              </w:rPr>
              <w:fldChar w:fldCharType="separate"/>
            </w:r>
            <w:r w:rsidR="00253930">
              <w:rPr>
                <w:noProof/>
                <w:webHidden/>
              </w:rPr>
              <w:t>36</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15" w:history="1">
            <w:r w:rsidR="00253930" w:rsidRPr="002D7AFE">
              <w:rPr>
                <w:rStyle w:val="Hipervnculo"/>
                <w:noProof/>
              </w:rPr>
              <w:t>4.4 Guía de estudiante</w:t>
            </w:r>
            <w:r w:rsidR="00253930">
              <w:rPr>
                <w:noProof/>
                <w:webHidden/>
              </w:rPr>
              <w:tab/>
            </w:r>
            <w:r>
              <w:rPr>
                <w:noProof/>
                <w:webHidden/>
              </w:rPr>
              <w:fldChar w:fldCharType="begin"/>
            </w:r>
            <w:r w:rsidR="00253930">
              <w:rPr>
                <w:noProof/>
                <w:webHidden/>
              </w:rPr>
              <w:instrText xml:space="preserve"> PAGEREF _Toc134052015 \h </w:instrText>
            </w:r>
            <w:r>
              <w:rPr>
                <w:noProof/>
                <w:webHidden/>
              </w:rPr>
            </w:r>
            <w:r>
              <w:rPr>
                <w:noProof/>
                <w:webHidden/>
              </w:rPr>
              <w:fldChar w:fldCharType="separate"/>
            </w:r>
            <w:r w:rsidR="00253930">
              <w:rPr>
                <w:noProof/>
                <w:webHidden/>
              </w:rPr>
              <w:t>37</w:t>
            </w:r>
            <w:r>
              <w:rPr>
                <w:noProof/>
                <w:webHidden/>
              </w:rPr>
              <w:fldChar w:fldCharType="end"/>
            </w:r>
          </w:hyperlink>
        </w:p>
        <w:p w:rsidR="00253930" w:rsidRDefault="009F15FB">
          <w:pPr>
            <w:pStyle w:val="TDC3"/>
            <w:rPr>
              <w:rFonts w:asciiTheme="minorHAnsi" w:eastAsiaTheme="minorEastAsia" w:hAnsiTheme="minorHAnsi"/>
              <w:noProof/>
              <w:sz w:val="22"/>
              <w:lang w:eastAsia="es-ES"/>
            </w:rPr>
          </w:pPr>
          <w:hyperlink w:anchor="_Toc134052016" w:history="1">
            <w:r w:rsidR="00253930" w:rsidRPr="002D7AFE">
              <w:rPr>
                <w:rStyle w:val="Hipervnculo"/>
                <w:noProof/>
              </w:rPr>
              <w:t>4.5 Instalación y explotación</w:t>
            </w:r>
            <w:r w:rsidR="00253930">
              <w:rPr>
                <w:noProof/>
                <w:webHidden/>
              </w:rPr>
              <w:tab/>
            </w:r>
            <w:r>
              <w:rPr>
                <w:noProof/>
                <w:webHidden/>
              </w:rPr>
              <w:fldChar w:fldCharType="begin"/>
            </w:r>
            <w:r w:rsidR="00253930">
              <w:rPr>
                <w:noProof/>
                <w:webHidden/>
              </w:rPr>
              <w:instrText xml:space="preserve"> PAGEREF _Toc134052016 \h </w:instrText>
            </w:r>
            <w:r>
              <w:rPr>
                <w:noProof/>
                <w:webHidden/>
              </w:rPr>
            </w:r>
            <w:r>
              <w:rPr>
                <w:noProof/>
                <w:webHidden/>
              </w:rPr>
              <w:fldChar w:fldCharType="separate"/>
            </w:r>
            <w:r w:rsidR="00253930">
              <w:rPr>
                <w:noProof/>
                <w:webHidden/>
              </w:rPr>
              <w:t>37</w:t>
            </w:r>
            <w:r>
              <w:rPr>
                <w:noProof/>
                <w:webHidden/>
              </w:rPr>
              <w:fldChar w:fldCharType="end"/>
            </w:r>
          </w:hyperlink>
        </w:p>
        <w:p w:rsidR="00253930" w:rsidRDefault="009F15FB">
          <w:pPr>
            <w:pStyle w:val="TDC1"/>
            <w:rPr>
              <w:rFonts w:asciiTheme="minorHAnsi" w:eastAsiaTheme="minorEastAsia" w:hAnsiTheme="minorHAnsi"/>
              <w:noProof/>
              <w:sz w:val="22"/>
              <w:lang w:eastAsia="es-ES"/>
            </w:rPr>
          </w:pPr>
          <w:hyperlink w:anchor="_Toc134052017" w:history="1">
            <w:r w:rsidR="00253930" w:rsidRPr="002D7AFE">
              <w:rPr>
                <w:rStyle w:val="Hipervnculo"/>
                <w:noProof/>
              </w:rPr>
              <w:t>Capítulo 5: Pruebas</w:t>
            </w:r>
            <w:r w:rsidR="00253930">
              <w:rPr>
                <w:noProof/>
                <w:webHidden/>
              </w:rPr>
              <w:tab/>
            </w:r>
            <w:r>
              <w:rPr>
                <w:noProof/>
                <w:webHidden/>
              </w:rPr>
              <w:fldChar w:fldCharType="begin"/>
            </w:r>
            <w:r w:rsidR="00253930">
              <w:rPr>
                <w:noProof/>
                <w:webHidden/>
              </w:rPr>
              <w:instrText xml:space="preserve"> PAGEREF _Toc134052017 \h </w:instrText>
            </w:r>
            <w:r>
              <w:rPr>
                <w:noProof/>
                <w:webHidden/>
              </w:rPr>
            </w:r>
            <w:r>
              <w:rPr>
                <w:noProof/>
                <w:webHidden/>
              </w:rPr>
              <w:fldChar w:fldCharType="separate"/>
            </w:r>
            <w:r w:rsidR="00253930">
              <w:rPr>
                <w:noProof/>
                <w:webHidden/>
              </w:rPr>
              <w:t>39</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2018" w:history="1">
            <w:r w:rsidR="00253930" w:rsidRPr="002D7AFE">
              <w:rPr>
                <w:rStyle w:val="Hipervnculo"/>
                <w:noProof/>
              </w:rPr>
              <w:t>5.1 Pruebas de caja blanca</w:t>
            </w:r>
            <w:r w:rsidR="00253930">
              <w:rPr>
                <w:noProof/>
                <w:webHidden/>
              </w:rPr>
              <w:tab/>
            </w:r>
            <w:r>
              <w:rPr>
                <w:noProof/>
                <w:webHidden/>
              </w:rPr>
              <w:fldChar w:fldCharType="begin"/>
            </w:r>
            <w:r w:rsidR="00253930">
              <w:rPr>
                <w:noProof/>
                <w:webHidden/>
              </w:rPr>
              <w:instrText xml:space="preserve"> PAGEREF _Toc134052018 \h </w:instrText>
            </w:r>
            <w:r>
              <w:rPr>
                <w:noProof/>
                <w:webHidden/>
              </w:rPr>
            </w:r>
            <w:r>
              <w:rPr>
                <w:noProof/>
                <w:webHidden/>
              </w:rPr>
              <w:fldChar w:fldCharType="separate"/>
            </w:r>
            <w:r w:rsidR="00253930">
              <w:rPr>
                <w:noProof/>
                <w:webHidden/>
              </w:rPr>
              <w:t>39</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2019" w:history="1">
            <w:r w:rsidR="00253930" w:rsidRPr="002D7AFE">
              <w:rPr>
                <w:rStyle w:val="Hipervnculo"/>
                <w:noProof/>
              </w:rPr>
              <w:t>5.2 Pruebas de caja negra</w:t>
            </w:r>
            <w:r w:rsidR="00253930">
              <w:rPr>
                <w:noProof/>
                <w:webHidden/>
              </w:rPr>
              <w:tab/>
            </w:r>
            <w:r>
              <w:rPr>
                <w:noProof/>
                <w:webHidden/>
              </w:rPr>
              <w:fldChar w:fldCharType="begin"/>
            </w:r>
            <w:r w:rsidR="00253930">
              <w:rPr>
                <w:noProof/>
                <w:webHidden/>
              </w:rPr>
              <w:instrText xml:space="preserve"> PAGEREF _Toc134052019 \h </w:instrText>
            </w:r>
            <w:r>
              <w:rPr>
                <w:noProof/>
                <w:webHidden/>
              </w:rPr>
            </w:r>
            <w:r>
              <w:rPr>
                <w:noProof/>
                <w:webHidden/>
              </w:rPr>
              <w:fldChar w:fldCharType="separate"/>
            </w:r>
            <w:r w:rsidR="00253930">
              <w:rPr>
                <w:noProof/>
                <w:webHidden/>
              </w:rPr>
              <w:t>40</w:t>
            </w:r>
            <w:r>
              <w:rPr>
                <w:noProof/>
                <w:webHidden/>
              </w:rPr>
              <w:fldChar w:fldCharType="end"/>
            </w:r>
          </w:hyperlink>
        </w:p>
        <w:p w:rsidR="00253930" w:rsidRDefault="009F15FB">
          <w:pPr>
            <w:pStyle w:val="TDC2"/>
            <w:tabs>
              <w:tab w:val="right" w:leader="dot" w:pos="8494"/>
            </w:tabs>
            <w:rPr>
              <w:rFonts w:asciiTheme="minorHAnsi" w:eastAsiaTheme="minorEastAsia" w:hAnsiTheme="minorHAnsi"/>
              <w:noProof/>
              <w:sz w:val="22"/>
              <w:lang w:eastAsia="es-ES"/>
            </w:rPr>
          </w:pPr>
          <w:hyperlink w:anchor="_Toc134052020" w:history="1">
            <w:r w:rsidR="00253930" w:rsidRPr="002D7AFE">
              <w:rPr>
                <w:rStyle w:val="Hipervnculo"/>
                <w:noProof/>
              </w:rPr>
              <w:t>5.3 Pruebas de usabilidad</w:t>
            </w:r>
            <w:r w:rsidR="00253930">
              <w:rPr>
                <w:noProof/>
                <w:webHidden/>
              </w:rPr>
              <w:tab/>
            </w:r>
            <w:r>
              <w:rPr>
                <w:noProof/>
                <w:webHidden/>
              </w:rPr>
              <w:fldChar w:fldCharType="begin"/>
            </w:r>
            <w:r w:rsidR="00253930">
              <w:rPr>
                <w:noProof/>
                <w:webHidden/>
              </w:rPr>
              <w:instrText xml:space="preserve"> PAGEREF _Toc134052020 \h </w:instrText>
            </w:r>
            <w:r>
              <w:rPr>
                <w:noProof/>
                <w:webHidden/>
              </w:rPr>
            </w:r>
            <w:r>
              <w:rPr>
                <w:noProof/>
                <w:webHidden/>
              </w:rPr>
              <w:fldChar w:fldCharType="separate"/>
            </w:r>
            <w:r w:rsidR="00253930">
              <w:rPr>
                <w:noProof/>
                <w:webHidden/>
              </w:rPr>
              <w:t>41</w:t>
            </w:r>
            <w:r>
              <w:rPr>
                <w:noProof/>
                <w:webHidden/>
              </w:rPr>
              <w:fldChar w:fldCharType="end"/>
            </w:r>
          </w:hyperlink>
        </w:p>
        <w:p w:rsidR="00253930" w:rsidRDefault="009F15FB">
          <w:pPr>
            <w:pStyle w:val="TDC1"/>
            <w:rPr>
              <w:rFonts w:asciiTheme="minorHAnsi" w:eastAsiaTheme="minorEastAsia" w:hAnsiTheme="minorHAnsi"/>
              <w:noProof/>
              <w:sz w:val="22"/>
              <w:lang w:eastAsia="es-ES"/>
            </w:rPr>
          </w:pPr>
          <w:hyperlink w:anchor="_Toc134052021" w:history="1">
            <w:r w:rsidR="00253930" w:rsidRPr="002D7AFE">
              <w:rPr>
                <w:rStyle w:val="Hipervnculo"/>
                <w:noProof/>
              </w:rPr>
              <w:t>Capítulo 6: Conclusiones</w:t>
            </w:r>
            <w:r w:rsidR="00253930">
              <w:rPr>
                <w:noProof/>
                <w:webHidden/>
              </w:rPr>
              <w:tab/>
            </w:r>
            <w:r>
              <w:rPr>
                <w:noProof/>
                <w:webHidden/>
              </w:rPr>
              <w:fldChar w:fldCharType="begin"/>
            </w:r>
            <w:r w:rsidR="00253930">
              <w:rPr>
                <w:noProof/>
                <w:webHidden/>
              </w:rPr>
              <w:instrText xml:space="preserve"> PAGEREF _Toc134052021 \h </w:instrText>
            </w:r>
            <w:r>
              <w:rPr>
                <w:noProof/>
                <w:webHidden/>
              </w:rPr>
            </w:r>
            <w:r>
              <w:rPr>
                <w:noProof/>
                <w:webHidden/>
              </w:rPr>
              <w:fldChar w:fldCharType="separate"/>
            </w:r>
            <w:r w:rsidR="00253930">
              <w:rPr>
                <w:noProof/>
                <w:webHidden/>
              </w:rPr>
              <w:t>43</w:t>
            </w:r>
            <w:r>
              <w:rPr>
                <w:noProof/>
                <w:webHidden/>
              </w:rPr>
              <w:fldChar w:fldCharType="end"/>
            </w:r>
          </w:hyperlink>
        </w:p>
        <w:p w:rsidR="00253930" w:rsidRDefault="009F15FB">
          <w:pPr>
            <w:pStyle w:val="TDC1"/>
            <w:rPr>
              <w:rFonts w:asciiTheme="minorHAnsi" w:eastAsiaTheme="minorEastAsia" w:hAnsiTheme="minorHAnsi"/>
              <w:noProof/>
              <w:sz w:val="22"/>
              <w:lang w:eastAsia="es-ES"/>
            </w:rPr>
          </w:pPr>
          <w:hyperlink w:anchor="_Toc134052022" w:history="1">
            <w:r w:rsidR="00253930" w:rsidRPr="002D7AFE">
              <w:rPr>
                <w:rStyle w:val="Hipervnculo"/>
                <w:noProof/>
              </w:rPr>
              <w:t>Bibliografía</w:t>
            </w:r>
            <w:r w:rsidR="00253930">
              <w:rPr>
                <w:noProof/>
                <w:webHidden/>
              </w:rPr>
              <w:tab/>
            </w:r>
            <w:r>
              <w:rPr>
                <w:noProof/>
                <w:webHidden/>
              </w:rPr>
              <w:fldChar w:fldCharType="begin"/>
            </w:r>
            <w:r w:rsidR="00253930">
              <w:rPr>
                <w:noProof/>
                <w:webHidden/>
              </w:rPr>
              <w:instrText xml:space="preserve"> PAGEREF _Toc134052022 \h </w:instrText>
            </w:r>
            <w:r>
              <w:rPr>
                <w:noProof/>
                <w:webHidden/>
              </w:rPr>
            </w:r>
            <w:r>
              <w:rPr>
                <w:noProof/>
                <w:webHidden/>
              </w:rPr>
              <w:fldChar w:fldCharType="separate"/>
            </w:r>
            <w:r w:rsidR="00253930">
              <w:rPr>
                <w:noProof/>
                <w:webHidden/>
              </w:rPr>
              <w:t>46</w:t>
            </w:r>
            <w:r>
              <w:rPr>
                <w:noProof/>
                <w:webHidden/>
              </w:rPr>
              <w:fldChar w:fldCharType="end"/>
            </w:r>
          </w:hyperlink>
        </w:p>
        <w:p w:rsidR="00DA3611" w:rsidRPr="00DA3611" w:rsidRDefault="009F15FB" w:rsidP="00DA3611">
          <w:r>
            <w:fldChar w:fldCharType="end"/>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253930" w:rsidRPr="00253930" w:rsidRDefault="009F15FB" w:rsidP="00253930">
      <w:pPr>
        <w:pStyle w:val="TDC1"/>
        <w:rPr>
          <w:rStyle w:val="Hipervnculo"/>
        </w:rPr>
      </w:pPr>
      <w:r w:rsidRPr="00253930">
        <w:rPr>
          <w:rStyle w:val="Hipervnculo"/>
          <w:noProof/>
        </w:rPr>
        <w:fldChar w:fldCharType="begin"/>
      </w:r>
      <w:r w:rsidR="00DA3611" w:rsidRPr="00253930">
        <w:rPr>
          <w:rStyle w:val="Hipervnculo"/>
          <w:noProof/>
        </w:rPr>
        <w:instrText xml:space="preserve"> TOC \h \z \c "Ilustración" </w:instrText>
      </w:r>
      <w:r w:rsidRPr="00253930">
        <w:rPr>
          <w:rStyle w:val="Hipervnculo"/>
          <w:noProof/>
        </w:rPr>
        <w:fldChar w:fldCharType="separate"/>
      </w:r>
      <w:hyperlink w:anchor="_Toc134051912" w:history="1">
        <w:r w:rsidR="00253930" w:rsidRPr="00737FED">
          <w:rPr>
            <w:rStyle w:val="Hipervnculo"/>
            <w:noProof/>
          </w:rPr>
          <w:t>Ilustración 1 : Fragmento de código HTML</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_Toc134051912 \h </w:instrText>
        </w:r>
        <w:r w:rsidRPr="00253930">
          <w:rPr>
            <w:rStyle w:val="Hipervnculo"/>
            <w:webHidden/>
          </w:rPr>
        </w:r>
        <w:r w:rsidRPr="00253930">
          <w:rPr>
            <w:rStyle w:val="Hipervnculo"/>
            <w:webHidden/>
          </w:rPr>
          <w:fldChar w:fldCharType="separate"/>
        </w:r>
        <w:r w:rsidR="00253930" w:rsidRPr="00253930">
          <w:rPr>
            <w:rStyle w:val="Hipervnculo"/>
            <w:webHidden/>
          </w:rPr>
          <w:t>3</w:t>
        </w:r>
        <w:r w:rsidRPr="00253930">
          <w:rPr>
            <w:rStyle w:val="Hipervnculo"/>
            <w:webHidden/>
          </w:rPr>
          <w:fldChar w:fldCharType="end"/>
        </w:r>
      </w:hyperlink>
    </w:p>
    <w:p w:rsidR="00253930" w:rsidRPr="00253930" w:rsidRDefault="009F15FB" w:rsidP="00253930">
      <w:pPr>
        <w:pStyle w:val="TDC1"/>
        <w:rPr>
          <w:rStyle w:val="Hipervnculo"/>
        </w:rPr>
      </w:pPr>
      <w:hyperlink w:anchor="_Toc134051913" w:history="1">
        <w:r w:rsidR="00253930" w:rsidRPr="00737FED">
          <w:rPr>
            <w:rStyle w:val="Hipervnculo"/>
            <w:noProof/>
          </w:rPr>
          <w:t>Ilustración 2 : Fragmento de código CSS</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_Toc134051913 \h </w:instrText>
        </w:r>
        <w:r w:rsidRPr="00253930">
          <w:rPr>
            <w:rStyle w:val="Hipervnculo"/>
            <w:webHidden/>
          </w:rPr>
        </w:r>
        <w:r w:rsidRPr="00253930">
          <w:rPr>
            <w:rStyle w:val="Hipervnculo"/>
            <w:webHidden/>
          </w:rPr>
          <w:fldChar w:fldCharType="separate"/>
        </w:r>
        <w:r w:rsidR="00253930" w:rsidRPr="00253930">
          <w:rPr>
            <w:rStyle w:val="Hipervnculo"/>
            <w:webHidden/>
          </w:rPr>
          <w:t>4</w:t>
        </w:r>
        <w:r w:rsidRPr="00253930">
          <w:rPr>
            <w:rStyle w:val="Hipervnculo"/>
            <w:webHidden/>
          </w:rPr>
          <w:fldChar w:fldCharType="end"/>
        </w:r>
      </w:hyperlink>
    </w:p>
    <w:p w:rsidR="00253930" w:rsidRPr="00253930" w:rsidRDefault="009F15FB" w:rsidP="00253930">
      <w:pPr>
        <w:pStyle w:val="TDC1"/>
        <w:rPr>
          <w:rStyle w:val="Hipervnculo"/>
        </w:rPr>
      </w:pPr>
      <w:hyperlink w:anchor="_Toc134051914" w:history="1">
        <w:r w:rsidR="00253930" w:rsidRPr="00737FED">
          <w:rPr>
            <w:rStyle w:val="Hipervnculo"/>
            <w:noProof/>
          </w:rPr>
          <w:t>Ilustración 3 : Fragmento de código Javascript</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_Toc134051914 \h </w:instrText>
        </w:r>
        <w:r w:rsidRPr="00253930">
          <w:rPr>
            <w:rStyle w:val="Hipervnculo"/>
            <w:webHidden/>
          </w:rPr>
        </w:r>
        <w:r w:rsidRPr="00253930">
          <w:rPr>
            <w:rStyle w:val="Hipervnculo"/>
            <w:webHidden/>
          </w:rPr>
          <w:fldChar w:fldCharType="separate"/>
        </w:r>
        <w:r w:rsidR="00253930" w:rsidRPr="00253930">
          <w:rPr>
            <w:rStyle w:val="Hipervnculo"/>
            <w:webHidden/>
          </w:rPr>
          <w:t>5</w:t>
        </w:r>
        <w:r w:rsidRPr="00253930">
          <w:rPr>
            <w:rStyle w:val="Hipervnculo"/>
            <w:webHidden/>
          </w:rPr>
          <w:fldChar w:fldCharType="end"/>
        </w:r>
      </w:hyperlink>
    </w:p>
    <w:p w:rsidR="00253930" w:rsidRPr="00253930" w:rsidRDefault="009F15FB" w:rsidP="00253930">
      <w:pPr>
        <w:pStyle w:val="TDC1"/>
        <w:rPr>
          <w:rStyle w:val="Hipervnculo"/>
        </w:rPr>
      </w:pPr>
      <w:hyperlink w:anchor="_Toc134051915" w:history="1">
        <w:r w:rsidR="00253930" w:rsidRPr="00737FED">
          <w:rPr>
            <w:rStyle w:val="Hipervnculo"/>
            <w:noProof/>
          </w:rPr>
          <w:t>Ilustración 4 : Entorno de desarrollo Visual Studio Code</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_Toc134051915 \h </w:instrText>
        </w:r>
        <w:r w:rsidRPr="00253930">
          <w:rPr>
            <w:rStyle w:val="Hipervnculo"/>
            <w:webHidden/>
          </w:rPr>
        </w:r>
        <w:r w:rsidRPr="00253930">
          <w:rPr>
            <w:rStyle w:val="Hipervnculo"/>
            <w:webHidden/>
          </w:rPr>
          <w:fldChar w:fldCharType="separate"/>
        </w:r>
        <w:r w:rsidR="00253930" w:rsidRPr="00253930">
          <w:rPr>
            <w:rStyle w:val="Hipervnculo"/>
            <w:webHidden/>
          </w:rPr>
          <w:t>6</w:t>
        </w:r>
        <w:r w:rsidRPr="00253930">
          <w:rPr>
            <w:rStyle w:val="Hipervnculo"/>
            <w:webHidden/>
          </w:rPr>
          <w:fldChar w:fldCharType="end"/>
        </w:r>
      </w:hyperlink>
    </w:p>
    <w:p w:rsidR="00253930" w:rsidRPr="00253930" w:rsidRDefault="009F15FB" w:rsidP="00253930">
      <w:pPr>
        <w:pStyle w:val="TDC1"/>
        <w:rPr>
          <w:rStyle w:val="Hipervnculo"/>
        </w:rPr>
      </w:pPr>
      <w:hyperlink w:anchor="_Toc134051916" w:history="1">
        <w:r w:rsidR="00253930" w:rsidRPr="00737FED">
          <w:rPr>
            <w:rStyle w:val="Hipervnculo"/>
            <w:noProof/>
          </w:rPr>
          <w:t>Ilustración 5 : Extensión LiveServer de Visual Studio Code</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_Toc134051916 \h </w:instrText>
        </w:r>
        <w:r w:rsidRPr="00253930">
          <w:rPr>
            <w:rStyle w:val="Hipervnculo"/>
            <w:webHidden/>
          </w:rPr>
        </w:r>
        <w:r w:rsidRPr="00253930">
          <w:rPr>
            <w:rStyle w:val="Hipervnculo"/>
            <w:webHidden/>
          </w:rPr>
          <w:fldChar w:fldCharType="separate"/>
        </w:r>
        <w:r w:rsidR="00253930" w:rsidRPr="00253930">
          <w:rPr>
            <w:rStyle w:val="Hipervnculo"/>
            <w:webHidden/>
          </w:rPr>
          <w:t>6</w:t>
        </w:r>
        <w:r w:rsidRPr="00253930">
          <w:rPr>
            <w:rStyle w:val="Hipervnculo"/>
            <w:webHidden/>
          </w:rPr>
          <w:fldChar w:fldCharType="end"/>
        </w:r>
      </w:hyperlink>
    </w:p>
    <w:p w:rsidR="00253930" w:rsidRPr="00253930" w:rsidRDefault="009F15FB" w:rsidP="00253930">
      <w:pPr>
        <w:pStyle w:val="TDC1"/>
        <w:rPr>
          <w:rStyle w:val="Hipervnculo"/>
        </w:rPr>
      </w:pPr>
      <w:hyperlink w:anchor="_Toc134051917" w:history="1">
        <w:r w:rsidR="00253930" w:rsidRPr="00737FED">
          <w:rPr>
            <w:rStyle w:val="Hipervnculo"/>
            <w:noProof/>
          </w:rPr>
          <w:t>Ilustración 6 : Herramienta Firebase</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_Toc134051917 \h </w:instrText>
        </w:r>
        <w:r w:rsidRPr="00253930">
          <w:rPr>
            <w:rStyle w:val="Hipervnculo"/>
            <w:webHidden/>
          </w:rPr>
        </w:r>
        <w:r w:rsidRPr="00253930">
          <w:rPr>
            <w:rStyle w:val="Hipervnculo"/>
            <w:webHidden/>
          </w:rPr>
          <w:fldChar w:fldCharType="separate"/>
        </w:r>
        <w:r w:rsidR="00253930" w:rsidRPr="00253930">
          <w:rPr>
            <w:rStyle w:val="Hipervnculo"/>
            <w:webHidden/>
          </w:rPr>
          <w:t>7</w:t>
        </w:r>
        <w:r w:rsidRPr="00253930">
          <w:rPr>
            <w:rStyle w:val="Hipervnculo"/>
            <w:webHidden/>
          </w:rPr>
          <w:fldChar w:fldCharType="end"/>
        </w:r>
      </w:hyperlink>
    </w:p>
    <w:p w:rsidR="00253930" w:rsidRPr="00253930" w:rsidRDefault="009F15FB" w:rsidP="00253930">
      <w:pPr>
        <w:pStyle w:val="TDC1"/>
        <w:rPr>
          <w:rStyle w:val="Hipervnculo"/>
        </w:rPr>
      </w:pPr>
      <w:hyperlink w:anchor="_Toc134051918" w:history="1">
        <w:r w:rsidR="00253930" w:rsidRPr="00737FED">
          <w:rPr>
            <w:rStyle w:val="Hipervnculo"/>
            <w:noProof/>
          </w:rPr>
          <w:t>Ilustración 7 : Herramienta de prototipado Justinmind</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_Toc134051918 \h </w:instrText>
        </w:r>
        <w:r w:rsidRPr="00253930">
          <w:rPr>
            <w:rStyle w:val="Hipervnculo"/>
            <w:webHidden/>
          </w:rPr>
        </w:r>
        <w:r w:rsidRPr="00253930">
          <w:rPr>
            <w:rStyle w:val="Hipervnculo"/>
            <w:webHidden/>
          </w:rPr>
          <w:fldChar w:fldCharType="separate"/>
        </w:r>
        <w:r w:rsidR="00253930" w:rsidRPr="00253930">
          <w:rPr>
            <w:rStyle w:val="Hipervnculo"/>
            <w:webHidden/>
          </w:rPr>
          <w:t>8</w:t>
        </w:r>
        <w:r w:rsidRPr="00253930">
          <w:rPr>
            <w:rStyle w:val="Hipervnculo"/>
            <w:webHidden/>
          </w:rPr>
          <w:fldChar w:fldCharType="end"/>
        </w:r>
      </w:hyperlink>
    </w:p>
    <w:p w:rsidR="00253930" w:rsidRPr="00253930" w:rsidRDefault="009F15FB" w:rsidP="00253930">
      <w:pPr>
        <w:pStyle w:val="TDC1"/>
        <w:rPr>
          <w:rStyle w:val="Hipervnculo"/>
        </w:rPr>
      </w:pPr>
      <w:hyperlink w:anchor="_Toc134051919" w:history="1">
        <w:r w:rsidR="00253930" w:rsidRPr="00737FED">
          <w:rPr>
            <w:rStyle w:val="Hipervnculo"/>
            <w:noProof/>
          </w:rPr>
          <w:t>Ilustración 8 : Web Neocities</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_Toc134051919 \h </w:instrText>
        </w:r>
        <w:r w:rsidRPr="00253930">
          <w:rPr>
            <w:rStyle w:val="Hipervnculo"/>
            <w:webHidden/>
          </w:rPr>
        </w:r>
        <w:r w:rsidRPr="00253930">
          <w:rPr>
            <w:rStyle w:val="Hipervnculo"/>
            <w:webHidden/>
          </w:rPr>
          <w:fldChar w:fldCharType="separate"/>
        </w:r>
        <w:r w:rsidR="00253930" w:rsidRPr="00253930">
          <w:rPr>
            <w:rStyle w:val="Hipervnculo"/>
            <w:webHidden/>
          </w:rPr>
          <w:t>9</w:t>
        </w:r>
        <w:r w:rsidRPr="00253930">
          <w:rPr>
            <w:rStyle w:val="Hipervnculo"/>
            <w:webHidden/>
          </w:rPr>
          <w:fldChar w:fldCharType="end"/>
        </w:r>
      </w:hyperlink>
    </w:p>
    <w:p w:rsidR="00253930" w:rsidRPr="00253930" w:rsidRDefault="009F15FB" w:rsidP="00253930">
      <w:pPr>
        <w:pStyle w:val="TDC1"/>
        <w:rPr>
          <w:rStyle w:val="Hipervnculo"/>
        </w:rPr>
      </w:pPr>
      <w:hyperlink w:anchor="_Toc134051920" w:history="1">
        <w:r w:rsidR="00253930" w:rsidRPr="00737FED">
          <w:rPr>
            <w:rStyle w:val="Hipervnculo"/>
            <w:noProof/>
          </w:rPr>
          <w:t>Ilustración 9 : Servicio Web GitHub</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_Toc134051920 \h </w:instrText>
        </w:r>
        <w:r w:rsidRPr="00253930">
          <w:rPr>
            <w:rStyle w:val="Hipervnculo"/>
            <w:webHidden/>
          </w:rPr>
        </w:r>
        <w:r w:rsidRPr="00253930">
          <w:rPr>
            <w:rStyle w:val="Hipervnculo"/>
            <w:webHidden/>
          </w:rPr>
          <w:fldChar w:fldCharType="separate"/>
        </w:r>
        <w:r w:rsidR="00253930" w:rsidRPr="00253930">
          <w:rPr>
            <w:rStyle w:val="Hipervnculo"/>
            <w:webHidden/>
          </w:rPr>
          <w:t>10</w:t>
        </w:r>
        <w:r w:rsidRPr="00253930">
          <w:rPr>
            <w:rStyle w:val="Hipervnculo"/>
            <w:webHidden/>
          </w:rPr>
          <w:fldChar w:fldCharType="end"/>
        </w:r>
      </w:hyperlink>
    </w:p>
    <w:p w:rsidR="00253930" w:rsidRPr="00253930" w:rsidRDefault="009F15FB" w:rsidP="00253930">
      <w:pPr>
        <w:pStyle w:val="TDC1"/>
        <w:rPr>
          <w:rStyle w:val="Hipervnculo"/>
        </w:rPr>
      </w:pPr>
      <w:hyperlink w:anchor="_Toc134051921" w:history="1">
        <w:r w:rsidR="00253930" w:rsidRPr="00737FED">
          <w:rPr>
            <w:rStyle w:val="Hipervnculo"/>
            <w:noProof/>
          </w:rPr>
          <w:t>Ilustración 10: Capa encargada de la gestión de la base de datos</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_Toc134051921 \h </w:instrText>
        </w:r>
        <w:r w:rsidRPr="00253930">
          <w:rPr>
            <w:rStyle w:val="Hipervnculo"/>
            <w:webHidden/>
          </w:rPr>
        </w:r>
        <w:r w:rsidRPr="00253930">
          <w:rPr>
            <w:rStyle w:val="Hipervnculo"/>
            <w:webHidden/>
          </w:rPr>
          <w:fldChar w:fldCharType="separate"/>
        </w:r>
        <w:r w:rsidR="00253930" w:rsidRPr="00253930">
          <w:rPr>
            <w:rStyle w:val="Hipervnculo"/>
            <w:webHidden/>
          </w:rPr>
          <w:t>13</w:t>
        </w:r>
        <w:r w:rsidRPr="00253930">
          <w:rPr>
            <w:rStyle w:val="Hipervnculo"/>
            <w:webHidden/>
          </w:rPr>
          <w:fldChar w:fldCharType="end"/>
        </w:r>
      </w:hyperlink>
    </w:p>
    <w:p w:rsidR="00253930" w:rsidRPr="00253930" w:rsidRDefault="009F15FB" w:rsidP="00253930">
      <w:pPr>
        <w:pStyle w:val="TDC1"/>
        <w:rPr>
          <w:rStyle w:val="Hipervnculo"/>
        </w:rPr>
      </w:pPr>
      <w:hyperlink w:anchor="_Toc134051922" w:history="1">
        <w:r w:rsidR="00253930" w:rsidRPr="00737FED">
          <w:rPr>
            <w:rStyle w:val="Hipervnculo"/>
            <w:noProof/>
          </w:rPr>
          <w:t>Ilustración 11 : Datos de Firestore</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_Toc134051922 \h </w:instrText>
        </w:r>
        <w:r w:rsidRPr="00253930">
          <w:rPr>
            <w:rStyle w:val="Hipervnculo"/>
            <w:webHidden/>
          </w:rPr>
        </w:r>
        <w:r w:rsidRPr="00253930">
          <w:rPr>
            <w:rStyle w:val="Hipervnculo"/>
            <w:webHidden/>
          </w:rPr>
          <w:fldChar w:fldCharType="separate"/>
        </w:r>
        <w:r w:rsidR="00253930" w:rsidRPr="00253930">
          <w:rPr>
            <w:rStyle w:val="Hipervnculo"/>
            <w:webHidden/>
          </w:rPr>
          <w:t>16</w:t>
        </w:r>
        <w:r w:rsidRPr="00253930">
          <w:rPr>
            <w:rStyle w:val="Hipervnculo"/>
            <w:webHidden/>
          </w:rPr>
          <w:fldChar w:fldCharType="end"/>
        </w:r>
      </w:hyperlink>
    </w:p>
    <w:p w:rsidR="00253930" w:rsidRPr="00253930" w:rsidRDefault="009F15FB" w:rsidP="00253930">
      <w:pPr>
        <w:pStyle w:val="TDC1"/>
        <w:rPr>
          <w:rStyle w:val="Hipervnculo"/>
        </w:rPr>
      </w:pPr>
      <w:hyperlink w:anchor="_Toc134051923" w:history="1">
        <w:r w:rsidR="00253930" w:rsidRPr="00737FED">
          <w:rPr>
            <w:rStyle w:val="Hipervnculo"/>
            <w:noProof/>
          </w:rPr>
          <w:t>Ilustración 12 : Menú de elección estudiante o profesor del prototipo</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_Toc134051923 \h </w:instrText>
        </w:r>
        <w:r w:rsidRPr="00253930">
          <w:rPr>
            <w:rStyle w:val="Hipervnculo"/>
            <w:webHidden/>
          </w:rPr>
        </w:r>
        <w:r w:rsidRPr="00253930">
          <w:rPr>
            <w:rStyle w:val="Hipervnculo"/>
            <w:webHidden/>
          </w:rPr>
          <w:fldChar w:fldCharType="separate"/>
        </w:r>
        <w:r w:rsidR="00253930" w:rsidRPr="00253930">
          <w:rPr>
            <w:rStyle w:val="Hipervnculo"/>
            <w:webHidden/>
          </w:rPr>
          <w:t>17</w:t>
        </w:r>
        <w:r w:rsidRPr="00253930">
          <w:rPr>
            <w:rStyle w:val="Hipervnculo"/>
            <w:webHidden/>
          </w:rPr>
          <w:fldChar w:fldCharType="end"/>
        </w:r>
      </w:hyperlink>
    </w:p>
    <w:p w:rsidR="00253930" w:rsidRPr="00253930" w:rsidRDefault="009F15FB" w:rsidP="00253930">
      <w:pPr>
        <w:pStyle w:val="TDC1"/>
        <w:rPr>
          <w:rStyle w:val="Hipervnculo"/>
        </w:rPr>
      </w:pPr>
      <w:hyperlink w:anchor="_Toc134051924" w:history="1">
        <w:r w:rsidR="00253930" w:rsidRPr="00737FED">
          <w:rPr>
            <w:rStyle w:val="Hipervnculo"/>
            <w:noProof/>
          </w:rPr>
          <w:t>Ilustración 13: Instrucciones</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_Toc134051924 \h </w:instrText>
        </w:r>
        <w:r w:rsidRPr="00253930">
          <w:rPr>
            <w:rStyle w:val="Hipervnculo"/>
            <w:webHidden/>
          </w:rPr>
        </w:r>
        <w:r w:rsidRPr="00253930">
          <w:rPr>
            <w:rStyle w:val="Hipervnculo"/>
            <w:webHidden/>
          </w:rPr>
          <w:fldChar w:fldCharType="separate"/>
        </w:r>
        <w:r w:rsidR="00253930" w:rsidRPr="00253930">
          <w:rPr>
            <w:rStyle w:val="Hipervnculo"/>
            <w:webHidden/>
          </w:rPr>
          <w:t>19</w:t>
        </w:r>
        <w:r w:rsidRPr="00253930">
          <w:rPr>
            <w:rStyle w:val="Hipervnculo"/>
            <w:webHidden/>
          </w:rPr>
          <w:fldChar w:fldCharType="end"/>
        </w:r>
      </w:hyperlink>
    </w:p>
    <w:p w:rsidR="00253930" w:rsidRPr="00253930" w:rsidRDefault="009F15FB" w:rsidP="00253930">
      <w:pPr>
        <w:pStyle w:val="TDC1"/>
        <w:rPr>
          <w:rStyle w:val="Hipervnculo"/>
        </w:rPr>
      </w:pPr>
      <w:hyperlink w:anchor="_Toc134051925" w:history="1">
        <w:r w:rsidR="00253930" w:rsidRPr="00737FED">
          <w:rPr>
            <w:rStyle w:val="Hipervnculo"/>
            <w:noProof/>
          </w:rPr>
          <w:t>Ilustración 14 : Mapa</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_Toc134051925 \h </w:instrText>
        </w:r>
        <w:r w:rsidRPr="00253930">
          <w:rPr>
            <w:rStyle w:val="Hipervnculo"/>
            <w:webHidden/>
          </w:rPr>
        </w:r>
        <w:r w:rsidRPr="00253930">
          <w:rPr>
            <w:rStyle w:val="Hipervnculo"/>
            <w:webHidden/>
          </w:rPr>
          <w:fldChar w:fldCharType="separate"/>
        </w:r>
        <w:r w:rsidR="00253930" w:rsidRPr="00253930">
          <w:rPr>
            <w:rStyle w:val="Hipervnculo"/>
            <w:webHidden/>
          </w:rPr>
          <w:t>19</w:t>
        </w:r>
        <w:r w:rsidRPr="00253930">
          <w:rPr>
            <w:rStyle w:val="Hipervnculo"/>
            <w:webHidden/>
          </w:rPr>
          <w:fldChar w:fldCharType="end"/>
        </w:r>
      </w:hyperlink>
    </w:p>
    <w:p w:rsidR="00253930" w:rsidRPr="00253930" w:rsidRDefault="009F15FB" w:rsidP="00253930">
      <w:pPr>
        <w:pStyle w:val="TDC1"/>
        <w:rPr>
          <w:rStyle w:val="Hipervnculo"/>
        </w:rPr>
      </w:pPr>
      <w:hyperlink w:anchor="_Toc134051926" w:history="1">
        <w:r w:rsidR="00253930" w:rsidRPr="00737FED">
          <w:rPr>
            <w:rStyle w:val="Hipervnculo"/>
            <w:noProof/>
          </w:rPr>
          <w:t>Ilustración 15 : Objetos</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_Toc134051926 \h </w:instrText>
        </w:r>
        <w:r w:rsidRPr="00253930">
          <w:rPr>
            <w:rStyle w:val="Hipervnculo"/>
            <w:webHidden/>
          </w:rPr>
        </w:r>
        <w:r w:rsidRPr="00253930">
          <w:rPr>
            <w:rStyle w:val="Hipervnculo"/>
            <w:webHidden/>
          </w:rPr>
          <w:fldChar w:fldCharType="separate"/>
        </w:r>
        <w:r w:rsidR="00253930" w:rsidRPr="00253930">
          <w:rPr>
            <w:rStyle w:val="Hipervnculo"/>
            <w:webHidden/>
          </w:rPr>
          <w:t>20</w:t>
        </w:r>
        <w:r w:rsidRPr="00253930">
          <w:rPr>
            <w:rStyle w:val="Hipervnculo"/>
            <w:webHidden/>
          </w:rPr>
          <w:fldChar w:fldCharType="end"/>
        </w:r>
      </w:hyperlink>
    </w:p>
    <w:p w:rsidR="00253930" w:rsidRPr="00253930" w:rsidRDefault="009F15FB" w:rsidP="00253930">
      <w:pPr>
        <w:pStyle w:val="TDC1"/>
        <w:rPr>
          <w:rStyle w:val="Hipervnculo"/>
        </w:rPr>
      </w:pPr>
      <w:hyperlink w:anchor="_Toc134051927" w:history="1">
        <w:r w:rsidR="00253930" w:rsidRPr="00737FED">
          <w:rPr>
            <w:rStyle w:val="Hipervnculo"/>
            <w:noProof/>
          </w:rPr>
          <w:t>Ilustración 16 : Personajes</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_Toc134051927 \h </w:instrText>
        </w:r>
        <w:r w:rsidRPr="00253930">
          <w:rPr>
            <w:rStyle w:val="Hipervnculo"/>
            <w:webHidden/>
          </w:rPr>
        </w:r>
        <w:r w:rsidRPr="00253930">
          <w:rPr>
            <w:rStyle w:val="Hipervnculo"/>
            <w:webHidden/>
          </w:rPr>
          <w:fldChar w:fldCharType="separate"/>
        </w:r>
        <w:r w:rsidR="00253930" w:rsidRPr="00253930">
          <w:rPr>
            <w:rStyle w:val="Hipervnculo"/>
            <w:webHidden/>
          </w:rPr>
          <w:t>20</w:t>
        </w:r>
        <w:r w:rsidRPr="00253930">
          <w:rPr>
            <w:rStyle w:val="Hipervnculo"/>
            <w:webHidden/>
          </w:rPr>
          <w:fldChar w:fldCharType="end"/>
        </w:r>
      </w:hyperlink>
    </w:p>
    <w:p w:rsidR="00253930" w:rsidRPr="00253930" w:rsidRDefault="009F15FB" w:rsidP="00253930">
      <w:pPr>
        <w:pStyle w:val="TDC1"/>
        <w:rPr>
          <w:rStyle w:val="Hipervnculo"/>
        </w:rPr>
      </w:pPr>
      <w:hyperlink w:anchor="_Toc134051928" w:history="1">
        <w:r w:rsidR="00253930" w:rsidRPr="00737FED">
          <w:rPr>
            <w:rStyle w:val="Hipervnculo"/>
            <w:noProof/>
          </w:rPr>
          <w:t>Ilustración 17 : Personajes equipo Zombie</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_Toc134051928 \h </w:instrText>
        </w:r>
        <w:r w:rsidRPr="00253930">
          <w:rPr>
            <w:rStyle w:val="Hipervnculo"/>
            <w:webHidden/>
          </w:rPr>
        </w:r>
        <w:r w:rsidRPr="00253930">
          <w:rPr>
            <w:rStyle w:val="Hipervnculo"/>
            <w:webHidden/>
          </w:rPr>
          <w:fldChar w:fldCharType="separate"/>
        </w:r>
        <w:r w:rsidR="00253930" w:rsidRPr="00253930">
          <w:rPr>
            <w:rStyle w:val="Hipervnculo"/>
            <w:webHidden/>
          </w:rPr>
          <w:t>21</w:t>
        </w:r>
        <w:r w:rsidRPr="00253930">
          <w:rPr>
            <w:rStyle w:val="Hipervnculo"/>
            <w:webHidden/>
          </w:rPr>
          <w:fldChar w:fldCharType="end"/>
        </w:r>
      </w:hyperlink>
    </w:p>
    <w:p w:rsidR="00253930" w:rsidRPr="00253930" w:rsidRDefault="009F15FB" w:rsidP="00253930">
      <w:pPr>
        <w:pStyle w:val="TDC1"/>
        <w:rPr>
          <w:rStyle w:val="Hipervnculo"/>
        </w:rPr>
      </w:pPr>
      <w:hyperlink w:anchor="_Toc134051929" w:history="1">
        <w:r w:rsidR="00253930" w:rsidRPr="00737FED">
          <w:rPr>
            <w:rStyle w:val="Hipervnculo"/>
            <w:noProof/>
          </w:rPr>
          <w:t>Ilustración 18 : Personajes equipo La Resistencia</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_Toc134051929 \h </w:instrText>
        </w:r>
        <w:r w:rsidRPr="00253930">
          <w:rPr>
            <w:rStyle w:val="Hipervnculo"/>
            <w:webHidden/>
          </w:rPr>
        </w:r>
        <w:r w:rsidRPr="00253930">
          <w:rPr>
            <w:rStyle w:val="Hipervnculo"/>
            <w:webHidden/>
          </w:rPr>
          <w:fldChar w:fldCharType="separate"/>
        </w:r>
        <w:r w:rsidR="00253930" w:rsidRPr="00253930">
          <w:rPr>
            <w:rStyle w:val="Hipervnculo"/>
            <w:webHidden/>
          </w:rPr>
          <w:t>21</w:t>
        </w:r>
        <w:r w:rsidRPr="00253930">
          <w:rPr>
            <w:rStyle w:val="Hipervnculo"/>
            <w:webHidden/>
          </w:rPr>
          <w:fldChar w:fldCharType="end"/>
        </w:r>
      </w:hyperlink>
    </w:p>
    <w:p w:rsidR="00253930" w:rsidRPr="00253930" w:rsidRDefault="009F15FB" w:rsidP="00253930">
      <w:pPr>
        <w:pStyle w:val="TDC1"/>
        <w:rPr>
          <w:rStyle w:val="Hipervnculo"/>
        </w:rPr>
      </w:pPr>
      <w:hyperlink w:anchor="_Toc134051930" w:history="1">
        <w:r w:rsidR="00253930" w:rsidRPr="00737FED">
          <w:rPr>
            <w:rStyle w:val="Hipervnculo"/>
            <w:noProof/>
          </w:rPr>
          <w:t>Ilustración 19 : Historia</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_Toc134051930 \h </w:instrText>
        </w:r>
        <w:r w:rsidRPr="00253930">
          <w:rPr>
            <w:rStyle w:val="Hipervnculo"/>
            <w:webHidden/>
          </w:rPr>
        </w:r>
        <w:r w:rsidRPr="00253930">
          <w:rPr>
            <w:rStyle w:val="Hipervnculo"/>
            <w:webHidden/>
          </w:rPr>
          <w:fldChar w:fldCharType="separate"/>
        </w:r>
        <w:r w:rsidR="00253930" w:rsidRPr="00253930">
          <w:rPr>
            <w:rStyle w:val="Hipervnculo"/>
            <w:webHidden/>
          </w:rPr>
          <w:t>22</w:t>
        </w:r>
        <w:r w:rsidRPr="00253930">
          <w:rPr>
            <w:rStyle w:val="Hipervnculo"/>
            <w:webHidden/>
          </w:rPr>
          <w:fldChar w:fldCharType="end"/>
        </w:r>
      </w:hyperlink>
    </w:p>
    <w:p w:rsidR="00253930" w:rsidRPr="00253930" w:rsidRDefault="009F15FB" w:rsidP="00253930">
      <w:pPr>
        <w:pStyle w:val="TDC1"/>
        <w:rPr>
          <w:rStyle w:val="Hipervnculo"/>
        </w:rPr>
      </w:pPr>
      <w:hyperlink w:anchor="_Toc134051931" w:history="1">
        <w:r w:rsidR="00253930" w:rsidRPr="00737FED">
          <w:rPr>
            <w:rStyle w:val="Hipervnculo"/>
            <w:noProof/>
          </w:rPr>
          <w:t>Ilustración 20 : Menú para elegir si eres un estudiante o un profesor</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_Toc134051931 \h </w:instrText>
        </w:r>
        <w:r w:rsidRPr="00253930">
          <w:rPr>
            <w:rStyle w:val="Hipervnculo"/>
            <w:webHidden/>
          </w:rPr>
        </w:r>
        <w:r w:rsidRPr="00253930">
          <w:rPr>
            <w:rStyle w:val="Hipervnculo"/>
            <w:webHidden/>
          </w:rPr>
          <w:fldChar w:fldCharType="separate"/>
        </w:r>
        <w:r w:rsidR="00253930" w:rsidRPr="00253930">
          <w:rPr>
            <w:rStyle w:val="Hipervnculo"/>
            <w:webHidden/>
          </w:rPr>
          <w:t>22</w:t>
        </w:r>
        <w:r w:rsidRPr="00253930">
          <w:rPr>
            <w:rStyle w:val="Hipervnculo"/>
            <w:webHidden/>
          </w:rPr>
          <w:fldChar w:fldCharType="end"/>
        </w:r>
      </w:hyperlink>
    </w:p>
    <w:p w:rsidR="00253930" w:rsidRPr="00253930" w:rsidRDefault="009F15FB" w:rsidP="00253930">
      <w:pPr>
        <w:pStyle w:val="TDC1"/>
        <w:rPr>
          <w:rStyle w:val="Hipervnculo"/>
        </w:rPr>
      </w:pPr>
      <w:hyperlink w:anchor="_Toc134051932" w:history="1">
        <w:r w:rsidR="00253930" w:rsidRPr="00737FED">
          <w:rPr>
            <w:rStyle w:val="Hipervnculo"/>
            <w:noProof/>
          </w:rPr>
          <w:t>Ilustración 21: Interfaz tablero</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_Toc134051932 \h </w:instrText>
        </w:r>
        <w:r w:rsidRPr="00253930">
          <w:rPr>
            <w:rStyle w:val="Hipervnculo"/>
            <w:webHidden/>
          </w:rPr>
        </w:r>
        <w:r w:rsidRPr="00253930">
          <w:rPr>
            <w:rStyle w:val="Hipervnculo"/>
            <w:webHidden/>
          </w:rPr>
          <w:fldChar w:fldCharType="separate"/>
        </w:r>
        <w:r w:rsidR="00253930" w:rsidRPr="00253930">
          <w:rPr>
            <w:rStyle w:val="Hipervnculo"/>
            <w:webHidden/>
          </w:rPr>
          <w:t>23</w:t>
        </w:r>
        <w:r w:rsidRPr="00253930">
          <w:rPr>
            <w:rStyle w:val="Hipervnculo"/>
            <w:webHidden/>
          </w:rPr>
          <w:fldChar w:fldCharType="end"/>
        </w:r>
      </w:hyperlink>
    </w:p>
    <w:p w:rsidR="00253930" w:rsidRPr="00253930" w:rsidRDefault="009F15FB" w:rsidP="00253930">
      <w:pPr>
        <w:pStyle w:val="TDC1"/>
        <w:rPr>
          <w:rStyle w:val="Hipervnculo"/>
        </w:rPr>
      </w:pPr>
      <w:hyperlink w:anchor="_Toc134051933" w:history="1">
        <w:r w:rsidR="00253930" w:rsidRPr="00737FED">
          <w:rPr>
            <w:rStyle w:val="Hipervnculo"/>
            <w:noProof/>
          </w:rPr>
          <w:t>Ilustración 22: Ejemplo de cómo mostrar u ocultar ventanas</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_Toc134051933 \h </w:instrText>
        </w:r>
        <w:r w:rsidRPr="00253930">
          <w:rPr>
            <w:rStyle w:val="Hipervnculo"/>
            <w:webHidden/>
          </w:rPr>
        </w:r>
        <w:r w:rsidRPr="00253930">
          <w:rPr>
            <w:rStyle w:val="Hipervnculo"/>
            <w:webHidden/>
          </w:rPr>
          <w:fldChar w:fldCharType="separate"/>
        </w:r>
        <w:r w:rsidR="00253930" w:rsidRPr="00253930">
          <w:rPr>
            <w:rStyle w:val="Hipervnculo"/>
            <w:webHidden/>
          </w:rPr>
          <w:t>25</w:t>
        </w:r>
        <w:r w:rsidRPr="00253930">
          <w:rPr>
            <w:rStyle w:val="Hipervnculo"/>
            <w:webHidden/>
          </w:rPr>
          <w:fldChar w:fldCharType="end"/>
        </w:r>
      </w:hyperlink>
    </w:p>
    <w:p w:rsidR="00253930" w:rsidRPr="00253930" w:rsidRDefault="009F15FB" w:rsidP="00253930">
      <w:pPr>
        <w:pStyle w:val="TDC1"/>
        <w:rPr>
          <w:rStyle w:val="Hipervnculo"/>
        </w:rPr>
      </w:pPr>
      <w:hyperlink w:anchor="_Toc134051934" w:history="1">
        <w:r w:rsidR="00253930" w:rsidRPr="00737FED">
          <w:rPr>
            <w:rStyle w:val="Hipervnculo"/>
            <w:noProof/>
          </w:rPr>
          <w:t>Ilustración 23: Función encargada de la comprobación de la contraseña del profesor</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_Toc134051934 \h </w:instrText>
        </w:r>
        <w:r w:rsidRPr="00253930">
          <w:rPr>
            <w:rStyle w:val="Hipervnculo"/>
            <w:webHidden/>
          </w:rPr>
        </w:r>
        <w:r w:rsidRPr="00253930">
          <w:rPr>
            <w:rStyle w:val="Hipervnculo"/>
            <w:webHidden/>
          </w:rPr>
          <w:fldChar w:fldCharType="separate"/>
        </w:r>
        <w:r w:rsidR="00253930" w:rsidRPr="00253930">
          <w:rPr>
            <w:rStyle w:val="Hipervnculo"/>
            <w:webHidden/>
          </w:rPr>
          <w:t>25</w:t>
        </w:r>
        <w:r w:rsidRPr="00253930">
          <w:rPr>
            <w:rStyle w:val="Hipervnculo"/>
            <w:webHidden/>
          </w:rPr>
          <w:fldChar w:fldCharType="end"/>
        </w:r>
      </w:hyperlink>
    </w:p>
    <w:p w:rsidR="00253930" w:rsidRPr="00253930" w:rsidRDefault="009F15FB" w:rsidP="00253930">
      <w:pPr>
        <w:pStyle w:val="TDC1"/>
        <w:rPr>
          <w:rStyle w:val="Hipervnculo"/>
        </w:rPr>
      </w:pPr>
      <w:hyperlink w:anchor="_Toc134051935" w:history="1">
        <w:r w:rsidR="00253930" w:rsidRPr="00737FED">
          <w:rPr>
            <w:rStyle w:val="Hipervnculo"/>
            <w:noProof/>
          </w:rPr>
          <w:t>Ilustración 24: Función encargada de la creación de un estudiante</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_Toc134051935 \h </w:instrText>
        </w:r>
        <w:r w:rsidRPr="00253930">
          <w:rPr>
            <w:rStyle w:val="Hipervnculo"/>
            <w:webHidden/>
          </w:rPr>
        </w:r>
        <w:r w:rsidRPr="00253930">
          <w:rPr>
            <w:rStyle w:val="Hipervnculo"/>
            <w:webHidden/>
          </w:rPr>
          <w:fldChar w:fldCharType="separate"/>
        </w:r>
        <w:r w:rsidR="00253930" w:rsidRPr="00253930">
          <w:rPr>
            <w:rStyle w:val="Hipervnculo"/>
            <w:webHidden/>
          </w:rPr>
          <w:t>26</w:t>
        </w:r>
        <w:r w:rsidRPr="00253930">
          <w:rPr>
            <w:rStyle w:val="Hipervnculo"/>
            <w:webHidden/>
          </w:rPr>
          <w:fldChar w:fldCharType="end"/>
        </w:r>
      </w:hyperlink>
    </w:p>
    <w:p w:rsidR="00253930" w:rsidRPr="00253930" w:rsidRDefault="009F15FB" w:rsidP="00253930">
      <w:pPr>
        <w:pStyle w:val="TDC1"/>
        <w:rPr>
          <w:rStyle w:val="Hipervnculo"/>
        </w:rPr>
      </w:pPr>
      <w:hyperlink w:anchor="_Toc134051936" w:history="1">
        <w:r w:rsidR="00253930" w:rsidRPr="00737FED">
          <w:rPr>
            <w:rStyle w:val="Hipervnculo"/>
            <w:noProof/>
          </w:rPr>
          <w:t>Ilustración 25: Función generarObjetos()</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_Toc134051936 \h </w:instrText>
        </w:r>
        <w:r w:rsidRPr="00253930">
          <w:rPr>
            <w:rStyle w:val="Hipervnculo"/>
            <w:webHidden/>
          </w:rPr>
        </w:r>
        <w:r w:rsidRPr="00253930">
          <w:rPr>
            <w:rStyle w:val="Hipervnculo"/>
            <w:webHidden/>
          </w:rPr>
          <w:fldChar w:fldCharType="separate"/>
        </w:r>
        <w:r w:rsidR="00253930" w:rsidRPr="00253930">
          <w:rPr>
            <w:rStyle w:val="Hipervnculo"/>
            <w:webHidden/>
          </w:rPr>
          <w:t>27</w:t>
        </w:r>
        <w:r w:rsidRPr="00253930">
          <w:rPr>
            <w:rStyle w:val="Hipervnculo"/>
            <w:webHidden/>
          </w:rPr>
          <w:fldChar w:fldCharType="end"/>
        </w:r>
      </w:hyperlink>
    </w:p>
    <w:p w:rsidR="00253930" w:rsidRPr="00253930" w:rsidRDefault="009F15FB" w:rsidP="00253930">
      <w:pPr>
        <w:pStyle w:val="TDC1"/>
        <w:rPr>
          <w:rStyle w:val="Hipervnculo"/>
        </w:rPr>
      </w:pPr>
      <w:hyperlink w:anchor="_Toc134051937" w:history="1">
        <w:r w:rsidR="00253930" w:rsidRPr="00737FED">
          <w:rPr>
            <w:rStyle w:val="Hipervnculo"/>
            <w:noProof/>
          </w:rPr>
          <w:t>Ilustración 26: Código para mostrar el chat del equipo humano</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_Toc134051937 \h </w:instrText>
        </w:r>
        <w:r w:rsidRPr="00253930">
          <w:rPr>
            <w:rStyle w:val="Hipervnculo"/>
            <w:webHidden/>
          </w:rPr>
        </w:r>
        <w:r w:rsidRPr="00253930">
          <w:rPr>
            <w:rStyle w:val="Hipervnculo"/>
            <w:webHidden/>
          </w:rPr>
          <w:fldChar w:fldCharType="separate"/>
        </w:r>
        <w:r w:rsidR="00253930" w:rsidRPr="00253930">
          <w:rPr>
            <w:rStyle w:val="Hipervnculo"/>
            <w:webHidden/>
          </w:rPr>
          <w:t>28</w:t>
        </w:r>
        <w:r w:rsidRPr="00253930">
          <w:rPr>
            <w:rStyle w:val="Hipervnculo"/>
            <w:webHidden/>
          </w:rPr>
          <w:fldChar w:fldCharType="end"/>
        </w:r>
      </w:hyperlink>
    </w:p>
    <w:p w:rsidR="00253930" w:rsidRPr="00253930" w:rsidRDefault="009F15FB" w:rsidP="00253930">
      <w:pPr>
        <w:pStyle w:val="TDC1"/>
        <w:rPr>
          <w:rStyle w:val="Hipervnculo"/>
        </w:rPr>
      </w:pPr>
      <w:hyperlink w:anchor="_Toc134051938" w:history="1">
        <w:r w:rsidR="00253930" w:rsidRPr="00737FED">
          <w:rPr>
            <w:rStyle w:val="Hipervnculo"/>
            <w:noProof/>
          </w:rPr>
          <w:t>Ilustración 27: Guardar un mensaje en la base de datos chat</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_Toc134051938 \h </w:instrText>
        </w:r>
        <w:r w:rsidRPr="00253930">
          <w:rPr>
            <w:rStyle w:val="Hipervnculo"/>
            <w:webHidden/>
          </w:rPr>
        </w:r>
        <w:r w:rsidRPr="00253930">
          <w:rPr>
            <w:rStyle w:val="Hipervnculo"/>
            <w:webHidden/>
          </w:rPr>
          <w:fldChar w:fldCharType="separate"/>
        </w:r>
        <w:r w:rsidR="00253930" w:rsidRPr="00253930">
          <w:rPr>
            <w:rStyle w:val="Hipervnculo"/>
            <w:webHidden/>
          </w:rPr>
          <w:t>28</w:t>
        </w:r>
        <w:r w:rsidRPr="00253930">
          <w:rPr>
            <w:rStyle w:val="Hipervnculo"/>
            <w:webHidden/>
          </w:rPr>
          <w:fldChar w:fldCharType="end"/>
        </w:r>
      </w:hyperlink>
    </w:p>
    <w:p w:rsidR="00253930" w:rsidRPr="00253930" w:rsidRDefault="009F15FB" w:rsidP="00253930">
      <w:pPr>
        <w:pStyle w:val="TDC1"/>
        <w:rPr>
          <w:rStyle w:val="Hipervnculo"/>
        </w:rPr>
      </w:pPr>
      <w:hyperlink w:anchor="_Toc134051939" w:history="1">
        <w:r w:rsidR="00253930" w:rsidRPr="00737FED">
          <w:rPr>
            <w:rStyle w:val="Hipervnculo"/>
            <w:noProof/>
          </w:rPr>
          <w:t>Ilustración 28: Función verPersonaje(numero)</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_Toc134051939 \h </w:instrText>
        </w:r>
        <w:r w:rsidRPr="00253930">
          <w:rPr>
            <w:rStyle w:val="Hipervnculo"/>
            <w:webHidden/>
          </w:rPr>
        </w:r>
        <w:r w:rsidRPr="00253930">
          <w:rPr>
            <w:rStyle w:val="Hipervnculo"/>
            <w:webHidden/>
          </w:rPr>
          <w:fldChar w:fldCharType="separate"/>
        </w:r>
        <w:r w:rsidR="00253930" w:rsidRPr="00253930">
          <w:rPr>
            <w:rStyle w:val="Hipervnculo"/>
            <w:webHidden/>
          </w:rPr>
          <w:t>29</w:t>
        </w:r>
        <w:r w:rsidRPr="00253930">
          <w:rPr>
            <w:rStyle w:val="Hipervnculo"/>
            <w:webHidden/>
          </w:rPr>
          <w:fldChar w:fldCharType="end"/>
        </w:r>
      </w:hyperlink>
    </w:p>
    <w:p w:rsidR="00253930" w:rsidRPr="00253930" w:rsidRDefault="009F15FB" w:rsidP="00253930">
      <w:pPr>
        <w:pStyle w:val="TDC1"/>
        <w:rPr>
          <w:rStyle w:val="Hipervnculo"/>
        </w:rPr>
      </w:pPr>
      <w:hyperlink w:anchor="_Toc134051940" w:history="1">
        <w:r w:rsidR="00253930" w:rsidRPr="00737FED">
          <w:rPr>
            <w:rStyle w:val="Hipervnculo"/>
            <w:noProof/>
          </w:rPr>
          <w:t>Ilustración 29: Función ponerVerdes()</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_Toc134051940 \h </w:instrText>
        </w:r>
        <w:r w:rsidRPr="00253930">
          <w:rPr>
            <w:rStyle w:val="Hipervnculo"/>
            <w:webHidden/>
          </w:rPr>
        </w:r>
        <w:r w:rsidRPr="00253930">
          <w:rPr>
            <w:rStyle w:val="Hipervnculo"/>
            <w:webHidden/>
          </w:rPr>
          <w:fldChar w:fldCharType="separate"/>
        </w:r>
        <w:r w:rsidR="00253930" w:rsidRPr="00253930">
          <w:rPr>
            <w:rStyle w:val="Hipervnculo"/>
            <w:webHidden/>
          </w:rPr>
          <w:t>29</w:t>
        </w:r>
        <w:r w:rsidRPr="00253930">
          <w:rPr>
            <w:rStyle w:val="Hipervnculo"/>
            <w:webHidden/>
          </w:rPr>
          <w:fldChar w:fldCharType="end"/>
        </w:r>
      </w:hyperlink>
    </w:p>
    <w:p w:rsidR="00253930" w:rsidRPr="00253930" w:rsidRDefault="009F15FB" w:rsidP="00253930">
      <w:pPr>
        <w:pStyle w:val="TDC1"/>
        <w:rPr>
          <w:rStyle w:val="Hipervnculo"/>
        </w:rPr>
      </w:pPr>
      <w:hyperlink w:anchor="_Toc134051941" w:history="1">
        <w:r w:rsidR="00253930" w:rsidRPr="00737FED">
          <w:rPr>
            <w:rStyle w:val="Hipervnculo"/>
            <w:noProof/>
          </w:rPr>
          <w:t>Ilustración 30: Función seleccionarCasillaVerde()</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_Toc134051941 \h </w:instrText>
        </w:r>
        <w:r w:rsidRPr="00253930">
          <w:rPr>
            <w:rStyle w:val="Hipervnculo"/>
            <w:webHidden/>
          </w:rPr>
        </w:r>
        <w:r w:rsidRPr="00253930">
          <w:rPr>
            <w:rStyle w:val="Hipervnculo"/>
            <w:webHidden/>
          </w:rPr>
          <w:fldChar w:fldCharType="separate"/>
        </w:r>
        <w:r w:rsidR="00253930" w:rsidRPr="00253930">
          <w:rPr>
            <w:rStyle w:val="Hipervnculo"/>
            <w:webHidden/>
          </w:rPr>
          <w:t>29</w:t>
        </w:r>
        <w:r w:rsidRPr="00253930">
          <w:rPr>
            <w:rStyle w:val="Hipervnculo"/>
            <w:webHidden/>
          </w:rPr>
          <w:fldChar w:fldCharType="end"/>
        </w:r>
      </w:hyperlink>
    </w:p>
    <w:p w:rsidR="00253930" w:rsidRPr="00253930" w:rsidRDefault="009F15FB" w:rsidP="00253930">
      <w:pPr>
        <w:pStyle w:val="TDC1"/>
        <w:rPr>
          <w:rStyle w:val="Hipervnculo"/>
        </w:rPr>
      </w:pPr>
      <w:hyperlink w:anchor="_Toc134051942" w:history="1">
        <w:r w:rsidR="00253930" w:rsidRPr="00737FED">
          <w:rPr>
            <w:rStyle w:val="Hipervnculo"/>
            <w:noProof/>
          </w:rPr>
          <w:t>Ilustración 31: Función encargada de repartir puntos a un solo estudiante</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_Toc134051942 \h </w:instrText>
        </w:r>
        <w:r w:rsidRPr="00253930">
          <w:rPr>
            <w:rStyle w:val="Hipervnculo"/>
            <w:webHidden/>
          </w:rPr>
        </w:r>
        <w:r w:rsidRPr="00253930">
          <w:rPr>
            <w:rStyle w:val="Hipervnculo"/>
            <w:webHidden/>
          </w:rPr>
          <w:fldChar w:fldCharType="separate"/>
        </w:r>
        <w:r w:rsidR="00253930" w:rsidRPr="00253930">
          <w:rPr>
            <w:rStyle w:val="Hipervnculo"/>
            <w:webHidden/>
          </w:rPr>
          <w:t>30</w:t>
        </w:r>
        <w:r w:rsidRPr="00253930">
          <w:rPr>
            <w:rStyle w:val="Hipervnculo"/>
            <w:webHidden/>
          </w:rPr>
          <w:fldChar w:fldCharType="end"/>
        </w:r>
      </w:hyperlink>
    </w:p>
    <w:p w:rsidR="00253930" w:rsidRPr="00253930" w:rsidRDefault="009F15FB" w:rsidP="00253930">
      <w:pPr>
        <w:pStyle w:val="TDC1"/>
        <w:rPr>
          <w:rStyle w:val="Hipervnculo"/>
        </w:rPr>
      </w:pPr>
      <w:hyperlink w:anchor="_Toc134051943" w:history="1">
        <w:r w:rsidR="00253930" w:rsidRPr="00737FED">
          <w:rPr>
            <w:rStyle w:val="Hipervnculo"/>
            <w:noProof/>
          </w:rPr>
          <w:t>Ilustración 32: Función que proporciona las ventajas del móvil</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_Toc134051943 \h </w:instrText>
        </w:r>
        <w:r w:rsidRPr="00253930">
          <w:rPr>
            <w:rStyle w:val="Hipervnculo"/>
            <w:webHidden/>
          </w:rPr>
        </w:r>
        <w:r w:rsidRPr="00253930">
          <w:rPr>
            <w:rStyle w:val="Hipervnculo"/>
            <w:webHidden/>
          </w:rPr>
          <w:fldChar w:fldCharType="separate"/>
        </w:r>
        <w:r w:rsidR="00253930" w:rsidRPr="00253930">
          <w:rPr>
            <w:rStyle w:val="Hipervnculo"/>
            <w:webHidden/>
          </w:rPr>
          <w:t>31</w:t>
        </w:r>
        <w:r w:rsidRPr="00253930">
          <w:rPr>
            <w:rStyle w:val="Hipervnculo"/>
            <w:webHidden/>
          </w:rPr>
          <w:fldChar w:fldCharType="end"/>
        </w:r>
      </w:hyperlink>
    </w:p>
    <w:p w:rsidR="00253930" w:rsidRPr="00253930" w:rsidRDefault="009F15FB" w:rsidP="00253930">
      <w:pPr>
        <w:pStyle w:val="TDC1"/>
        <w:rPr>
          <w:rStyle w:val="Hipervnculo"/>
        </w:rPr>
      </w:pPr>
      <w:hyperlink w:anchor="_Toc134051944" w:history="1">
        <w:r w:rsidR="00253930" w:rsidRPr="00737FED">
          <w:rPr>
            <w:rStyle w:val="Hipervnculo"/>
            <w:noProof/>
          </w:rPr>
          <w:t>Ilustración 33: Función encargada de utilizar al personaje Sargento Delis</w:t>
        </w:r>
        <w:r w:rsidR="00253930" w:rsidRPr="00253930">
          <w:rPr>
            <w:rStyle w:val="Hipervnculo"/>
            <w:webHidden/>
          </w:rPr>
          <w:tab/>
        </w:r>
        <w:r w:rsidRPr="00253930">
          <w:rPr>
            <w:rStyle w:val="Hipervnculo"/>
            <w:webHidden/>
          </w:rPr>
          <w:fldChar w:fldCharType="begin"/>
        </w:r>
        <w:r w:rsidR="00253930" w:rsidRPr="00253930">
          <w:rPr>
            <w:rStyle w:val="Hipervnculo"/>
            <w:webHidden/>
          </w:rPr>
          <w:instrText xml:space="preserve"> PAGEREF _Toc134051944 \h </w:instrText>
        </w:r>
        <w:r w:rsidRPr="00253930">
          <w:rPr>
            <w:rStyle w:val="Hipervnculo"/>
            <w:webHidden/>
          </w:rPr>
        </w:r>
        <w:r w:rsidRPr="00253930">
          <w:rPr>
            <w:rStyle w:val="Hipervnculo"/>
            <w:webHidden/>
          </w:rPr>
          <w:fldChar w:fldCharType="separate"/>
        </w:r>
        <w:r w:rsidR="00253930" w:rsidRPr="00253930">
          <w:rPr>
            <w:rStyle w:val="Hipervnculo"/>
            <w:webHidden/>
          </w:rPr>
          <w:t>31</w:t>
        </w:r>
        <w:r w:rsidRPr="00253930">
          <w:rPr>
            <w:rStyle w:val="Hipervnculo"/>
            <w:webHidden/>
          </w:rPr>
          <w:fldChar w:fldCharType="end"/>
        </w:r>
      </w:hyperlink>
    </w:p>
    <w:p w:rsidR="004F66DA" w:rsidRPr="004F66DA" w:rsidRDefault="009F15FB" w:rsidP="00253930">
      <w:pPr>
        <w:pStyle w:val="TDC1"/>
        <w:rPr>
          <w:rFonts w:ascii="Arial" w:hAnsi="Arial" w:cs="Arial"/>
          <w:sz w:val="40"/>
          <w:szCs w:val="40"/>
        </w:rPr>
      </w:pPr>
      <w:r w:rsidRPr="00253930">
        <w:rPr>
          <w:rStyle w:val="Hipervnculo"/>
          <w:noProof/>
        </w:rPr>
        <w:fldChar w:fldCharType="end"/>
      </w:r>
    </w:p>
    <w:p w:rsidR="00E105A6" w:rsidRDefault="00634CED">
      <w:pPr>
        <w:spacing w:after="200"/>
        <w:rPr>
          <w:rFonts w:cs="Times New Roman"/>
          <w:szCs w:val="25"/>
        </w:rPr>
        <w:sectPr w:rsidR="00E105A6" w:rsidSect="008D538A">
          <w:footerReference w:type="default" r:id="rId9"/>
          <w:footerReference w:type="first" r:id="rId10"/>
          <w:pgSz w:w="11906" w:h="16838"/>
          <w:pgMar w:top="1417" w:right="1701" w:bottom="1417" w:left="1701" w:header="708" w:footer="708" w:gutter="0"/>
          <w:pgNumType w:start="1"/>
          <w:cols w:space="708"/>
          <w:titlePg/>
          <w:docGrid w:linePitch="360"/>
        </w:sectPr>
      </w:pPr>
      <w:r>
        <w:rPr>
          <w:rFonts w:cs="Times New Roman"/>
          <w:szCs w:val="25"/>
        </w:rPr>
        <w:br w:type="page"/>
      </w:r>
    </w:p>
    <w:p w:rsidR="00C45990" w:rsidRDefault="00C45990" w:rsidP="00C45990">
      <w:pPr>
        <w:pStyle w:val="Ttulo1"/>
      </w:pPr>
      <w:bookmarkStart w:id="1" w:name="_Toc134051984"/>
      <w:r>
        <w:lastRenderedPageBreak/>
        <w:t>Capítulo 1: Introducción</w:t>
      </w:r>
      <w:bookmarkEnd w:id="1"/>
    </w:p>
    <w:p w:rsidR="00400DEE" w:rsidRDefault="00C45990" w:rsidP="00400DEE">
      <w:pPr>
        <w:pStyle w:val="Ttulo2"/>
        <w:numPr>
          <w:ilvl w:val="1"/>
          <w:numId w:val="1"/>
        </w:numPr>
      </w:pPr>
      <w:bookmarkStart w:id="2" w:name="_Toc134051985"/>
      <w:r>
        <w:t>Motivación</w:t>
      </w:r>
      <w:bookmarkEnd w:id="2"/>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r w:rsidR="008D4D20">
        <w:rPr>
          <w:rFonts w:cs="Times New Roman"/>
          <w:szCs w:val="25"/>
        </w:rPr>
        <w:t xml:space="preserve"> ya que encuentra los temas que estudia aburridos y se distrae constantemente, o no entienda el temario de la manera en la que es explicado,</w:t>
      </w:r>
      <w:r>
        <w:rPr>
          <w:rFonts w:cs="Times New Roman"/>
          <w:szCs w:val="25"/>
        </w:rPr>
        <w:t xml:space="preserve"> </w:t>
      </w:r>
      <w:r w:rsidR="007F2EFC">
        <w:rPr>
          <w:rFonts w:cs="Times New Roman"/>
          <w:szCs w:val="25"/>
        </w:rPr>
        <w:t>provocando</w:t>
      </w:r>
      <w:r w:rsidR="006F1991">
        <w:rPr>
          <w:rFonts w:cs="Times New Roman"/>
          <w:szCs w:val="25"/>
        </w:rPr>
        <w:t xml:space="preserve"> que se complique</w:t>
      </w:r>
      <w:r>
        <w:rPr>
          <w:rFonts w:cs="Times New Roman"/>
          <w:szCs w:val="25"/>
        </w:rPr>
        <w:t xml:space="preserve"> seguir el ritmo de la clase adecuadamente.</w:t>
      </w:r>
    </w:p>
    <w:p w:rsidR="009E3925" w:rsidRDefault="00847FC8" w:rsidP="00847FC8">
      <w:pPr>
        <w:jc w:val="both"/>
        <w:rPr>
          <w:rFonts w:cs="Times New Roman"/>
          <w:szCs w:val="25"/>
        </w:rPr>
      </w:pPr>
      <w:r>
        <w:rPr>
          <w:rFonts w:cs="Times New Roman"/>
          <w:szCs w:val="25"/>
        </w:rPr>
        <w:t>Esta aplicación busca solucionar este problema,</w:t>
      </w:r>
      <w:ins w:id="3" w:author="ivan del pino" w:date="2023-03-06T21:01:00Z">
        <w:r w:rsidR="00D8271F">
          <w:rPr>
            <w:rFonts w:cs="Times New Roman"/>
            <w:szCs w:val="25"/>
          </w:rPr>
          <w:t xml:space="preserve"> </w:t>
        </w:r>
      </w:ins>
      <w:r w:rsidR="00D8271F">
        <w:rPr>
          <w:rFonts w:cs="Times New Roman"/>
          <w:szCs w:val="25"/>
        </w:rPr>
        <w:t xml:space="preserve">mediante la técnica de gamificación en la educación, que consiste en la introducción de juegos en el ámbito estudiantil, para que el alumno a la vez que juega, vaya consiguiendo unos objetivos de cara a los </w:t>
      </w:r>
      <w:r w:rsidR="00BE67FC" w:rsidRPr="00BE67FC">
        <w:rPr>
          <w:rFonts w:cs="Times New Roman"/>
          <w:szCs w:val="25"/>
        </w:rPr>
        <w:t>estu</w:t>
      </w:r>
      <w:r w:rsidR="007F0244" w:rsidRPr="00BE67FC">
        <w:rPr>
          <w:rFonts w:cs="Times New Roman"/>
          <w:szCs w:val="25"/>
        </w:rPr>
        <w:t>d</w:t>
      </w:r>
      <w:r w:rsidR="00BE67FC" w:rsidRPr="00BE67FC">
        <w:rPr>
          <w:rFonts w:cs="Times New Roman"/>
          <w:szCs w:val="25"/>
        </w:rPr>
        <w:t>i</w:t>
      </w:r>
      <w:r w:rsidR="007F0244" w:rsidRPr="00BE67FC">
        <w:rPr>
          <w:rFonts w:cs="Times New Roman"/>
          <w:szCs w:val="25"/>
        </w:rPr>
        <w:t>os</w:t>
      </w:r>
      <w:r w:rsidR="00D8271F" w:rsidRPr="00BE67FC">
        <w:rPr>
          <w:rFonts w:cs="Times New Roman"/>
          <w:szCs w:val="25"/>
        </w:rPr>
        <w:t>.</w:t>
      </w:r>
      <w:r w:rsidR="00D8271F">
        <w:rPr>
          <w:rFonts w:cs="Times New Roman"/>
          <w:szCs w:val="25"/>
        </w:rPr>
        <w:t xml:space="preserve"> Para ello, se ha aplicado la dinámica de competición. La gamificación puede resultar muy eficaz,</w:t>
      </w:r>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r w:rsidR="008D4D20">
        <w:rPr>
          <w:rFonts w:cs="Times New Roman"/>
          <w:szCs w:val="25"/>
        </w:rPr>
        <w:t xml:space="preserve"> al aumentar su nivel de implicación en esta, además, puede provocar que el alumno entienda mejor conocimientos que le resultarían más complejos, al poder hablar con el resto de alumnos acerca de esto de una manera más entretenida.</w:t>
      </w:r>
    </w:p>
    <w:p w:rsidR="00D8271F" w:rsidRDefault="00D8271F" w:rsidP="00847FC8">
      <w:pPr>
        <w:jc w:val="both"/>
        <w:rPr>
          <w:rFonts w:cs="Times New Roman"/>
          <w:szCs w:val="25"/>
        </w:rPr>
      </w:pPr>
    </w:p>
    <w:p w:rsidR="009E3925" w:rsidRDefault="009E3925" w:rsidP="009E3925">
      <w:pPr>
        <w:pStyle w:val="Ttulo2"/>
        <w:numPr>
          <w:ilvl w:val="1"/>
          <w:numId w:val="1"/>
        </w:numPr>
      </w:pPr>
      <w:bookmarkStart w:id="4" w:name="_Toc134051986"/>
      <w:r>
        <w:t>Objetivos</w:t>
      </w:r>
      <w:bookmarkEnd w:id="4"/>
    </w:p>
    <w:p w:rsidR="00805923" w:rsidRDefault="00805923" w:rsidP="009E3925">
      <w:pPr>
        <w:jc w:val="both"/>
      </w:pPr>
      <w:r>
        <w:t xml:space="preserve">El objetivo principal de este proyecto es realizar una aplicación que consista en un juego colaborativo de trabajo en grupo accesible desde un entorno web, basado en preguntas y aplicable a distintos contextos educativos. </w:t>
      </w:r>
    </w:p>
    <w:p w:rsidR="00805923" w:rsidRDefault="00805923" w:rsidP="009E3925">
      <w:pPr>
        <w:jc w:val="both"/>
      </w:pPr>
      <w:r>
        <w:t xml:space="preserve">Este se ha dividido en varios subobjetivos. </w:t>
      </w:r>
    </w:p>
    <w:p w:rsidR="00B945C9" w:rsidRDefault="00805923">
      <w:pPr>
        <w:pStyle w:val="Prrafodelista"/>
        <w:numPr>
          <w:ilvl w:val="0"/>
          <w:numId w:val="9"/>
        </w:numPr>
        <w:jc w:val="both"/>
      </w:pPr>
      <w:r>
        <w:t>En primer lugar, analizar el funcionamiento de Firebase de Google para su correcto uso en la aplicación.</w:t>
      </w:r>
    </w:p>
    <w:p w:rsidR="00B945C9" w:rsidRDefault="00805923">
      <w:pPr>
        <w:pStyle w:val="Prrafodelista"/>
        <w:numPr>
          <w:ilvl w:val="0"/>
          <w:numId w:val="9"/>
        </w:numPr>
        <w:jc w:val="both"/>
      </w:pPr>
      <w:r>
        <w:t>En segundo lugar, el desarrollo de un boceto de la interfaz de esta.</w:t>
      </w:r>
    </w:p>
    <w:p w:rsidR="00B945C9" w:rsidRDefault="00805923">
      <w:pPr>
        <w:pStyle w:val="Prrafodelista"/>
        <w:numPr>
          <w:ilvl w:val="0"/>
          <w:numId w:val="9"/>
        </w:numPr>
        <w:jc w:val="both"/>
      </w:pPr>
      <w:r>
        <w:t>En tercer lugar, la implementación de este boceto en la aplicación mediante diversas herramientas.</w:t>
      </w:r>
    </w:p>
    <w:p w:rsidR="00B945C9" w:rsidRDefault="00805923">
      <w:pPr>
        <w:pStyle w:val="Prrafodelista"/>
        <w:numPr>
          <w:ilvl w:val="0"/>
          <w:numId w:val="9"/>
        </w:numPr>
        <w:jc w:val="both"/>
      </w:pPr>
      <w:r>
        <w:t>En cuarto lugar, la creación de una base de datos mediante Firestore de Firebase con los datos adecuados para el correcto funcionamiento del juego.</w:t>
      </w:r>
    </w:p>
    <w:p w:rsidR="009E3925" w:rsidRDefault="00805923" w:rsidP="00540DA9">
      <w:pPr>
        <w:jc w:val="both"/>
      </w:pPr>
      <w:r>
        <w:lastRenderedPageBreak/>
        <w:t xml:space="preserve">Y por último, la implementación de la funcionalidad usando tanto la interfaz ya creada como la base de datos, mediante </w:t>
      </w:r>
      <w:r w:rsidR="00E105A6">
        <w:t>diferentes funciones</w:t>
      </w:r>
      <w:r>
        <w:t>.</w:t>
      </w:r>
    </w:p>
    <w:p w:rsidR="00C030D2" w:rsidRDefault="009B5F0E" w:rsidP="00C030D2">
      <w:pPr>
        <w:pStyle w:val="Ttulo2"/>
        <w:numPr>
          <w:ilvl w:val="1"/>
          <w:numId w:val="1"/>
        </w:numPr>
      </w:pPr>
      <w:bookmarkStart w:id="5" w:name="_Toc134051987"/>
      <w:r>
        <w:t>Capítulos a abarcar</w:t>
      </w:r>
      <w:bookmarkEnd w:id="5"/>
    </w:p>
    <w:p w:rsidR="009B5F0E" w:rsidRDefault="009B5F0E" w:rsidP="00E9649E">
      <w:pPr>
        <w:jc w:val="both"/>
      </w:pPr>
      <w:r>
        <w:t>En este documento se van a abarcar diferentes capítulos:</w:t>
      </w:r>
    </w:p>
    <w:p w:rsidR="00C50D3F" w:rsidRDefault="009B5F0E">
      <w:pPr>
        <w:pStyle w:val="Prrafodelista"/>
        <w:numPr>
          <w:ilvl w:val="0"/>
          <w:numId w:val="10"/>
        </w:numPr>
        <w:jc w:val="both"/>
      </w:pPr>
      <w:r>
        <w:t xml:space="preserve">En el </w:t>
      </w:r>
      <w:r w:rsidR="006948D7">
        <w:t>capítulo dos,</w:t>
      </w:r>
      <w:r>
        <w:t xml:space="preserve"> se desarrollará un listado de las diferentes tecnologías que se han usado para el desarrollo de la aplicación, explicando estas y el motivo por el que se han decidido utilizar en el juego.</w:t>
      </w:r>
    </w:p>
    <w:p w:rsidR="00C50D3F" w:rsidRDefault="009B5F0E">
      <w:pPr>
        <w:pStyle w:val="Prrafodelista"/>
        <w:numPr>
          <w:ilvl w:val="0"/>
          <w:numId w:val="10"/>
        </w:numPr>
        <w:jc w:val="both"/>
      </w:pPr>
      <w:r>
        <w:t xml:space="preserve">En el </w:t>
      </w:r>
      <w:r w:rsidR="006948D7">
        <w:t>tercer</w:t>
      </w:r>
      <w:r>
        <w:t xml:space="preserve"> capítulo se explicará cómo ha sido el proceso de desarrollo de la aplicación, desde la metodología de trabajo hasta la fase de la implementación de la funcionalidad de esta.</w:t>
      </w:r>
    </w:p>
    <w:p w:rsidR="00C50D3F" w:rsidRDefault="009B5F0E">
      <w:pPr>
        <w:pStyle w:val="Prrafodelista"/>
        <w:numPr>
          <w:ilvl w:val="0"/>
          <w:numId w:val="10"/>
        </w:numPr>
        <w:jc w:val="both"/>
      </w:pPr>
      <w:r>
        <w:t xml:space="preserve">En </w:t>
      </w:r>
      <w:r w:rsidR="006948D7">
        <w:t>cuarto</w:t>
      </w:r>
      <w:r>
        <w:t xml:space="preserve"> lugar se explicarán las tres pruebas que se han realizado: de caja blanca, de caja negra y de usabilidad.</w:t>
      </w:r>
    </w:p>
    <w:p w:rsidR="00C50D3F" w:rsidRDefault="009B5F0E">
      <w:pPr>
        <w:pStyle w:val="Prrafodelista"/>
        <w:numPr>
          <w:ilvl w:val="0"/>
          <w:numId w:val="10"/>
        </w:numPr>
        <w:jc w:val="both"/>
      </w:pPr>
      <w:r>
        <w:t>Y por último, se expondrá las conclusiones a las que se han llegado después de todo el proceso.</w:t>
      </w:r>
    </w:p>
    <w:p w:rsidR="00C50D3F" w:rsidRDefault="00304453">
      <w:pPr>
        <w:spacing w:after="200"/>
        <w:jc w:val="both"/>
      </w:pPr>
      <w:r>
        <w:br w:type="page"/>
      </w:r>
    </w:p>
    <w:p w:rsidR="00304453" w:rsidRDefault="00304453" w:rsidP="00304453">
      <w:pPr>
        <w:pStyle w:val="Ttulo1"/>
      </w:pPr>
      <w:bookmarkStart w:id="6" w:name="_Toc134051988"/>
      <w:r>
        <w:lastRenderedPageBreak/>
        <w:t xml:space="preserve">Capítulo 2: </w:t>
      </w:r>
      <w:r w:rsidR="007A66CA">
        <w:t>Tecnologías</w:t>
      </w:r>
      <w:bookmarkEnd w:id="6"/>
    </w:p>
    <w:p w:rsidR="00304453" w:rsidRDefault="00304453" w:rsidP="00304453">
      <w:pPr>
        <w:jc w:val="both"/>
      </w:pPr>
      <w:r>
        <w:t xml:space="preserve">A lo largo del proyecto, se han utilizado diversas tecnologías que </w:t>
      </w:r>
      <w:r w:rsidR="00BE67FC">
        <w:t>se van a nombrar a continuación.</w:t>
      </w:r>
    </w:p>
    <w:p w:rsidR="00B92338" w:rsidRDefault="00B92338" w:rsidP="007A66CA">
      <w:pPr>
        <w:pStyle w:val="Ttulo2"/>
      </w:pPr>
      <w:bookmarkStart w:id="7" w:name="_Toc134051989"/>
      <w:r>
        <w:t>2.1 Lenguaje HTML</w:t>
      </w:r>
      <w:bookmarkEnd w:id="7"/>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 xml:space="preserve">Tim Berners-Lee </w:t>
      </w:r>
      <w:r w:rsidR="006B21D7">
        <w:t>describió 18 elementos que incluyeron el diseño inicial de HTML en</w:t>
      </w:r>
      <w:r>
        <w:t xml:space="preserve"> 1990</w:t>
      </w:r>
      <w:r w:rsidR="006B21D7">
        <w:t>, siendo este el inicio de este lenguaje</w:t>
      </w:r>
      <w:r>
        <w:t>.</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1"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8" w:name="_Toc134051912"/>
      <w:r w:rsidRPr="00377697">
        <w:rPr>
          <w:color w:val="auto"/>
        </w:rPr>
        <w:t xml:space="preserve">Ilustración </w:t>
      </w:r>
      <w:r w:rsidR="009F15FB" w:rsidRPr="00377697">
        <w:rPr>
          <w:color w:val="auto"/>
        </w:rPr>
        <w:fldChar w:fldCharType="begin"/>
      </w:r>
      <w:r w:rsidRPr="00377697">
        <w:rPr>
          <w:color w:val="auto"/>
        </w:rPr>
        <w:instrText xml:space="preserve"> SEQ Ilustración \* ARABIC </w:instrText>
      </w:r>
      <w:r w:rsidR="009F15FB" w:rsidRPr="00377697">
        <w:rPr>
          <w:color w:val="auto"/>
        </w:rPr>
        <w:fldChar w:fldCharType="separate"/>
      </w:r>
      <w:r w:rsidR="00B56343">
        <w:rPr>
          <w:noProof/>
          <w:color w:val="auto"/>
        </w:rPr>
        <w:t>1</w:t>
      </w:r>
      <w:r w:rsidR="009F15FB" w:rsidRPr="00377697">
        <w:rPr>
          <w:color w:val="auto"/>
        </w:rPr>
        <w:fldChar w:fldCharType="end"/>
      </w:r>
      <w:r w:rsidRPr="00377697">
        <w:rPr>
          <w:color w:val="auto"/>
        </w:rPr>
        <w:t xml:space="preserve"> : Fragmento de código HTML</w:t>
      </w:r>
      <w:bookmarkEnd w:id="8"/>
    </w:p>
    <w:p w:rsidR="00431142" w:rsidRDefault="00431142" w:rsidP="007A66CA">
      <w:pPr>
        <w:pStyle w:val="Ttulo2"/>
      </w:pPr>
      <w:r>
        <w:br w:type="page"/>
      </w:r>
      <w:bookmarkStart w:id="9" w:name="_Toc134051990"/>
      <w:r w:rsidRPr="007A66CA">
        <w:lastRenderedPageBreak/>
        <w:t>2.2 Lenguaje CSS</w:t>
      </w:r>
      <w:bookmarkEnd w:id="9"/>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2"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10" w:name="_Toc134051913"/>
      <w:r w:rsidRPr="00AE7FF6">
        <w:rPr>
          <w:color w:val="auto"/>
        </w:rPr>
        <w:t xml:space="preserve">Ilustración </w:t>
      </w:r>
      <w:r w:rsidR="009F15FB" w:rsidRPr="00AE7FF6">
        <w:rPr>
          <w:color w:val="auto"/>
        </w:rPr>
        <w:fldChar w:fldCharType="begin"/>
      </w:r>
      <w:r w:rsidRPr="00AE7FF6">
        <w:rPr>
          <w:color w:val="auto"/>
        </w:rPr>
        <w:instrText xml:space="preserve"> SEQ Ilustración \* ARABIC </w:instrText>
      </w:r>
      <w:r w:rsidR="009F15FB" w:rsidRPr="00AE7FF6">
        <w:rPr>
          <w:color w:val="auto"/>
        </w:rPr>
        <w:fldChar w:fldCharType="separate"/>
      </w:r>
      <w:r w:rsidR="00B56343">
        <w:rPr>
          <w:noProof/>
          <w:color w:val="auto"/>
        </w:rPr>
        <w:t>2</w:t>
      </w:r>
      <w:r w:rsidR="009F15FB" w:rsidRPr="00AE7FF6">
        <w:rPr>
          <w:color w:val="auto"/>
        </w:rPr>
        <w:fldChar w:fldCharType="end"/>
      </w:r>
      <w:r w:rsidRPr="00AE7FF6">
        <w:rPr>
          <w:color w:val="auto"/>
        </w:rPr>
        <w:t xml:space="preserve"> : Fragmento de código CSS</w:t>
      </w:r>
      <w:bookmarkEnd w:id="10"/>
    </w:p>
    <w:p w:rsidR="00AE7FF6" w:rsidRDefault="00AE7FF6" w:rsidP="00AE7FF6"/>
    <w:p w:rsidR="00AE7FF6" w:rsidRDefault="007F2EFC" w:rsidP="007A66CA">
      <w:pPr>
        <w:pStyle w:val="Ttulo2"/>
      </w:pPr>
      <w:bookmarkStart w:id="11" w:name="_Toc134051991"/>
      <w:r>
        <w:t>2.3 Lenguaje JavaS</w:t>
      </w:r>
      <w:r w:rsidR="00AE7FF6">
        <w:t>cript</w:t>
      </w:r>
      <w:bookmarkEnd w:id="11"/>
    </w:p>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r w:rsidR="005678B3" w:rsidRPr="005678B3">
        <w:t xml:space="preserve"> </w:t>
      </w:r>
      <w:r w:rsidR="005678B3">
        <w:t>Es utilizado, principalmente, desde el cliente, y permite mejoras en la interfaz de usuario, así como la elaboración de página</w:t>
      </w:r>
      <w:r w:rsidR="007F2EFC">
        <w:t>s</w:t>
      </w:r>
      <w:r w:rsidR="005678B3">
        <w:t xml:space="preserve"> dinámicas.</w:t>
      </w:r>
    </w:p>
    <w:p w:rsidR="008A18B1" w:rsidRDefault="008A18B1" w:rsidP="00AE7FF6">
      <w:pPr>
        <w:jc w:val="both"/>
      </w:pPr>
      <w:r>
        <w:t>El uso más común es para escribir funciones embebidas o incluidas en la página HTML</w:t>
      </w:r>
      <w:r w:rsidR="00961137">
        <w:t xml:space="preserve"> (ejemplo de una de estas en la ilustración 3)</w:t>
      </w:r>
      <w:r>
        <w:t>, que interactúan con el DOM de la página.</w:t>
      </w:r>
      <w:r w:rsidR="005678B3">
        <w:t xml:space="preserve"> </w:t>
      </w: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3"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12" w:name="_Toc134051914"/>
      <w:r w:rsidRPr="008A18B1">
        <w:rPr>
          <w:color w:val="auto"/>
        </w:rPr>
        <w:t xml:space="preserve">Ilustración </w:t>
      </w:r>
      <w:r w:rsidR="009F15FB" w:rsidRPr="008A18B1">
        <w:rPr>
          <w:color w:val="auto"/>
        </w:rPr>
        <w:fldChar w:fldCharType="begin"/>
      </w:r>
      <w:r w:rsidRPr="008A18B1">
        <w:rPr>
          <w:color w:val="auto"/>
        </w:rPr>
        <w:instrText xml:space="preserve"> SEQ Ilustración \* ARABIC </w:instrText>
      </w:r>
      <w:r w:rsidR="009F15FB" w:rsidRPr="008A18B1">
        <w:rPr>
          <w:color w:val="auto"/>
        </w:rPr>
        <w:fldChar w:fldCharType="separate"/>
      </w:r>
      <w:r w:rsidR="00B56343">
        <w:rPr>
          <w:noProof/>
          <w:color w:val="auto"/>
        </w:rPr>
        <w:t>3</w:t>
      </w:r>
      <w:r w:rsidR="009F15FB" w:rsidRPr="008A18B1">
        <w:rPr>
          <w:color w:val="auto"/>
        </w:rPr>
        <w:fldChar w:fldCharType="end"/>
      </w:r>
      <w:r w:rsidRPr="008A18B1">
        <w:rPr>
          <w:color w:val="auto"/>
        </w:rPr>
        <w:t xml:space="preserve"> : Fragmento de código Javascript</w:t>
      </w:r>
      <w:bookmarkEnd w:id="12"/>
    </w:p>
    <w:p w:rsidR="000B043B" w:rsidRDefault="000B043B" w:rsidP="000B043B"/>
    <w:p w:rsidR="000B043B" w:rsidRDefault="000B043B" w:rsidP="007A66CA">
      <w:pPr>
        <w:pStyle w:val="Ttulo2"/>
      </w:pPr>
      <w:bookmarkStart w:id="13" w:name="_Toc134051992"/>
      <w:r>
        <w:t>2.4 Visual Studio Code</w:t>
      </w:r>
      <w:bookmarkEnd w:id="13"/>
    </w:p>
    <w:p w:rsidR="000B043B" w:rsidRDefault="000B043B" w:rsidP="000B043B">
      <w:pPr>
        <w:jc w:val="both"/>
      </w:pPr>
      <w:r>
        <w:t>Visual Studio Code es un editor de código fuente desarrollado por Microsoft y lanzado el 18 de noviembre de 2015. Es un softw</w:t>
      </w:r>
      <w:r w:rsidR="004244FE">
        <w:t>are libre y multiplataforma que</w:t>
      </w:r>
      <w:r>
        <w:t xml:space="preserve"> permite una gran colaboración con Git.</w:t>
      </w:r>
      <w:r w:rsidR="00593C41">
        <w:t xml:space="preserve"> Este fue construido sobre el framework Electron.</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Tiene muchas características que no se pueden acceder desde sus menús. Para poder utilizarlas, este entorno ofrece una paleta de comandos.</w:t>
      </w:r>
    </w:p>
    <w:p w:rsidR="008D77B8" w:rsidRDefault="000B043B" w:rsidP="000B043B">
      <w:pPr>
        <w:jc w:val="both"/>
      </w:pPr>
      <w:r>
        <w:t>Aunque recientemente se ha lanzado una versión web, en mi caso he utilizado la versión de escritorio</w:t>
      </w:r>
      <w:r w:rsidR="00961137">
        <w:t>, que se puede apreciar su interfaz zen la ilustración 4</w:t>
      </w:r>
      <w:r>
        <w:t>.</w:t>
      </w:r>
      <w:r w:rsidR="00593C41">
        <w:t xml:space="preserve"> </w:t>
      </w:r>
      <w:r w:rsidR="008D77B8">
        <w:t>En este entorno se ha instalado la extensión LiveServer</w:t>
      </w:r>
      <w:r w:rsidR="00F51C46">
        <w:t xml:space="preserve"> (ilustración 5)</w:t>
      </w:r>
      <w:r w:rsidR="008D77B8">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lastRenderedPageBreak/>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4"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14" w:name="_Toc134051915"/>
      <w:r w:rsidRPr="002428D3">
        <w:rPr>
          <w:color w:val="auto"/>
        </w:rPr>
        <w:t xml:space="preserve">Ilustración </w:t>
      </w:r>
      <w:r w:rsidR="009F15FB" w:rsidRPr="002428D3">
        <w:rPr>
          <w:color w:val="auto"/>
        </w:rPr>
        <w:fldChar w:fldCharType="begin"/>
      </w:r>
      <w:r w:rsidRPr="002428D3">
        <w:rPr>
          <w:color w:val="auto"/>
        </w:rPr>
        <w:instrText xml:space="preserve"> SEQ Ilustración \* ARABIC </w:instrText>
      </w:r>
      <w:r w:rsidR="009F15FB" w:rsidRPr="002428D3">
        <w:rPr>
          <w:color w:val="auto"/>
        </w:rPr>
        <w:fldChar w:fldCharType="separate"/>
      </w:r>
      <w:r w:rsidR="00B56343">
        <w:rPr>
          <w:noProof/>
          <w:color w:val="auto"/>
        </w:rPr>
        <w:t>4</w:t>
      </w:r>
      <w:r w:rsidR="009F15FB" w:rsidRPr="002428D3">
        <w:rPr>
          <w:color w:val="auto"/>
        </w:rPr>
        <w:fldChar w:fldCharType="end"/>
      </w:r>
      <w:r w:rsidRPr="002428D3">
        <w:rPr>
          <w:color w:val="auto"/>
        </w:rPr>
        <w:t xml:space="preserve"> : Entorno de desarrollo Visual Studio Code</w:t>
      </w:r>
      <w:bookmarkEnd w:id="14"/>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5"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15" w:name="_Toc134051916"/>
      <w:r w:rsidRPr="002428D3">
        <w:rPr>
          <w:color w:val="auto"/>
        </w:rPr>
        <w:t xml:space="preserve">Ilustración </w:t>
      </w:r>
      <w:r w:rsidR="009F15FB" w:rsidRPr="002428D3">
        <w:rPr>
          <w:color w:val="auto"/>
        </w:rPr>
        <w:fldChar w:fldCharType="begin"/>
      </w:r>
      <w:r w:rsidRPr="002428D3">
        <w:rPr>
          <w:color w:val="auto"/>
        </w:rPr>
        <w:instrText xml:space="preserve"> SEQ Ilustración \* ARABIC </w:instrText>
      </w:r>
      <w:r w:rsidR="009F15FB" w:rsidRPr="002428D3">
        <w:rPr>
          <w:color w:val="auto"/>
        </w:rPr>
        <w:fldChar w:fldCharType="separate"/>
      </w:r>
      <w:r w:rsidR="00B56343">
        <w:rPr>
          <w:noProof/>
          <w:color w:val="auto"/>
        </w:rPr>
        <w:t>5</w:t>
      </w:r>
      <w:r w:rsidR="009F15FB" w:rsidRPr="002428D3">
        <w:rPr>
          <w:color w:val="auto"/>
        </w:rPr>
        <w:fldChar w:fldCharType="end"/>
      </w:r>
      <w:r w:rsidR="008D77B8">
        <w:rPr>
          <w:color w:val="auto"/>
        </w:rPr>
        <w:t xml:space="preserve"> : Extensión LiveServer</w:t>
      </w:r>
      <w:r w:rsidRPr="002428D3">
        <w:rPr>
          <w:color w:val="auto"/>
        </w:rPr>
        <w:t xml:space="preserve"> de Visual Studio Code</w:t>
      </w:r>
      <w:bookmarkEnd w:id="15"/>
    </w:p>
    <w:p w:rsidR="005755B1" w:rsidRDefault="005755B1" w:rsidP="004244FE">
      <w:pPr>
        <w:pStyle w:val="Ttulo2"/>
      </w:pPr>
      <w:bookmarkStart w:id="16" w:name="_Toc134051993"/>
      <w:r>
        <w:t>2.5 Firebase</w:t>
      </w:r>
      <w:bookmarkEnd w:id="16"/>
    </w:p>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r>
        <w:t xml:space="preserve">Tiene diversas herramientas con usos variados, que al estar integradas en la misma plataforma, facilitan las tareas de gestión. Estas se pueden dividir en cuatro grupos: desarrollo, crecimiento, monetización y análisis. Permite que los desarrolladores no tengan que </w:t>
      </w:r>
      <w:r w:rsidR="007F0244" w:rsidRPr="007F0244">
        <w:t>enfocarse</w:t>
      </w:r>
      <w:r w:rsidR="006B21D7">
        <w:t xml:space="preserve"> </w:t>
      </w:r>
      <w:r>
        <w:t>tanto en el backend, tanto para el desarrollo como para el mantenimiento.</w:t>
      </w:r>
    </w:p>
    <w:p w:rsidR="003B004B" w:rsidDel="006B21D7" w:rsidRDefault="003B004B" w:rsidP="003B004B">
      <w:pPr>
        <w:jc w:val="both"/>
        <w:rPr>
          <w:del w:id="17" w:author="ivan del pino" w:date="2023-03-07T20:09:00Z"/>
        </w:rPr>
      </w:pPr>
      <w:r>
        <w:lastRenderedPageBreak/>
        <w:t>Entre sus ventajas están que permite compartir datos en tiempo real, envío de mensajes, tiene un único panel, soporte gratuito, una gran escalabilidad (</w:t>
      </w:r>
      <w:r w:rsidR="006B21D7">
        <w:t xml:space="preserve">la versión utilizada para el proyecto </w:t>
      </w:r>
      <w:r>
        <w:t>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6"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18" w:name="_Toc134051917"/>
      <w:r w:rsidRPr="003B004B">
        <w:rPr>
          <w:color w:val="auto"/>
        </w:rPr>
        <w:t xml:space="preserve">Ilustración </w:t>
      </w:r>
      <w:r w:rsidR="009F15FB" w:rsidRPr="003B004B">
        <w:rPr>
          <w:color w:val="auto"/>
        </w:rPr>
        <w:fldChar w:fldCharType="begin"/>
      </w:r>
      <w:r w:rsidRPr="003B004B">
        <w:rPr>
          <w:color w:val="auto"/>
        </w:rPr>
        <w:instrText xml:space="preserve"> SEQ Ilustración \* ARABIC </w:instrText>
      </w:r>
      <w:r w:rsidR="009F15FB" w:rsidRPr="003B004B">
        <w:rPr>
          <w:color w:val="auto"/>
        </w:rPr>
        <w:fldChar w:fldCharType="separate"/>
      </w:r>
      <w:r w:rsidR="00B56343">
        <w:rPr>
          <w:noProof/>
          <w:color w:val="auto"/>
        </w:rPr>
        <w:t>6</w:t>
      </w:r>
      <w:r w:rsidR="009F15FB" w:rsidRPr="003B004B">
        <w:rPr>
          <w:color w:val="auto"/>
        </w:rPr>
        <w:fldChar w:fldCharType="end"/>
      </w:r>
      <w:r w:rsidRPr="003B004B">
        <w:rPr>
          <w:color w:val="auto"/>
        </w:rPr>
        <w:t xml:space="preserve"> : Herramienta Firebase</w:t>
      </w:r>
      <w:bookmarkEnd w:id="18"/>
    </w:p>
    <w:p w:rsidR="003B004B" w:rsidRDefault="003B004B" w:rsidP="003B004B"/>
    <w:p w:rsidR="00BE67FC" w:rsidRDefault="00BE67FC" w:rsidP="00C50D3F">
      <w:pPr>
        <w:jc w:val="both"/>
      </w:pPr>
      <w:r>
        <w:t>Aunque se ha valorado el uso de otra de las herramientas mencionadas anteriormente (por ejemplo, el uso de mensajes que te ofrece Firebase, para que en las ocasiones que fueran necesarias, se pudiese mandar algún mensaje en específico a los usuarios) para el desarrollo de nuestra aplicación, finalmente solo se ha usado Cloud Firestore para el uso de la base de datos, ya que el resto de servicios o bien no eran de utilidad a la hora del desarrollo, o bien se podían implementar de una manera más eficiente con las otras herramientas que se disponían.</w:t>
      </w:r>
    </w:p>
    <w:p w:rsidR="00941663" w:rsidRDefault="00941663" w:rsidP="007A66CA">
      <w:pPr>
        <w:pStyle w:val="Ttulo2"/>
      </w:pPr>
      <w:bookmarkStart w:id="19" w:name="_Toc134051994"/>
      <w:r>
        <w:t>2.6 Justinmind</w:t>
      </w:r>
      <w:bookmarkEnd w:id="19"/>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ofrece</w:t>
      </w:r>
      <w:r w:rsidR="00DB3A18">
        <w:t xml:space="preserve">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lastRenderedPageBreak/>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7"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20" w:name="_Toc134051918"/>
      <w:r w:rsidRPr="00941663">
        <w:rPr>
          <w:color w:val="auto"/>
        </w:rPr>
        <w:t xml:space="preserve">Ilustración </w:t>
      </w:r>
      <w:r w:rsidR="009F15FB" w:rsidRPr="00941663">
        <w:rPr>
          <w:color w:val="auto"/>
        </w:rPr>
        <w:fldChar w:fldCharType="begin"/>
      </w:r>
      <w:r w:rsidRPr="00941663">
        <w:rPr>
          <w:color w:val="auto"/>
        </w:rPr>
        <w:instrText xml:space="preserve"> SEQ Ilustración \* ARABIC </w:instrText>
      </w:r>
      <w:r w:rsidR="009F15FB" w:rsidRPr="00941663">
        <w:rPr>
          <w:color w:val="auto"/>
        </w:rPr>
        <w:fldChar w:fldCharType="separate"/>
      </w:r>
      <w:r w:rsidR="00B56343">
        <w:rPr>
          <w:noProof/>
          <w:color w:val="auto"/>
        </w:rPr>
        <w:t>7</w:t>
      </w:r>
      <w:r w:rsidR="009F15FB" w:rsidRPr="00941663">
        <w:rPr>
          <w:color w:val="auto"/>
        </w:rPr>
        <w:fldChar w:fldCharType="end"/>
      </w:r>
      <w:r w:rsidRPr="00941663">
        <w:rPr>
          <w:color w:val="auto"/>
        </w:rPr>
        <w:t xml:space="preserve"> : Herramienta de prototipado Justinmind</w:t>
      </w:r>
      <w:bookmarkEnd w:id="20"/>
    </w:p>
    <w:p w:rsidR="00941663" w:rsidRDefault="00941663" w:rsidP="007A66CA">
      <w:pPr>
        <w:pStyle w:val="Ttulo2"/>
      </w:pPr>
      <w:bookmarkStart w:id="21" w:name="_Toc134051995"/>
      <w:r>
        <w:t>2.7 Neocities</w:t>
      </w:r>
      <w:bookmarkEnd w:id="21"/>
    </w:p>
    <w:p w:rsidR="00941663" w:rsidRDefault="00941663" w:rsidP="00941663">
      <w:pPr>
        <w:jc w:val="both"/>
      </w:pPr>
      <w:r>
        <w:t>Es una web fundada en 2013 que permite crear webs gratis y alojarlas en sus servidores.</w:t>
      </w:r>
    </w:p>
    <w:p w:rsidR="00941663" w:rsidRDefault="00941663" w:rsidP="00941663">
      <w:pPr>
        <w:jc w:val="both"/>
      </w:pPr>
      <w:r>
        <w:t xml:space="preserve">Tiene un plan gratuito y otros de pago, pero en </w:t>
      </w:r>
      <w:r w:rsidR="006B21D7">
        <w:t>este caso se</w:t>
      </w:r>
      <w:r>
        <w:t xml:space="preserve"> h</w:t>
      </w:r>
      <w:r w:rsidR="006B21D7">
        <w:t>a</w:t>
      </w:r>
      <w:r>
        <w:t xml:space="preserve"> utiliza</w:t>
      </w:r>
      <w:r w:rsidR="00C65210">
        <w:t>do el plan gratuito que permite 1</w:t>
      </w:r>
      <w:r w:rsidR="004244FE">
        <w:t xml:space="preserve"> </w:t>
      </w:r>
      <w:r w:rsidR="00C65210">
        <w:t>GB de almacenamiento y 200</w:t>
      </w:r>
      <w:r w:rsidR="004244FE">
        <w:t xml:space="preserve"> </w:t>
      </w:r>
      <w:r w:rsidR="00C65210">
        <w:t>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w:t>
      </w:r>
      <w:r w:rsidR="006B21D7">
        <w:t>web</w:t>
      </w:r>
      <w:r>
        <w:t xml:space="preserve">, pero como ya </w:t>
      </w:r>
      <w:r w:rsidR="00DB3A18">
        <w:t xml:space="preserve">se </w:t>
      </w:r>
      <w:r>
        <w:t xml:space="preserve">estaba usando el entorno Visual Studio Code que  ofrece muchas facilidades que Neocities no  ofrece, solo </w:t>
      </w:r>
      <w:r w:rsidR="00DB3A18">
        <w:t>se ha</w:t>
      </w:r>
      <w:r>
        <w:t xml:space="preserve"> utilizado para p</w:t>
      </w:r>
      <w:r w:rsidR="004244FE">
        <w:t>oder tener la página web alojada</w:t>
      </w:r>
      <w:r>
        <w:t xml:space="preserve"> en un servidor web y que sea su uso mucho más sencillo que al estar alojado de manera local.</w:t>
      </w:r>
      <w:r w:rsidR="00DB3A18">
        <w:t xml:space="preserve"> </w:t>
      </w:r>
    </w:p>
    <w:p w:rsidR="00DB3A18" w:rsidRDefault="00DB3A18" w:rsidP="00941663">
      <w:pPr>
        <w:jc w:val="both"/>
      </w:pPr>
      <w:r>
        <w:t>Se puede observar en la ilustración 8 el uso de esta aplicación para almacenar la web.</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8"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22" w:name="_Toc134051919"/>
      <w:r w:rsidRPr="00C65210">
        <w:rPr>
          <w:color w:val="auto"/>
        </w:rPr>
        <w:t xml:space="preserve">Ilustración </w:t>
      </w:r>
      <w:r w:rsidR="009F15FB" w:rsidRPr="00C65210">
        <w:rPr>
          <w:color w:val="auto"/>
        </w:rPr>
        <w:fldChar w:fldCharType="begin"/>
      </w:r>
      <w:r w:rsidRPr="00C65210">
        <w:rPr>
          <w:color w:val="auto"/>
        </w:rPr>
        <w:instrText xml:space="preserve"> SEQ Ilustración \* ARABIC </w:instrText>
      </w:r>
      <w:r w:rsidR="009F15FB" w:rsidRPr="00C65210">
        <w:rPr>
          <w:color w:val="auto"/>
        </w:rPr>
        <w:fldChar w:fldCharType="separate"/>
      </w:r>
      <w:r w:rsidR="00B56343">
        <w:rPr>
          <w:noProof/>
          <w:color w:val="auto"/>
        </w:rPr>
        <w:t>8</w:t>
      </w:r>
      <w:r w:rsidR="009F15FB" w:rsidRPr="00C65210">
        <w:rPr>
          <w:color w:val="auto"/>
        </w:rPr>
        <w:fldChar w:fldCharType="end"/>
      </w:r>
      <w:r w:rsidRPr="00C65210">
        <w:rPr>
          <w:color w:val="auto"/>
        </w:rPr>
        <w:t xml:space="preserve"> : Web Neocities</w:t>
      </w:r>
      <w:bookmarkEnd w:id="22"/>
    </w:p>
    <w:p w:rsidR="00B945C9" w:rsidRDefault="00866358">
      <w:pPr>
        <w:jc w:val="both"/>
      </w:pPr>
      <w:r>
        <w:t>Se ha decidido usar Neocities y no Firebase como hosting debido a que Firebase ofrecía un límite de usos de sus productos, de esta manera al tener la aplicación fuera de este, se evitaba aumentar el uso de Firebase para mantener alejado ese límite</w:t>
      </w:r>
      <w:r w:rsidR="00593C41">
        <w:t>.</w:t>
      </w:r>
    </w:p>
    <w:p w:rsidR="00E65E3B" w:rsidRDefault="00E65E3B" w:rsidP="007A66CA">
      <w:pPr>
        <w:pStyle w:val="Ttulo2"/>
      </w:pPr>
      <w:bookmarkStart w:id="23" w:name="_Toc134051996"/>
      <w:r>
        <w:t>2.8 GitHub</w:t>
      </w:r>
      <w:bookmarkEnd w:id="23"/>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 el sistema de versiones Git diseñado por Linus Torvalds. </w:t>
      </w:r>
      <w:r w:rsidRPr="00E65E3B">
        <w:t xml:space="preserve">Un sistema de gestión de versiones es </w:t>
      </w:r>
      <w:r w:rsidR="00866358">
        <w:t>aquel</w:t>
      </w:r>
      <w:r w:rsidR="00866358" w:rsidRPr="00E65E3B">
        <w:t xml:space="preserve"> </w:t>
      </w:r>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rsidR="00866358">
        <w:t xml:space="preserve">, y en caso de ser necesario, se puede volver a versiones anteriores </w:t>
      </w:r>
      <w:r w:rsidR="00684470">
        <w:t>para</w:t>
      </w:r>
      <w:r w:rsidR="00866358">
        <w:t xml:space="preserve"> recuperar </w:t>
      </w:r>
      <w:r w:rsidR="00684470">
        <w:t>información necesaria</w:t>
      </w:r>
      <w:r w:rsidR="00866358">
        <w:t>.</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9"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24" w:name="_Toc134051920"/>
      <w:r w:rsidRPr="00F91E42">
        <w:rPr>
          <w:color w:val="auto"/>
        </w:rPr>
        <w:t xml:space="preserve">Ilustración </w:t>
      </w:r>
      <w:r w:rsidR="009F15FB" w:rsidRPr="00F91E42">
        <w:rPr>
          <w:color w:val="auto"/>
        </w:rPr>
        <w:fldChar w:fldCharType="begin"/>
      </w:r>
      <w:r w:rsidRPr="00F91E42">
        <w:rPr>
          <w:color w:val="auto"/>
        </w:rPr>
        <w:instrText xml:space="preserve"> SEQ Ilustración \* ARABIC </w:instrText>
      </w:r>
      <w:r w:rsidR="009F15FB" w:rsidRPr="00F91E42">
        <w:rPr>
          <w:color w:val="auto"/>
        </w:rPr>
        <w:fldChar w:fldCharType="separate"/>
      </w:r>
      <w:r w:rsidR="00B56343">
        <w:rPr>
          <w:noProof/>
          <w:color w:val="auto"/>
        </w:rPr>
        <w:t>9</w:t>
      </w:r>
      <w:r w:rsidR="009F15FB" w:rsidRPr="00F91E42">
        <w:rPr>
          <w:color w:val="auto"/>
        </w:rPr>
        <w:fldChar w:fldCharType="end"/>
      </w:r>
      <w:r w:rsidRPr="00F91E42">
        <w:rPr>
          <w:color w:val="auto"/>
        </w:rPr>
        <w:t xml:space="preserve"> : Servicio Web GitHub</w:t>
      </w:r>
      <w:bookmarkEnd w:id="24"/>
    </w:p>
    <w:p w:rsidR="00F91E42" w:rsidRDefault="00F91E42" w:rsidP="00F91E42"/>
    <w:p w:rsidR="00F91E42" w:rsidRDefault="00F91E42">
      <w:pPr>
        <w:spacing w:after="200"/>
      </w:pPr>
    </w:p>
    <w:p w:rsidR="00C50D3F" w:rsidRDefault="00C50D3F" w:rsidP="007E4CFF">
      <w:pPr>
        <w:pStyle w:val="Ttulo1"/>
      </w:pPr>
    </w:p>
    <w:p w:rsidR="00C50D3F" w:rsidRDefault="00C50D3F" w:rsidP="007E4CFF">
      <w:pPr>
        <w:pStyle w:val="Ttulo1"/>
      </w:pPr>
    </w:p>
    <w:p w:rsidR="00C50D3F" w:rsidRDefault="00C50D3F" w:rsidP="007E4CFF">
      <w:pPr>
        <w:pStyle w:val="Ttulo1"/>
      </w:pPr>
    </w:p>
    <w:p w:rsidR="00C50D3F" w:rsidRDefault="00C50D3F" w:rsidP="007E4CFF">
      <w:pPr>
        <w:pStyle w:val="Ttulo1"/>
      </w:pPr>
    </w:p>
    <w:p w:rsidR="00C50D3F" w:rsidRDefault="00C50D3F" w:rsidP="007E4CFF">
      <w:pPr>
        <w:pStyle w:val="Ttulo1"/>
      </w:pPr>
    </w:p>
    <w:p w:rsidR="00C50D3F" w:rsidRDefault="00C50D3F" w:rsidP="007E4CFF">
      <w:pPr>
        <w:pStyle w:val="Ttulo1"/>
      </w:pPr>
    </w:p>
    <w:p w:rsidR="00400E0D" w:rsidRDefault="00400E0D" w:rsidP="00400E0D">
      <w:pPr>
        <w:pStyle w:val="Ttulo1"/>
      </w:pPr>
    </w:p>
    <w:p w:rsidR="00400E0D" w:rsidRDefault="00400E0D" w:rsidP="00400E0D">
      <w:pPr>
        <w:jc w:val="both"/>
      </w:pPr>
    </w:p>
    <w:p w:rsidR="00400E0D" w:rsidRDefault="00400E0D" w:rsidP="00400E0D">
      <w:pPr>
        <w:jc w:val="both"/>
      </w:pPr>
    </w:p>
    <w:p w:rsidR="00400E0D" w:rsidRDefault="00400E0D" w:rsidP="00400E0D">
      <w:pPr>
        <w:jc w:val="both"/>
      </w:pPr>
    </w:p>
    <w:p w:rsidR="00400E0D" w:rsidRDefault="00400E0D" w:rsidP="00400E0D">
      <w:pPr>
        <w:pStyle w:val="Ttulo1"/>
      </w:pPr>
      <w:bookmarkStart w:id="25" w:name="_Toc134051997"/>
      <w:r>
        <w:lastRenderedPageBreak/>
        <w:t>Capítulo 3: Descripción de la aplicación</w:t>
      </w:r>
      <w:bookmarkEnd w:id="25"/>
    </w:p>
    <w:p w:rsidR="00400E0D" w:rsidRDefault="00400E0D" w:rsidP="00400E0D">
      <w:pPr>
        <w:jc w:val="both"/>
      </w:pPr>
    </w:p>
    <w:p w:rsidR="00400E0D" w:rsidRDefault="00400E0D" w:rsidP="00400E0D">
      <w:pPr>
        <w:jc w:val="both"/>
      </w:pPr>
      <w:r>
        <w:t>En este capítulo se hablará del desarrollo de la aplicación en sí misma, desde la metodología que se ha decidido seguir hasta el final del desarrollo del proyecto.</w:t>
      </w:r>
    </w:p>
    <w:p w:rsidR="007E4CFF" w:rsidRDefault="007E4CFF" w:rsidP="00D20B93">
      <w:pPr>
        <w:pStyle w:val="Ttulo2"/>
      </w:pPr>
      <w:bookmarkStart w:id="26" w:name="_Toc134051998"/>
      <w:r>
        <w:t>3.1 Metodología de trabajo</w:t>
      </w:r>
      <w:bookmarkEnd w:id="26"/>
    </w:p>
    <w:p w:rsidR="007E4CFF" w:rsidRDefault="007E4CFF" w:rsidP="00E9649E">
      <w:pPr>
        <w:jc w:val="both"/>
      </w:pPr>
      <w:r>
        <w:t>El desarrollo del proyecto se ha dividido en seis partes, empezando por un aprendizaje del uso de la plataforma Firebase, así como la creación de una clase Javascript para facilitar el uso de esta.</w:t>
      </w:r>
    </w:p>
    <w:p w:rsidR="00C50D3F" w:rsidRDefault="004D2EC2">
      <w:pPr>
        <w:jc w:val="both"/>
      </w:pPr>
      <w:r>
        <w:t>Para este proyecto, se ha seguido la metodología de Waterfall</w:t>
      </w:r>
      <w:r w:rsidR="007A5FB6">
        <w:t xml:space="preserve"> (Chicago, 1998)</w:t>
      </w:r>
      <w:r>
        <w:t>, que consiste en dividir el desarrollo de diferentes etapas, y avanzar siguiendo un orden especificado a través de estas etapas. Para avanzar de una etapa a otra, era necesario que la primera etapa estuviese completada y hubiese pasado las verificaciones de correcto funcionamiento que esta tuviese.</w:t>
      </w:r>
    </w:p>
    <w:p w:rsidR="00C50D3F" w:rsidRDefault="00832255">
      <w:pPr>
        <w:jc w:val="both"/>
      </w:pPr>
      <w:r>
        <w:t>En primer lugar</w:t>
      </w:r>
      <w:r w:rsidR="007E4CFF">
        <w:t xml:space="preserve">, se </w:t>
      </w:r>
      <w:r w:rsidR="004312E5">
        <w:t>desarrolló</w:t>
      </w:r>
      <w:r w:rsidR="007E4CFF">
        <w:t xml:space="preserve"> el prototipo de la interfaz</w:t>
      </w:r>
      <w:r w:rsidR="004244FE">
        <w:t xml:space="preserve"> con la aplicación Justinmind, </w:t>
      </w:r>
      <w:r w:rsidR="007E4CFF">
        <w:t xml:space="preserve">dotándole </w:t>
      </w:r>
      <w:r w:rsidR="00A738EF">
        <w:t>de cierta funcionalidad para ir avanzando entre las diferentes pestañas y poder encontrar de esta manera fallos antes de realizar la implementación.</w:t>
      </w:r>
    </w:p>
    <w:p w:rsidR="00C50D3F" w:rsidRDefault="00A738EF">
      <w:pPr>
        <w:jc w:val="both"/>
      </w:pPr>
      <w:r>
        <w:t xml:space="preserve">En </w:t>
      </w:r>
      <w:r w:rsidR="00832255">
        <w:t>segundo</w:t>
      </w:r>
      <w:r>
        <w:t xml:space="preserve"> lugar, se </w:t>
      </w:r>
      <w:r w:rsidR="004312E5">
        <w:t>desarrolló</w:t>
      </w:r>
      <w:r>
        <w:t xml:space="preserve"> la interfaz de los menús y demás páginas (exceptuando al tablero), aportándoles únicamente la funcionalidad de poder ir avanzando entre las diferentes páginas.</w:t>
      </w:r>
    </w:p>
    <w:p w:rsidR="00C50D3F" w:rsidRDefault="00A738EF">
      <w:pPr>
        <w:jc w:val="both"/>
      </w:pPr>
      <w:r>
        <w:t>Después, se implementó la interfaz del tablero, sin ningún tipo de funcionalidad.</w:t>
      </w:r>
    </w:p>
    <w:p w:rsidR="00C50D3F" w:rsidRDefault="00A738EF">
      <w:pPr>
        <w:jc w:val="both"/>
      </w:pPr>
      <w:r>
        <w:t xml:space="preserve">La quinta fase fue dotar de funcionalidades a los menús, ya que estos tenían que ser capaces de registrar usuarios, permitir iniciar sesión a aquellos usuarios ya registrados, dotar de cierta seguridad al apartado del profesor para que ningún alumno </w:t>
      </w:r>
      <w:r w:rsidR="004244FE" w:rsidRPr="004244FE">
        <w:t>pudiese</w:t>
      </w:r>
      <w:r w:rsidR="004244FE">
        <w:rPr>
          <w:rFonts w:ascii="Verdana" w:hAnsi="Verdana"/>
          <w:color w:val="444444"/>
          <w:sz w:val="27"/>
          <w:szCs w:val="27"/>
          <w:shd w:val="clear" w:color="auto" w:fill="FFFFFF"/>
        </w:rPr>
        <w:t xml:space="preserve"> </w:t>
      </w:r>
      <w:r>
        <w:t>acceder como profesor, aparte de cargar ciertos datos que se iban a utilizar en el tablero.</w:t>
      </w:r>
    </w:p>
    <w:p w:rsidR="00C50D3F" w:rsidRDefault="00A738EF">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C50D3F" w:rsidRDefault="00A738EF">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rsidP="00E9649E">
      <w:pPr>
        <w:spacing w:after="200"/>
        <w:jc w:val="both"/>
      </w:pPr>
      <w:r>
        <w:br w:type="page"/>
      </w:r>
    </w:p>
    <w:p w:rsidR="00120668" w:rsidRDefault="00120668" w:rsidP="00D20B93">
      <w:pPr>
        <w:pStyle w:val="Ttulo2"/>
      </w:pPr>
      <w:bookmarkStart w:id="27" w:name="_Toc134051999"/>
      <w:r>
        <w:lastRenderedPageBreak/>
        <w:t>3.2 Inicio del proyecto</w:t>
      </w:r>
      <w:bookmarkEnd w:id="27"/>
    </w:p>
    <w:p w:rsidR="00A25595" w:rsidRDefault="00A25595" w:rsidP="00120668">
      <w:pPr>
        <w:jc w:val="both"/>
      </w:pPr>
      <w:r>
        <w:t xml:space="preserve">Al principio del proyecto, se analizaron los diferentes funcionales y no funcionales que debía tener la aplicación. </w:t>
      </w:r>
    </w:p>
    <w:p w:rsidR="00B945C9" w:rsidRDefault="00BD0BB4">
      <w:pPr>
        <w:pStyle w:val="Ttulo3"/>
      </w:pPr>
      <w:bookmarkStart w:id="28" w:name="_Toc134052000"/>
      <w:r>
        <w:t xml:space="preserve">3.2.1 </w:t>
      </w:r>
      <w:r w:rsidR="00A25595">
        <w:t>Requisitos funcionales</w:t>
      </w:r>
      <w:bookmarkEnd w:id="28"/>
    </w:p>
    <w:p w:rsidR="00B945C9" w:rsidRDefault="007F0244">
      <w:pPr>
        <w:pStyle w:val="Prrafodelista"/>
        <w:numPr>
          <w:ilvl w:val="0"/>
          <w:numId w:val="11"/>
        </w:numPr>
        <w:jc w:val="both"/>
      </w:pPr>
      <w:r w:rsidRPr="007F0244">
        <w:rPr>
          <w:b/>
        </w:rPr>
        <w:t xml:space="preserve">Diferencia entre estudiantes y profesores: </w:t>
      </w:r>
      <w:r w:rsidR="00A25595">
        <w:t>la aplicación debía de dar una funcionalidad diferente a los profesores y a los estudiantes, para otorgarles diferentes funciones dependiendo que quien fuera el usuario.</w:t>
      </w:r>
    </w:p>
    <w:p w:rsidR="00B945C9" w:rsidRDefault="00A25595">
      <w:pPr>
        <w:pStyle w:val="Prrafodelista"/>
        <w:numPr>
          <w:ilvl w:val="0"/>
          <w:numId w:val="11"/>
        </w:numPr>
        <w:jc w:val="both"/>
      </w:pPr>
      <w:r>
        <w:rPr>
          <w:b/>
        </w:rPr>
        <w:t>Guardar estado de la partida:</w:t>
      </w:r>
      <w:r>
        <w:t xml:space="preserve"> debe de ser capaz de guardar el progreso de la partida para poder continuar en momentos posteriores.</w:t>
      </w:r>
    </w:p>
    <w:p w:rsidR="00B945C9" w:rsidRDefault="00A25595">
      <w:pPr>
        <w:pStyle w:val="Prrafodelista"/>
        <w:numPr>
          <w:ilvl w:val="0"/>
          <w:numId w:val="11"/>
        </w:numPr>
        <w:jc w:val="both"/>
      </w:pPr>
      <w:r>
        <w:rPr>
          <w:b/>
        </w:rPr>
        <w:t>Registro e inicio de sesión de los estudiantes:</w:t>
      </w:r>
      <w:r>
        <w:t xml:space="preserve"> tiene que ser capaz de permitir el registro de nuevos usuarios así como el inicio de sesión de los ya existentes. Esto es debido a que la partida puede ser continuada más adelante.</w:t>
      </w:r>
    </w:p>
    <w:p w:rsidR="00B945C9" w:rsidRDefault="00A25595">
      <w:pPr>
        <w:pStyle w:val="Prrafodelista"/>
        <w:numPr>
          <w:ilvl w:val="0"/>
          <w:numId w:val="11"/>
        </w:numPr>
        <w:jc w:val="both"/>
      </w:pPr>
      <w:r>
        <w:rPr>
          <w:b/>
        </w:rPr>
        <w:t>Gestión de estudiantes:</w:t>
      </w:r>
      <w:r>
        <w:t xml:space="preserve"> el profesor debe de ser capaz de poder realizar una gestión de los estudiantes que hay dentro de la partida.</w:t>
      </w:r>
    </w:p>
    <w:p w:rsidR="00B945C9" w:rsidRDefault="00BD0BB4">
      <w:pPr>
        <w:pStyle w:val="Prrafodelista"/>
        <w:numPr>
          <w:ilvl w:val="0"/>
          <w:numId w:val="11"/>
        </w:numPr>
        <w:jc w:val="both"/>
      </w:pPr>
      <w:r>
        <w:rPr>
          <w:b/>
        </w:rPr>
        <w:t>Información de las instrucciones:</w:t>
      </w:r>
      <w:r>
        <w:t xml:space="preserve"> los usuarios deben poder visualizar las instrucciones acerca del juego dentro de la aplicación.</w:t>
      </w:r>
    </w:p>
    <w:p w:rsidR="00B945C9" w:rsidRDefault="00BD0BB4">
      <w:pPr>
        <w:pStyle w:val="Prrafodelista"/>
        <w:numPr>
          <w:ilvl w:val="0"/>
          <w:numId w:val="11"/>
        </w:numPr>
        <w:jc w:val="both"/>
      </w:pPr>
      <w:r>
        <w:rPr>
          <w:b/>
        </w:rPr>
        <w:t>Tablero y fichas:</w:t>
      </w:r>
      <w:r>
        <w:t xml:space="preserve"> debe de ser implementado un tablero y las dos fichas que representan a los dos equipos.</w:t>
      </w:r>
    </w:p>
    <w:p w:rsidR="00B945C9" w:rsidRDefault="00A25595">
      <w:pPr>
        <w:pStyle w:val="Prrafodelista"/>
        <w:numPr>
          <w:ilvl w:val="0"/>
          <w:numId w:val="11"/>
        </w:numPr>
        <w:jc w:val="both"/>
      </w:pPr>
      <w:r>
        <w:rPr>
          <w:b/>
        </w:rPr>
        <w:t>Visibilidad del estado de la partida:</w:t>
      </w:r>
      <w:r>
        <w:t xml:space="preserve"> los usuarios tienen que poder visualizar el estado de la partida actualizado.</w:t>
      </w:r>
    </w:p>
    <w:p w:rsidR="00FD797E" w:rsidRDefault="00FD797E">
      <w:pPr>
        <w:pStyle w:val="Prrafodelista"/>
        <w:numPr>
          <w:ilvl w:val="0"/>
          <w:numId w:val="11"/>
        </w:numPr>
        <w:jc w:val="both"/>
      </w:pPr>
      <w:r>
        <w:rPr>
          <w:b/>
        </w:rPr>
        <w:t>Acceso a la base de datos:</w:t>
      </w:r>
      <w:r>
        <w:t xml:space="preserve"> la aplicación debe poder acceder a la base de datos en el momento que fuera necesario.</w:t>
      </w:r>
    </w:p>
    <w:p w:rsidR="00BD0BB4" w:rsidRDefault="00BD0BB4" w:rsidP="00BD0BB4">
      <w:pPr>
        <w:pStyle w:val="Ttulo3"/>
      </w:pPr>
      <w:bookmarkStart w:id="29" w:name="_Toc134052001"/>
      <w:r>
        <w:t>3.2.1 Requisitos no funcionales</w:t>
      </w:r>
      <w:bookmarkEnd w:id="29"/>
    </w:p>
    <w:p w:rsidR="00B945C9" w:rsidRDefault="00BD0BB4" w:rsidP="00E9649E">
      <w:pPr>
        <w:pStyle w:val="Prrafodelista"/>
        <w:numPr>
          <w:ilvl w:val="0"/>
          <w:numId w:val="14"/>
        </w:numPr>
        <w:jc w:val="both"/>
      </w:pPr>
      <w:r>
        <w:rPr>
          <w:b/>
        </w:rPr>
        <w:t xml:space="preserve">Uso de la aplicación: </w:t>
      </w:r>
      <w:r>
        <w:t>la aplicación debe poder soportar el uso de diferentes equipos a la vez.</w:t>
      </w:r>
    </w:p>
    <w:p w:rsidR="00B945C9" w:rsidRDefault="00BD0BB4" w:rsidP="00E9649E">
      <w:pPr>
        <w:pStyle w:val="Prrafodelista"/>
        <w:numPr>
          <w:ilvl w:val="0"/>
          <w:numId w:val="13"/>
        </w:numPr>
        <w:jc w:val="both"/>
      </w:pPr>
      <w:r>
        <w:rPr>
          <w:b/>
        </w:rPr>
        <w:t>Seguridad:</w:t>
      </w:r>
      <w:r>
        <w:t xml:space="preserve"> debe ser segura para que los usuarios puedan acceder a su perfil sin que nadie más pueda hacerlo, así como para que nadie más que el profesor pueda utilizar un usuario de profesor.</w:t>
      </w:r>
    </w:p>
    <w:p w:rsidR="00C50D3F" w:rsidRDefault="009510E4">
      <w:pPr>
        <w:pStyle w:val="Prrafodelista"/>
        <w:numPr>
          <w:ilvl w:val="0"/>
          <w:numId w:val="13"/>
        </w:numPr>
        <w:jc w:val="both"/>
      </w:pPr>
      <w:r>
        <w:rPr>
          <w:b/>
        </w:rPr>
        <w:t>Actualización:</w:t>
      </w:r>
      <w:r>
        <w:t xml:space="preserve"> deber estar actualizada en todos los clientes sin que estos necesiten realizar una acción para ello.</w:t>
      </w:r>
    </w:p>
    <w:p w:rsidR="00120668" w:rsidRDefault="00A82E0B" w:rsidP="00D20B93">
      <w:pPr>
        <w:pStyle w:val="Ttulo2"/>
      </w:pPr>
      <w:bookmarkStart w:id="30" w:name="_Toc134052002"/>
      <w:r>
        <w:t>3.3 Desarrollo y construcción</w:t>
      </w:r>
      <w:bookmarkEnd w:id="30"/>
      <w:r>
        <w:t xml:space="preserve"> </w:t>
      </w:r>
    </w:p>
    <w:p w:rsidR="00E16DB4" w:rsidRDefault="00E16DB4" w:rsidP="00A5143D">
      <w:pPr>
        <w:jc w:val="both"/>
      </w:pPr>
      <w:r>
        <w:t xml:space="preserve">La arquitectura de la aplicación está formada principalmente por cuatro componentes, que se pueden agrupar en dos grupos: el </w:t>
      </w:r>
      <w:r w:rsidR="007B33D4">
        <w:t>primer grupo</w:t>
      </w:r>
      <w:r>
        <w:t>, formado por el código que implementa la web (los arch</w:t>
      </w:r>
      <w:r w:rsidR="004244FE">
        <w:t>ivos de código HTML, CSS y JavaS</w:t>
      </w:r>
      <w:r>
        <w:t>cript)</w:t>
      </w:r>
      <w:r w:rsidR="007B33D4">
        <w:t>,</w:t>
      </w:r>
      <w:r>
        <w:t xml:space="preserve"> y</w:t>
      </w:r>
      <w:r w:rsidR="007B33D4">
        <w:t xml:space="preserve"> </w:t>
      </w:r>
      <w:r w:rsidR="007B33D4">
        <w:lastRenderedPageBreak/>
        <w:t xml:space="preserve">el segundo grupo, cuyo componente es </w:t>
      </w:r>
      <w:r>
        <w:t xml:space="preserve">Firebase, </w:t>
      </w:r>
      <w:r w:rsidR="007B33D4">
        <w:t>este es</w:t>
      </w:r>
      <w:r>
        <w:t xml:space="preserve"> externo a la aplicación encargado de la gestión de la base de datos.</w:t>
      </w:r>
    </w:p>
    <w:p w:rsidR="002E7487" w:rsidRDefault="002E7487" w:rsidP="00A5143D">
      <w:pPr>
        <w:jc w:val="both"/>
      </w:pPr>
      <w:r>
        <w:t>Para ello, se ha seguido una arquitectura de capas, donde Firebase se iba a encargar de la gestión de la base de datos</w:t>
      </w:r>
      <w:r w:rsidR="009524BC">
        <w:t xml:space="preserve"> mostrada en la ilustración </w:t>
      </w:r>
      <w:r w:rsidR="00194A26">
        <w:t>10</w:t>
      </w:r>
      <w:r>
        <w:t>, la clase Firebase.js, de proporcionar la interacción al resto de la aplicación con la capa anterior, una tercera que proporciona la funcionalidad a la aplicación, haciendo uso de Firebase.js o solamente mediante el uso de funciones que no necesitarán acceder a la base de datos, y por último, una capa encargada de implementar la interfaz.</w:t>
      </w:r>
    </w:p>
    <w:p w:rsidR="00B945C9" w:rsidRDefault="00EC1DEB">
      <w:pPr>
        <w:keepNext/>
        <w:jc w:val="center"/>
      </w:pPr>
      <w:r>
        <w:rPr>
          <w:noProof/>
          <w:lang w:eastAsia="es-ES"/>
        </w:rPr>
        <w:drawing>
          <wp:inline distT="0" distB="0" distL="0" distR="0">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20"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p>
    <w:p w:rsidR="00B945C9" w:rsidRPr="00EC1DEB" w:rsidRDefault="009524BC">
      <w:pPr>
        <w:pStyle w:val="Epgrafe"/>
        <w:jc w:val="center"/>
        <w:rPr>
          <w:color w:val="000000" w:themeColor="text1"/>
        </w:rPr>
      </w:pPr>
      <w:bookmarkStart w:id="31" w:name="_Toc134051921"/>
      <w:r w:rsidRPr="00EC1DEB">
        <w:rPr>
          <w:color w:val="000000" w:themeColor="text1"/>
        </w:rPr>
        <w:t>Ilustración</w:t>
      </w:r>
      <w:r>
        <w:t xml:space="preserve"> </w:t>
      </w:r>
      <w:r w:rsidR="009F15FB" w:rsidRPr="00EC1DEB">
        <w:rPr>
          <w:color w:val="000000" w:themeColor="text1"/>
        </w:rPr>
        <w:fldChar w:fldCharType="begin"/>
      </w:r>
      <w:r w:rsidRPr="00EC1DEB">
        <w:rPr>
          <w:color w:val="000000" w:themeColor="text1"/>
        </w:rPr>
        <w:instrText xml:space="preserve"> SEQ Ilustración \* ARABIC </w:instrText>
      </w:r>
      <w:r w:rsidR="009F15FB" w:rsidRPr="00EC1DEB">
        <w:rPr>
          <w:color w:val="000000" w:themeColor="text1"/>
        </w:rPr>
        <w:fldChar w:fldCharType="separate"/>
      </w:r>
      <w:r w:rsidR="00B56343">
        <w:rPr>
          <w:noProof/>
          <w:color w:val="000000" w:themeColor="text1"/>
        </w:rPr>
        <w:t>10</w:t>
      </w:r>
      <w:r w:rsidR="009F15FB" w:rsidRPr="00EC1DEB">
        <w:rPr>
          <w:color w:val="000000" w:themeColor="text1"/>
        </w:rPr>
        <w:fldChar w:fldCharType="end"/>
      </w:r>
      <w:r w:rsidRPr="00EC1DEB">
        <w:rPr>
          <w:color w:val="000000" w:themeColor="text1"/>
        </w:rPr>
        <w:t>: Capa encargada de la gestión de la base de datos</w:t>
      </w:r>
      <w:bookmarkEnd w:id="31"/>
    </w:p>
    <w:p w:rsidR="00B945C9" w:rsidRDefault="00B945C9">
      <w:pPr>
        <w:jc w:val="center"/>
      </w:pP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El desarrollo de la aplicación en sí se ha divi</w:t>
      </w:r>
      <w:r w:rsidR="004244FE">
        <w:t>di</w:t>
      </w:r>
      <w:r>
        <w:t xml:space="preserve">do en tres archivos por cada página diferente de la </w:t>
      </w:r>
      <w:r w:rsidR="004244FE">
        <w:t>web, el archivo CSS, el de JavaS</w:t>
      </w:r>
      <w:r>
        <w:t xml:space="preserve">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rsidR="004244FE">
        <w:t xml:space="preserve"> para los archivos JavaS</w:t>
      </w:r>
      <w:r>
        <w:t xml:space="preserve">cript, en menor medida debido a que, aunque por la parte estética que se encargaba CSS </w:t>
      </w:r>
      <w:r w:rsidR="00754A30">
        <w:t xml:space="preserve">de que </w:t>
      </w:r>
      <w:r>
        <w:t>las página</w:t>
      </w:r>
      <w:r w:rsidR="00754A30">
        <w:t>s</w:t>
      </w:r>
      <w:r>
        <w:t xml:space="preserve"> fueran iguales, en cuanto a la implementación de la funcionalidad, había bastante diferencia entre lo que las diferentes partes realizaban. Por último, los archivos HTML, que aunque 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w:t>
      </w:r>
      <w:r w:rsidR="00754A30">
        <w:t xml:space="preserve"> prototipo y el archivo de JavaS</w:t>
      </w:r>
      <w:r>
        <w:t>cript que se iba a encargar de la conexión y el uso de Firebase, así como la creación de la base de datos de Firestore de Firebase.</w:t>
      </w:r>
    </w:p>
    <w:p w:rsidR="00CF47CF" w:rsidRDefault="00CF47CF" w:rsidP="00A5143D">
      <w:pPr>
        <w:jc w:val="both"/>
      </w:pPr>
      <w:r>
        <w:lastRenderedPageBreak/>
        <w:t>La segunda parte consistiría en la creación de los archivos HTML y CSS de los menús y del tablero, y por último, se ha dotado de funci</w:t>
      </w:r>
      <w:r w:rsidR="00754A30">
        <w:t>onalidad mediante archivos JavaS</w:t>
      </w:r>
      <w:r>
        <w:t>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14310A" w:rsidRDefault="0014310A" w:rsidP="00D20B93">
      <w:pPr>
        <w:pStyle w:val="Ttulo3"/>
      </w:pPr>
      <w:bookmarkStart w:id="32" w:name="_Toc134052003"/>
      <w:r>
        <w:t>3.3.</w:t>
      </w:r>
      <w:r w:rsidR="00A9756A">
        <w:t>1</w:t>
      </w:r>
      <w:r>
        <w:t xml:space="preserve"> Firebase</w:t>
      </w:r>
      <w:bookmarkEnd w:id="32"/>
    </w:p>
    <w:p w:rsidR="0064080A" w:rsidRPr="0014310A" w:rsidRDefault="0073057B" w:rsidP="0073057B">
      <w:pPr>
        <w:jc w:val="both"/>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manejo de sus datos y aprender las diferentes opciones que aportaba para poder decidir </w:t>
      </w:r>
      <w:r w:rsidR="00F36D1D">
        <w:t>su uso</w:t>
      </w:r>
      <w:r>
        <w:t xml:space="preserve"> dentro de la aplicación.</w:t>
      </w:r>
      <w:ins w:id="33" w:author="ivan del pino" w:date="2023-03-13T19:39:00Z">
        <w:r w:rsidR="0064080A">
          <w:t xml:space="preserve"> </w:t>
        </w:r>
      </w:ins>
    </w:p>
    <w:p w:rsidR="001A36D0" w:rsidRDefault="00EE2D0D" w:rsidP="00E9649E">
      <w:pPr>
        <w:spacing w:after="200"/>
        <w:jc w:val="both"/>
      </w:pPr>
      <w:r>
        <w:t>Una vez aprendido las</w:t>
      </w:r>
      <w:r w:rsidR="00330BCC">
        <w:t xml:space="preserve"> diferentes aplicaciones que </w:t>
      </w:r>
      <w:r>
        <w:t xml:space="preserve">ofrecía, </w:t>
      </w:r>
      <w:r w:rsidR="00330BCC">
        <w:t>se optó</w:t>
      </w:r>
      <w:r>
        <w:t xml:space="preserve"> por utilizar únicamente la </w:t>
      </w:r>
      <w:r w:rsidR="0064080A">
        <w:t xml:space="preserve">base de datos </w:t>
      </w:r>
      <w:r>
        <w:t xml:space="preserve">Firestore, 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r w:rsidR="00A9756A">
        <w:t>1</w:t>
      </w:r>
      <w:r w:rsidR="00DB3A18">
        <w:t>.</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w:t>
      </w:r>
      <w:r w:rsidR="0064080A">
        <w:t>una sincronización automática en la nube</w:t>
      </w:r>
      <w:r>
        <w:t>, pudiendo así ahorrar el mensaje.</w:t>
      </w:r>
    </w:p>
    <w:p w:rsidR="00194061" w:rsidRDefault="00EC1DEB" w:rsidP="00194061">
      <w:pPr>
        <w:keepNext/>
        <w:spacing w:after="200"/>
      </w:pPr>
      <w:r>
        <w:rPr>
          <w:noProof/>
          <w:lang w:eastAsia="es-ES"/>
        </w:rPr>
        <w:drawing>
          <wp:inline distT="0" distB="0" distL="0" distR="0">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p>
    <w:p w:rsidR="00194061" w:rsidRPr="00C63303" w:rsidRDefault="00194061" w:rsidP="00194061">
      <w:pPr>
        <w:pStyle w:val="Epgrafe"/>
        <w:jc w:val="center"/>
        <w:rPr>
          <w:color w:val="000000" w:themeColor="text1"/>
        </w:rPr>
      </w:pPr>
      <w:r w:rsidRPr="00C63303">
        <w:rPr>
          <w:color w:val="000000" w:themeColor="text1"/>
        </w:rPr>
        <w:t xml:space="preserve">Ilustración </w:t>
      </w:r>
      <w:r w:rsidR="00A9756A" w:rsidRPr="00C63303">
        <w:rPr>
          <w:color w:val="000000" w:themeColor="text1"/>
        </w:rPr>
        <w:t>11</w:t>
      </w:r>
      <w:r w:rsidRPr="00C63303">
        <w:rPr>
          <w:color w:val="000000" w:themeColor="text1"/>
        </w:rPr>
        <w:t>: Base de datos Firestore</w:t>
      </w:r>
    </w:p>
    <w:p w:rsidR="00B945C9" w:rsidRDefault="00B945C9" w:rsidP="00B945C9">
      <w:pPr>
        <w:spacing w:after="200"/>
      </w:pPr>
    </w:p>
    <w:p w:rsidR="00B945C9" w:rsidRDefault="00EF6BD2" w:rsidP="00E9649E">
      <w:pPr>
        <w:spacing w:after="200"/>
        <w:jc w:val="both"/>
      </w:pPr>
      <w:r>
        <w:t>Los principales métodos de Firebase que se han utilizado son:</w:t>
      </w:r>
    </w:p>
    <w:p w:rsidR="00EF6BD2" w:rsidRDefault="00EF6BD2" w:rsidP="00E9649E">
      <w:pPr>
        <w:pStyle w:val="Prrafodelista"/>
        <w:numPr>
          <w:ilvl w:val="0"/>
          <w:numId w:val="4"/>
        </w:numPr>
        <w:jc w:val="both"/>
      </w:pPr>
      <w:r>
        <w:lastRenderedPageBreak/>
        <w:t>SaveTasks: era el encargado de crear una colección nueva con los datos que se pasarán por argumentos. Principalmente se usa para la creación de nuevos usuarios.</w:t>
      </w:r>
    </w:p>
    <w:p w:rsidR="00C50D3F" w:rsidRDefault="00EF6BD2">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50D3F" w:rsidRDefault="00EF6BD2">
      <w:pPr>
        <w:pStyle w:val="Prrafodelista"/>
        <w:numPr>
          <w:ilvl w:val="0"/>
          <w:numId w:val="4"/>
        </w:numPr>
        <w:jc w:val="both"/>
      </w:pPr>
      <w:r>
        <w:t>GetTask: su función era parecida a la de GetTasks, con la diferencia que este solo extraía uno de los elementos.</w:t>
      </w:r>
    </w:p>
    <w:p w:rsidR="00C50D3F" w:rsidRDefault="00EF6BD2">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w:t>
      </w:r>
      <w:r w:rsidR="00DE38CA">
        <w:t>s diferentes clientes que hubiera</w:t>
      </w:r>
      <w:r>
        <w:t xml:space="preserve"> conectados, de cambios una vez que la partida estaba iniciada (por ejemplo, del cambio de turno). De esta manera se evitaba tener que usar otro de los servicios que usaba Firebase.</w:t>
      </w:r>
    </w:p>
    <w:p w:rsidR="00C50D3F" w:rsidRDefault="00EF6BD2">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B945C9" w:rsidRDefault="00B945C9" w:rsidP="00B945C9">
      <w:pPr>
        <w:spacing w:after="200"/>
      </w:pPr>
    </w:p>
    <w:p w:rsidR="00B945C9" w:rsidRDefault="00EF6BD2" w:rsidP="00B945C9">
      <w:pPr>
        <w:pStyle w:val="Ttulo3"/>
      </w:pPr>
      <w:bookmarkStart w:id="34" w:name="_Toc134052004"/>
      <w:r>
        <w:t>3.3.</w:t>
      </w:r>
      <w:r w:rsidR="00A9756A">
        <w:t>2</w:t>
      </w:r>
      <w:r>
        <w:t xml:space="preserve"> Implementación de fichero Firebase.js</w:t>
      </w:r>
      <w:bookmarkEnd w:id="34"/>
    </w:p>
    <w:p w:rsidR="00EE2D0D" w:rsidRDefault="00EF6BD2" w:rsidP="00EE2D0D">
      <w:pPr>
        <w:jc w:val="both"/>
      </w:pPr>
      <w:r>
        <w:t xml:space="preserve">El fichero Firebase.js, </w:t>
      </w:r>
      <w:r w:rsidR="00DB3A18">
        <w:t>que se puede observar en la ilustración 1</w:t>
      </w:r>
      <w:r w:rsidR="00A9756A">
        <w:t>2</w:t>
      </w:r>
      <w:r w:rsidR="00EE2D0D">
        <w:t xml:space="preserve">, </w:t>
      </w:r>
      <w:r>
        <w:t>es el encargado de realizar la conexión con la base de datos mediante los datos que proporciona Firestore para ello, y de implementar las diferentes funciones que van a interactuar con los datos, para así poder utilizar estas funciones allí donde fueran a ser necesarias, mediante la importación de ellas.</w:t>
      </w:r>
      <w:r w:rsidDel="00EF6BD2">
        <w:t xml:space="preserve"> </w:t>
      </w:r>
      <w:r w:rsidR="00FD19B3">
        <w:t>De esta manera</w:t>
      </w:r>
      <w:r w:rsidR="00330BCC">
        <w:t>,</w:t>
      </w:r>
      <w:r w:rsidR="00FD19B3">
        <w:t xml:space="preserve"> </w:t>
      </w:r>
      <w:r w:rsidR="00330BCC">
        <w:t>se ahorró</w:t>
      </w:r>
      <w:r w:rsidR="00FD19B3">
        <w:t xml:space="preserve"> en código debido a que se evitaba la duplicación de código. Además, se evitó que los datos de acceso a la base de datos estuvieran visibles en diferentes clases, aparte de tener el proyecto más estructurado.</w:t>
      </w:r>
    </w:p>
    <w:p w:rsidR="00FD19B3" w:rsidRDefault="00FD19B3" w:rsidP="00EE2D0D">
      <w:pPr>
        <w:jc w:val="both"/>
      </w:pPr>
    </w:p>
    <w:p w:rsidR="00FD19B3" w:rsidRDefault="00DB3A18" w:rsidP="00FD19B3">
      <w:pPr>
        <w:keepNext/>
        <w:jc w:val="center"/>
      </w:pPr>
      <w:r>
        <w:rPr>
          <w:noProof/>
          <w:lang w:eastAsia="es-ES"/>
        </w:rPr>
        <w:lastRenderedPageBreak/>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2"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35" w:name="_Toc134051922"/>
      <w:r w:rsidRPr="00FD19B3">
        <w:rPr>
          <w:color w:val="auto"/>
        </w:rPr>
        <w:t xml:space="preserve">Ilustración </w:t>
      </w:r>
      <w:r w:rsidR="009F15FB" w:rsidRPr="00FD19B3">
        <w:rPr>
          <w:color w:val="auto"/>
        </w:rPr>
        <w:fldChar w:fldCharType="begin"/>
      </w:r>
      <w:r w:rsidRPr="00FD19B3">
        <w:rPr>
          <w:color w:val="auto"/>
        </w:rPr>
        <w:instrText xml:space="preserve"> SEQ Ilustración \* ARABIC </w:instrText>
      </w:r>
      <w:r w:rsidR="009F15FB" w:rsidRPr="00FD19B3">
        <w:rPr>
          <w:color w:val="auto"/>
        </w:rPr>
        <w:fldChar w:fldCharType="separate"/>
      </w:r>
      <w:r w:rsidR="00B56343">
        <w:rPr>
          <w:noProof/>
          <w:color w:val="auto"/>
        </w:rPr>
        <w:t>11</w:t>
      </w:r>
      <w:r w:rsidR="009F15FB" w:rsidRPr="00FD19B3">
        <w:rPr>
          <w:color w:val="auto"/>
        </w:rPr>
        <w:fldChar w:fldCharType="end"/>
      </w:r>
      <w:r w:rsidRPr="00FD19B3">
        <w:rPr>
          <w:color w:val="auto"/>
        </w:rPr>
        <w:t xml:space="preserve"> : </w:t>
      </w:r>
      <w:r w:rsidR="00DB3A18">
        <w:rPr>
          <w:color w:val="auto"/>
        </w:rPr>
        <w:t>Datos de Firestore</w:t>
      </w:r>
      <w:bookmarkEnd w:id="35"/>
    </w:p>
    <w:p w:rsidR="00A9756A" w:rsidRDefault="00A9756A" w:rsidP="00A9756A">
      <w:pPr>
        <w:pStyle w:val="Ttulo3"/>
      </w:pPr>
      <w:bookmarkStart w:id="36" w:name="_Toc134052005"/>
      <w:r>
        <w:t xml:space="preserve">3.3.3 </w:t>
      </w:r>
      <w:r w:rsidR="008C4094">
        <w:t>Bases del p</w:t>
      </w:r>
      <w:r>
        <w:t>rototipo</w:t>
      </w:r>
      <w:bookmarkEnd w:id="36"/>
    </w:p>
    <w:p w:rsidR="00A9756A" w:rsidRDefault="00A9756A" w:rsidP="00A9756A">
      <w:pPr>
        <w:jc w:val="both"/>
      </w:pPr>
      <w:r>
        <w:t>Al empezar el desarrollo del prototipo, se empezó analizando los diferentes apartados que la aplicación tenía que tener, así como la distribución de estos apa</w:t>
      </w:r>
      <w:r w:rsidR="00DE38CA">
        <w:t xml:space="preserve">rtados a lo largo de la página, </w:t>
      </w:r>
      <w:r>
        <w:t>desde donde se podía acceder a otra parte de la web. Esto se realizó, recogiendo en un esquema sencillo, las diferentes subpáginas de la web con las conexiones y explicando brevemente lo que hacía cada una.</w:t>
      </w:r>
    </w:p>
    <w:p w:rsidR="00A9756A" w:rsidRDefault="00DE38CA" w:rsidP="00A9756A">
      <w:pPr>
        <w:jc w:val="both"/>
      </w:pPr>
      <w:r>
        <w:t>Una vez estaba claro, se realizó</w:t>
      </w:r>
      <w:r w:rsidR="00A9756A">
        <w:t xml:space="preserve"> un boceto a mano de las dife</w:t>
      </w:r>
      <w:r>
        <w:t>rentes pestañas que iba a tener</w:t>
      </w:r>
      <w:r w:rsidR="00A9756A">
        <w:t xml:space="preserve"> de manera simple</w:t>
      </w:r>
      <w:r>
        <w:t>,</w:t>
      </w:r>
      <w:r w:rsidR="00A9756A">
        <w:t xml:space="preserve"> pero mostrando, sobre todo, la diferente distribución de los elementos en las distintas paginas.</w:t>
      </w:r>
    </w:p>
    <w:p w:rsidR="00A9756A" w:rsidRDefault="00A9756A" w:rsidP="00A9756A">
      <w:pPr>
        <w:jc w:val="both"/>
      </w:pPr>
      <w:r>
        <w:t xml:space="preserve">Al comprobar que todo estaba bien y quedaba bien distribuido, se </w:t>
      </w:r>
      <w:r w:rsidR="00DE38CA">
        <w:t>procedió</w:t>
      </w:r>
      <w:r>
        <w:t xml:space="preserve">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 aunque los detalles todavía no estaban definidos, así se podía apreciar correctamente que la distribución de los elementos fuera la correcta para dar una mayor visibilidad y accesibilidad a esta.</w:t>
      </w:r>
    </w:p>
    <w:p w:rsidR="00A9756A" w:rsidRDefault="00A9756A" w:rsidP="00A9756A">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w:t>
      </w:r>
      <w:r>
        <w:lastRenderedPageBreak/>
        <w:t>permite iniciar sesión o crear un nuevo usuario, y en el botón profesor a la pestaña profesor, donde podría gestionar diferentes aspectos de la partida. Al pulsar la casa, como se utiliza típicamente en aplicacio</w:t>
      </w:r>
      <w:r w:rsidR="00DE38CA">
        <w:t xml:space="preserve">nes de este estilo este icono, </w:t>
      </w:r>
      <w:r>
        <w:t xml:space="preserve">se accedería al menú principal, y en la interrogación se abriría un mensaje donde se mostraría información necesaria para esa pestaña. </w:t>
      </w:r>
    </w:p>
    <w:p w:rsidR="00A9756A" w:rsidRDefault="00A9756A" w:rsidP="00A9756A">
      <w:pPr>
        <w:jc w:val="both"/>
      </w:pPr>
      <w:r>
        <w:t>Todo esto, aparte de estar implementado en la aplicación final de manera más visual, Justinmind ha permitido también representarlo en el prototipo, pudiéndose mover entre las diferentes páginas solo pulsando el botón.</w:t>
      </w:r>
    </w:p>
    <w:p w:rsidR="00A9756A" w:rsidRDefault="00A9756A" w:rsidP="00A9756A">
      <w:pPr>
        <w:jc w:val="both"/>
      </w:pPr>
    </w:p>
    <w:p w:rsidR="00C50D3F" w:rsidRDefault="00C50D3F">
      <w:pPr>
        <w:keepNext/>
        <w:jc w:val="center"/>
      </w:pPr>
      <w:r>
        <w:rPr>
          <w:noProof/>
          <w:lang w:eastAsia="es-ES"/>
        </w:rPr>
        <w:drawing>
          <wp:inline distT="0" distB="0" distL="0" distR="0">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3" cstate="print"/>
                    <a:stretch>
                      <a:fillRect/>
                    </a:stretch>
                  </pic:blipFill>
                  <pic:spPr>
                    <a:xfrm>
                      <a:off x="0" y="0"/>
                      <a:ext cx="5400040" cy="3357245"/>
                    </a:xfrm>
                    <a:prstGeom prst="rect">
                      <a:avLst/>
                    </a:prstGeom>
                  </pic:spPr>
                </pic:pic>
              </a:graphicData>
            </a:graphic>
          </wp:inline>
        </w:drawing>
      </w:r>
    </w:p>
    <w:p w:rsidR="00C50D3F" w:rsidRPr="00C50D3F" w:rsidRDefault="00A9756A">
      <w:pPr>
        <w:pStyle w:val="Epgrafe"/>
        <w:jc w:val="center"/>
        <w:rPr>
          <w:color w:val="auto"/>
        </w:rPr>
      </w:pPr>
      <w:bookmarkStart w:id="37" w:name="_Toc134051923"/>
      <w:r w:rsidRPr="00C50D3F">
        <w:rPr>
          <w:color w:val="auto"/>
        </w:rPr>
        <w:t xml:space="preserve">Ilustración </w:t>
      </w:r>
      <w:r w:rsidR="009F15FB" w:rsidRPr="00C50D3F">
        <w:rPr>
          <w:color w:val="auto"/>
        </w:rPr>
        <w:fldChar w:fldCharType="begin"/>
      </w:r>
      <w:r w:rsidRPr="00C50D3F">
        <w:rPr>
          <w:color w:val="auto"/>
        </w:rPr>
        <w:instrText xml:space="preserve"> SEQ Ilustración \* ARABIC </w:instrText>
      </w:r>
      <w:r w:rsidR="009F15FB" w:rsidRPr="00C50D3F">
        <w:rPr>
          <w:color w:val="auto"/>
        </w:rPr>
        <w:fldChar w:fldCharType="separate"/>
      </w:r>
      <w:r w:rsidR="00B56343">
        <w:rPr>
          <w:noProof/>
          <w:color w:val="auto"/>
        </w:rPr>
        <w:t>12</w:t>
      </w:r>
      <w:r w:rsidR="009F15FB" w:rsidRPr="00C50D3F">
        <w:rPr>
          <w:color w:val="auto"/>
        </w:rPr>
        <w:fldChar w:fldCharType="end"/>
      </w:r>
      <w:r w:rsidRPr="00C50D3F">
        <w:rPr>
          <w:color w:val="auto"/>
        </w:rPr>
        <w:t xml:space="preserve"> : Menú de elección estudiante o profesor del prototipo</w:t>
      </w:r>
      <w:bookmarkEnd w:id="37"/>
    </w:p>
    <w:p w:rsidR="00B9346B" w:rsidRDefault="00475CDF" w:rsidP="00D20B93">
      <w:pPr>
        <w:pStyle w:val="Ttulo3"/>
      </w:pPr>
      <w:bookmarkStart w:id="38" w:name="_Toc134052006"/>
      <w:r>
        <w:t>3.3.</w:t>
      </w:r>
      <w:r w:rsidR="00A9756A">
        <w:t>4</w:t>
      </w:r>
      <w:r>
        <w:t xml:space="preserve"> </w:t>
      </w:r>
      <w:r w:rsidR="00D93F05">
        <w:t xml:space="preserve">Desarrollo de la interfaz de </w:t>
      </w:r>
      <w:r w:rsidR="00F328ED">
        <w:t>las pantallas</w:t>
      </w:r>
      <w:bookmarkEnd w:id="38"/>
    </w:p>
    <w:p w:rsidR="00B9346B" w:rsidRDefault="00B9346B" w:rsidP="00B9346B">
      <w:pPr>
        <w:jc w:val="both"/>
      </w:pPr>
      <w:r>
        <w:t>Una vez ya estaba elaborado el prototipo y la funcionalidad de Firebase implementada en el proyecto, el siguiente paso era decidir si continuar por la interfaz de los menús del tablero. Al ser más compleja la del tablero y parte de su funcionalidad iba a necesitar, para realizar pruebas,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w:t>
      </w:r>
      <w:r w:rsidR="00B23ED4">
        <w:t>4</w:t>
      </w:r>
      <w:r w:rsidR="00A64974">
        <w:t xml:space="preserve">, la página cuenta con dos apartados diferentes, la parte inferior izquierda, donde se encuentran las pestañas de Historia, </w:t>
      </w:r>
      <w:r w:rsidR="00A64974">
        <w:lastRenderedPageBreak/>
        <w:t>Instrucciones del juego, Objetos, Personajes y Mapa, donde, pulsando a cualquiera de estos, se accede a otra pestaña que proporciona información acerca del juego</w:t>
      </w:r>
      <w:r w:rsidR="0029369E">
        <w:t>, y la parte inferior derecha, que a</w:t>
      </w:r>
      <w:r w:rsidR="0005634F">
        <w:t>parece jugar junto al botón de P</w:t>
      </w:r>
      <w:r w:rsidR="0029369E">
        <w:t xml:space="preserve">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w:t>
      </w:r>
      <w:r w:rsidR="0005634F">
        <w:t>cesario utilizar una clase JavaS</w:t>
      </w:r>
      <w:r>
        <w:t xml:space="preserve">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4"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E21ED4">
        <w:rPr>
          <w:color w:val="auto"/>
        </w:rPr>
        <w:t>14</w:t>
      </w:r>
      <w:r w:rsidRPr="0029369E">
        <w:rPr>
          <w:color w:val="auto"/>
        </w:rPr>
        <w:t>: Menú Principal</w:t>
      </w:r>
    </w:p>
    <w:p w:rsidR="00BD6D76" w:rsidRDefault="00BD6D76" w:rsidP="00BD6D76"/>
    <w:p w:rsidR="00BD6D76" w:rsidRDefault="00BD6D76" w:rsidP="00BD6D76">
      <w:pPr>
        <w:jc w:val="both"/>
      </w:pPr>
      <w:r>
        <w:t xml:space="preserve">En los apartados de </w:t>
      </w:r>
      <w:r w:rsidR="008B796F">
        <w:t>Objetos</w:t>
      </w:r>
      <w:r w:rsidR="0005634F">
        <w:t>, Ins</w:t>
      </w:r>
      <w:r>
        <w:t>trucciones y Mapa, se accede a cada página correspondiente y de esta solo puedes ver la información correspondiente o desplazar al menú principal.</w:t>
      </w:r>
    </w:p>
    <w:p w:rsidR="008B796F" w:rsidRDefault="008B796F" w:rsidP="00BD6D76">
      <w:pPr>
        <w:jc w:val="both"/>
      </w:pPr>
      <w:r>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w:t>
      </w:r>
      <w:r w:rsidR="0005634F">
        <w:t xml:space="preserve"> la página t</w:t>
      </w:r>
      <w:r>
        <w:t>ablero, para que resulte menos tedioso para el usuario poder acceder a esa información cuando la requiera)</w:t>
      </w:r>
      <w:r w:rsidR="0098659C">
        <w:t xml:space="preserve"> Estas reglas se pueden observar en la ilustración 1</w:t>
      </w:r>
      <w:r w:rsidR="00B23ED4">
        <w:t>5</w:t>
      </w:r>
      <w:r>
        <w:t>.</w:t>
      </w:r>
    </w:p>
    <w:p w:rsidR="008B796F" w:rsidRDefault="008B796F" w:rsidP="00BD6D76">
      <w:pPr>
        <w:jc w:val="both"/>
      </w:pPr>
    </w:p>
    <w:p w:rsidR="008B796F" w:rsidRDefault="00BD6D76" w:rsidP="008B796F">
      <w:pPr>
        <w:keepNext/>
        <w:jc w:val="both"/>
      </w:pPr>
      <w:r>
        <w:rPr>
          <w:noProof/>
          <w:lang w:eastAsia="es-ES"/>
        </w:rPr>
        <w:lastRenderedPageBreak/>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5"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39" w:name="_Toc134051924"/>
      <w:r w:rsidRPr="008B796F">
        <w:rPr>
          <w:color w:val="auto"/>
        </w:rPr>
        <w:t xml:space="preserve">Ilustración </w:t>
      </w:r>
      <w:r w:rsidR="009F15FB" w:rsidRPr="008B796F">
        <w:rPr>
          <w:color w:val="auto"/>
        </w:rPr>
        <w:fldChar w:fldCharType="begin"/>
      </w:r>
      <w:r w:rsidRPr="008B796F">
        <w:rPr>
          <w:color w:val="auto"/>
        </w:rPr>
        <w:instrText xml:space="preserve"> SEQ Ilustración \* ARABIC </w:instrText>
      </w:r>
      <w:r w:rsidR="009F15FB" w:rsidRPr="008B796F">
        <w:rPr>
          <w:color w:val="auto"/>
        </w:rPr>
        <w:fldChar w:fldCharType="separate"/>
      </w:r>
      <w:r w:rsidR="00B56343">
        <w:rPr>
          <w:noProof/>
          <w:color w:val="auto"/>
        </w:rPr>
        <w:t>13</w:t>
      </w:r>
      <w:r w:rsidR="009F15FB" w:rsidRPr="008B796F">
        <w:rPr>
          <w:color w:val="auto"/>
        </w:rPr>
        <w:fldChar w:fldCharType="end"/>
      </w:r>
      <w:del w:id="40" w:author="ivan del pino" w:date="2023-03-19T10:59:00Z">
        <w:r w:rsidRPr="008B796F" w:rsidDel="00E21ED4">
          <w:rPr>
            <w:color w:val="auto"/>
          </w:rPr>
          <w:delText xml:space="preserve"> </w:delText>
        </w:r>
      </w:del>
      <w:r w:rsidRPr="008B796F">
        <w:rPr>
          <w:color w:val="auto"/>
        </w:rPr>
        <w:t>: Instrucciones</w:t>
      </w:r>
      <w:bookmarkEnd w:id="39"/>
    </w:p>
    <w:p w:rsidR="008B796F" w:rsidRPr="008B796F" w:rsidRDefault="008B796F" w:rsidP="008B796F"/>
    <w:p w:rsidR="008B796F" w:rsidRPr="008B796F" w:rsidRDefault="008B796F" w:rsidP="00E9649E">
      <w:pPr>
        <w:jc w:val="both"/>
      </w:pPr>
      <w:r>
        <w:t>En el apartado mapa, se introduce un pequeño mapa al juego</w:t>
      </w:r>
      <w:r w:rsidR="0098659C">
        <w:t xml:space="preserve"> (ilustración 1</w:t>
      </w:r>
      <w:r w:rsidR="00B23ED4">
        <w:t>6</w:t>
      </w:r>
      <w:r w:rsidR="0098659C">
        <w:t>)</w:t>
      </w:r>
      <w:r>
        <w:t>, que únicamente sirve para aportar algo de historia al juego.</w:t>
      </w:r>
    </w:p>
    <w:p w:rsidR="008B796F" w:rsidRPr="008B796F" w:rsidRDefault="008B796F" w:rsidP="00E9649E">
      <w:pPr>
        <w:jc w:val="both"/>
      </w:pPr>
    </w:p>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6"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41" w:name="_Toc134051925"/>
      <w:r w:rsidRPr="008B796F">
        <w:rPr>
          <w:color w:val="auto"/>
        </w:rPr>
        <w:t xml:space="preserve">Ilustración </w:t>
      </w:r>
      <w:r w:rsidR="009F15FB" w:rsidRPr="008B796F">
        <w:rPr>
          <w:color w:val="auto"/>
        </w:rPr>
        <w:fldChar w:fldCharType="begin"/>
      </w:r>
      <w:r w:rsidRPr="008B796F">
        <w:rPr>
          <w:color w:val="auto"/>
        </w:rPr>
        <w:instrText xml:space="preserve"> SEQ Ilustración \* ARABIC </w:instrText>
      </w:r>
      <w:r w:rsidR="009F15FB" w:rsidRPr="008B796F">
        <w:rPr>
          <w:color w:val="auto"/>
        </w:rPr>
        <w:fldChar w:fldCharType="separate"/>
      </w:r>
      <w:r w:rsidR="00B56343">
        <w:rPr>
          <w:noProof/>
          <w:color w:val="auto"/>
        </w:rPr>
        <w:t>14</w:t>
      </w:r>
      <w:r w:rsidR="009F15FB" w:rsidRPr="008B796F">
        <w:rPr>
          <w:color w:val="auto"/>
        </w:rPr>
        <w:fldChar w:fldCharType="end"/>
      </w:r>
      <w:r w:rsidRPr="008B796F">
        <w:rPr>
          <w:color w:val="auto"/>
        </w:rPr>
        <w:t xml:space="preserve"> : Mapa</w:t>
      </w:r>
      <w:bookmarkEnd w:id="41"/>
    </w:p>
    <w:p w:rsidR="008B796F" w:rsidRDefault="008B796F" w:rsidP="008B796F">
      <w:pPr>
        <w:jc w:val="both"/>
      </w:pPr>
    </w:p>
    <w:p w:rsidR="008B796F" w:rsidRDefault="008B796F" w:rsidP="00E9649E">
      <w:pPr>
        <w:jc w:val="both"/>
      </w:pPr>
      <w:r>
        <w:t>En objetos, se describen las ventajas que nos proporcionan estos una vez</w:t>
      </w:r>
      <w:r w:rsidR="0098659C">
        <w:t xml:space="preserve"> hayan sido</w:t>
      </w:r>
      <w:r>
        <w:t xml:space="preserve"> conseguido en la partida</w:t>
      </w:r>
      <w:r w:rsidR="0098659C">
        <w:t>, como se muestra en la ilustración 1</w:t>
      </w:r>
      <w:r w:rsidR="00B23ED4">
        <w:t>7</w:t>
      </w:r>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lastRenderedPageBreak/>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7"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42" w:name="_Toc134051926"/>
      <w:r w:rsidRPr="008B796F">
        <w:rPr>
          <w:color w:val="auto"/>
        </w:rPr>
        <w:t xml:space="preserve">Ilustración </w:t>
      </w:r>
      <w:r w:rsidR="009F15FB" w:rsidRPr="008B796F">
        <w:rPr>
          <w:color w:val="auto"/>
        </w:rPr>
        <w:fldChar w:fldCharType="begin"/>
      </w:r>
      <w:r w:rsidRPr="008B796F">
        <w:rPr>
          <w:color w:val="auto"/>
        </w:rPr>
        <w:instrText xml:space="preserve"> SEQ Ilustración \* ARABIC </w:instrText>
      </w:r>
      <w:r w:rsidR="009F15FB" w:rsidRPr="008B796F">
        <w:rPr>
          <w:color w:val="auto"/>
        </w:rPr>
        <w:fldChar w:fldCharType="separate"/>
      </w:r>
      <w:r w:rsidR="00B56343">
        <w:rPr>
          <w:noProof/>
          <w:color w:val="auto"/>
        </w:rPr>
        <w:t>15</w:t>
      </w:r>
      <w:r w:rsidR="009F15FB" w:rsidRPr="008B796F">
        <w:rPr>
          <w:color w:val="auto"/>
        </w:rPr>
        <w:fldChar w:fldCharType="end"/>
      </w:r>
      <w:r w:rsidRPr="008B796F">
        <w:rPr>
          <w:color w:val="auto"/>
        </w:rPr>
        <w:t xml:space="preserve"> : Objetos</w:t>
      </w:r>
      <w:bookmarkEnd w:id="42"/>
    </w:p>
    <w:p w:rsidR="00E8451D" w:rsidRDefault="00E8451D" w:rsidP="00E8451D"/>
    <w:p w:rsidR="00E8451D" w:rsidRDefault="00E8451D" w:rsidP="00E8451D">
      <w:pPr>
        <w:jc w:val="both"/>
      </w:pPr>
      <w:r>
        <w:t>En la página de personajes, como se ve en la Ilustración 1</w:t>
      </w:r>
      <w:r w:rsidR="00B23ED4">
        <w:t>8</w:t>
      </w:r>
      <w:r>
        <w:t xml:space="preserve">,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8"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43" w:name="_Toc134051927"/>
      <w:r w:rsidRPr="00E8451D">
        <w:rPr>
          <w:color w:val="auto"/>
        </w:rPr>
        <w:t xml:space="preserve">Ilustración </w:t>
      </w:r>
      <w:r w:rsidR="009F15FB" w:rsidRPr="00E8451D">
        <w:rPr>
          <w:color w:val="auto"/>
        </w:rPr>
        <w:fldChar w:fldCharType="begin"/>
      </w:r>
      <w:r w:rsidRPr="00E8451D">
        <w:rPr>
          <w:color w:val="auto"/>
        </w:rPr>
        <w:instrText xml:space="preserve"> SEQ Ilustración \* ARABIC </w:instrText>
      </w:r>
      <w:r w:rsidR="009F15FB" w:rsidRPr="00E8451D">
        <w:rPr>
          <w:color w:val="auto"/>
        </w:rPr>
        <w:fldChar w:fldCharType="separate"/>
      </w:r>
      <w:r w:rsidR="00B56343">
        <w:rPr>
          <w:noProof/>
          <w:color w:val="auto"/>
        </w:rPr>
        <w:t>16</w:t>
      </w:r>
      <w:r w:rsidR="009F15FB" w:rsidRPr="00E8451D">
        <w:rPr>
          <w:color w:val="auto"/>
        </w:rPr>
        <w:fldChar w:fldCharType="end"/>
      </w:r>
      <w:r w:rsidRPr="00E8451D">
        <w:rPr>
          <w:color w:val="auto"/>
        </w:rPr>
        <w:t xml:space="preserve"> : Personajes</w:t>
      </w:r>
      <w:bookmarkEnd w:id="43"/>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9"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44" w:name="_Toc134051928"/>
      <w:r w:rsidRPr="00E8451D">
        <w:rPr>
          <w:color w:val="auto"/>
        </w:rPr>
        <w:t xml:space="preserve">Ilustración </w:t>
      </w:r>
      <w:r w:rsidR="009F15FB" w:rsidRPr="00E8451D">
        <w:rPr>
          <w:color w:val="auto"/>
        </w:rPr>
        <w:fldChar w:fldCharType="begin"/>
      </w:r>
      <w:r w:rsidRPr="00E8451D">
        <w:rPr>
          <w:color w:val="auto"/>
        </w:rPr>
        <w:instrText xml:space="preserve"> SEQ Ilustración \* ARABIC </w:instrText>
      </w:r>
      <w:r w:rsidR="009F15FB" w:rsidRPr="00E8451D">
        <w:rPr>
          <w:color w:val="auto"/>
        </w:rPr>
        <w:fldChar w:fldCharType="separate"/>
      </w:r>
      <w:r w:rsidR="00B56343">
        <w:rPr>
          <w:noProof/>
          <w:color w:val="auto"/>
        </w:rPr>
        <w:t>17</w:t>
      </w:r>
      <w:r w:rsidR="009F15FB" w:rsidRPr="00E8451D">
        <w:rPr>
          <w:color w:val="auto"/>
        </w:rPr>
        <w:fldChar w:fldCharType="end"/>
      </w:r>
      <w:r w:rsidRPr="00E8451D">
        <w:rPr>
          <w:color w:val="auto"/>
        </w:rPr>
        <w:t xml:space="preserve"> : Personajes equipo Zombie</w:t>
      </w:r>
      <w:bookmarkEnd w:id="44"/>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30"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45" w:name="_Toc134051929"/>
      <w:r w:rsidRPr="00E8451D">
        <w:rPr>
          <w:color w:val="auto"/>
        </w:rPr>
        <w:t xml:space="preserve">Ilustración </w:t>
      </w:r>
      <w:r w:rsidR="009F15FB" w:rsidRPr="00E8451D">
        <w:rPr>
          <w:color w:val="auto"/>
        </w:rPr>
        <w:fldChar w:fldCharType="begin"/>
      </w:r>
      <w:r w:rsidRPr="00E8451D">
        <w:rPr>
          <w:color w:val="auto"/>
        </w:rPr>
        <w:instrText xml:space="preserve"> SEQ Ilustración \* ARABIC </w:instrText>
      </w:r>
      <w:r w:rsidR="009F15FB" w:rsidRPr="00E8451D">
        <w:rPr>
          <w:color w:val="auto"/>
        </w:rPr>
        <w:fldChar w:fldCharType="separate"/>
      </w:r>
      <w:r w:rsidR="00B56343">
        <w:rPr>
          <w:noProof/>
          <w:color w:val="auto"/>
        </w:rPr>
        <w:t>18</w:t>
      </w:r>
      <w:r w:rsidR="009F15FB" w:rsidRPr="00E8451D">
        <w:rPr>
          <w:color w:val="auto"/>
        </w:rPr>
        <w:fldChar w:fldCharType="end"/>
      </w:r>
      <w:r w:rsidRPr="00E8451D">
        <w:rPr>
          <w:color w:val="auto"/>
        </w:rPr>
        <w:t xml:space="preserve"> : Personajes equipo La Resistencia</w:t>
      </w:r>
      <w:bookmarkEnd w:id="45"/>
    </w:p>
    <w:p w:rsidR="00D307E1" w:rsidRDefault="00D307E1" w:rsidP="00D307E1">
      <w:pPr>
        <w:jc w:val="both"/>
      </w:pPr>
      <w:r>
        <w:t xml:space="preserve">En cuanto a la pestaña historia, </w:t>
      </w:r>
      <w:r w:rsidR="00B23ED4">
        <w:t>tiene el apartado</w:t>
      </w:r>
      <w:r w:rsidR="008C4094">
        <w:t xml:space="preserve"> </w:t>
      </w:r>
      <w:r>
        <w:t xml:space="preserve">+Info, </w:t>
      </w:r>
      <w:r w:rsidR="00B23ED4">
        <w:t xml:space="preserve">que al pulsar, </w:t>
      </w:r>
      <w:r>
        <w:t>se abre una pequeña ventana con más información acerca de la historia</w:t>
      </w:r>
      <w:r w:rsidR="008C4094">
        <w:t>.</w:t>
      </w:r>
      <w:r>
        <w:t xml:space="preserve"> Esta pestaña se puede observar después de haber pulsado + Info en la Ilustración 2</w:t>
      </w:r>
      <w:r w:rsidR="00B23ED4">
        <w:t>1</w:t>
      </w:r>
      <w:r>
        <w:t>.</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1"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46" w:name="_Toc134051930"/>
      <w:r w:rsidRPr="00D307E1">
        <w:rPr>
          <w:color w:val="auto"/>
        </w:rPr>
        <w:t xml:space="preserve">Ilustración </w:t>
      </w:r>
      <w:r w:rsidR="009F15FB" w:rsidRPr="00D307E1">
        <w:rPr>
          <w:color w:val="auto"/>
        </w:rPr>
        <w:fldChar w:fldCharType="begin"/>
      </w:r>
      <w:r w:rsidRPr="00D307E1">
        <w:rPr>
          <w:color w:val="auto"/>
        </w:rPr>
        <w:instrText xml:space="preserve"> SEQ Ilustración \* ARABIC </w:instrText>
      </w:r>
      <w:r w:rsidR="009F15FB" w:rsidRPr="00D307E1">
        <w:rPr>
          <w:color w:val="auto"/>
        </w:rPr>
        <w:fldChar w:fldCharType="separate"/>
      </w:r>
      <w:r w:rsidR="00B56343">
        <w:rPr>
          <w:noProof/>
          <w:color w:val="auto"/>
        </w:rPr>
        <w:t>19</w:t>
      </w:r>
      <w:r w:rsidR="009F15FB" w:rsidRPr="00D307E1">
        <w:rPr>
          <w:color w:val="auto"/>
        </w:rPr>
        <w:fldChar w:fldCharType="end"/>
      </w:r>
      <w:r w:rsidRPr="00D307E1">
        <w:rPr>
          <w:color w:val="auto"/>
        </w:rPr>
        <w:t xml:space="preserve"> : Historia</w:t>
      </w:r>
      <w:bookmarkEnd w:id="46"/>
    </w:p>
    <w:p w:rsidR="00276EEE" w:rsidRDefault="00276EEE" w:rsidP="00276EEE">
      <w:pPr>
        <w:jc w:val="both"/>
      </w:pPr>
      <w:r>
        <w:t>Al pulsar en Jugar en el menú principal, se accede a una página donde aparecen dos botones como se puede apreciar en la imagen 2</w:t>
      </w:r>
      <w:r w:rsidR="00915873">
        <w:t>2</w:t>
      </w:r>
      <w:r>
        <w:t>,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2"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47" w:name="_Toc134051931"/>
      <w:r w:rsidRPr="00276EEE">
        <w:rPr>
          <w:color w:val="auto"/>
        </w:rPr>
        <w:t xml:space="preserve">Ilustración </w:t>
      </w:r>
      <w:r w:rsidR="009F15FB" w:rsidRPr="00276EEE">
        <w:rPr>
          <w:color w:val="auto"/>
        </w:rPr>
        <w:fldChar w:fldCharType="begin"/>
      </w:r>
      <w:r w:rsidRPr="00276EEE">
        <w:rPr>
          <w:color w:val="auto"/>
        </w:rPr>
        <w:instrText xml:space="preserve"> SEQ Ilustración \* ARABIC </w:instrText>
      </w:r>
      <w:r w:rsidR="009F15FB" w:rsidRPr="00276EEE">
        <w:rPr>
          <w:color w:val="auto"/>
        </w:rPr>
        <w:fldChar w:fldCharType="separate"/>
      </w:r>
      <w:r w:rsidR="00B56343">
        <w:rPr>
          <w:noProof/>
          <w:color w:val="auto"/>
        </w:rPr>
        <w:t>20</w:t>
      </w:r>
      <w:r w:rsidR="009F15FB" w:rsidRPr="00276EEE">
        <w:rPr>
          <w:color w:val="auto"/>
        </w:rPr>
        <w:fldChar w:fldCharType="end"/>
      </w:r>
      <w:r w:rsidRPr="00276EEE">
        <w:rPr>
          <w:color w:val="auto"/>
        </w:rPr>
        <w:t xml:space="preserve"> : Menú para elegir si eres un estudiante o un profesor</w:t>
      </w:r>
      <w:bookmarkEnd w:id="47"/>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w:t>
      </w:r>
      <w:r w:rsidR="0005634F">
        <w:t>amando la funcionalidad en JavaS</w:t>
      </w:r>
      <w:r>
        <w:t xml:space="preserve">cript, se implementó para que al pulsar en enviar datos,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6650E7" w:rsidRDefault="006650E7" w:rsidP="006650E7">
      <w:pPr>
        <w:jc w:val="both"/>
      </w:pPr>
      <w:r>
        <w:t xml:space="preserve">En el menú estudiante </w:t>
      </w:r>
      <w:r w:rsidR="004C71BD">
        <w:t>están</w:t>
      </w:r>
      <w:r>
        <w:t xml:space="preserve"> el botón d</w:t>
      </w:r>
      <w:r w:rsidR="009A5B57">
        <w:t>e editar perfil y el de jugar</w:t>
      </w:r>
      <w:r w:rsidR="004C71BD">
        <w:t>, siguiendo el modelo de la figura 22</w:t>
      </w:r>
      <w:r w:rsidR="009A5B57">
        <w:t xml:space="preserve">. </w:t>
      </w:r>
    </w:p>
    <w:p w:rsidR="006650E7" w:rsidRDefault="006650E7" w:rsidP="006650E7">
      <w:pPr>
        <w:jc w:val="both"/>
      </w:pPr>
      <w:r>
        <w:lastRenderedPageBreak/>
        <w:t xml:space="preserve">El </w:t>
      </w:r>
      <w:r w:rsidR="009A5B57">
        <w:t>botón de</w:t>
      </w:r>
      <w:r>
        <w:t xml:space="preserve"> editar perfil lleva a una pestaña donde se podrían modificar los datos</w:t>
      </w:r>
      <w:r w:rsidR="004C71BD">
        <w:t>.</w:t>
      </w:r>
      <w:r w:rsidR="004569F7">
        <w:t xml:space="preserve"> </w:t>
      </w:r>
      <w:r>
        <w:t>En esta e</w:t>
      </w:r>
      <w:r w:rsidR="0005634F">
        <w:t>tapa del proyecto solo se diseñó</w:t>
      </w:r>
      <w:r>
        <w:t xml:space="preserve"> la ventana donde modificar los datos, sin implementar ninguna funcionalidad. </w:t>
      </w:r>
    </w:p>
    <w:p w:rsidR="006650E7" w:rsidRDefault="006650E7" w:rsidP="004C71BD">
      <w:pPr>
        <w:jc w:val="both"/>
      </w:pPr>
      <w:r>
        <w:t>En el botón jugar, se accede a la ventana tablero, que sería donde una vez acabado el proyecto, se procedería a llevar a cabo la partida.</w:t>
      </w:r>
    </w:p>
    <w:p w:rsidR="00D93F05" w:rsidRPr="00D93F05" w:rsidRDefault="00C970B4" w:rsidP="001175BD">
      <w:pPr>
        <w:jc w:val="both"/>
      </w:pPr>
      <w:r>
        <w:t>En cuanto al menú que se muestra al pulsar en profesor, contiene los botones gestionar usuarios y reiniciar partida. Ninguno de los dos tenía funcionalidad</w:t>
      </w:r>
      <w:r w:rsidR="009A5B57">
        <w:t>,</w:t>
      </w:r>
      <w:r>
        <w:t xml:space="preserve"> ya </w:t>
      </w:r>
      <w:r w:rsidR="0005634F">
        <w:t>que iban a utilizar código JavaS</w:t>
      </w:r>
      <w:r>
        <w:t xml:space="preserve">cript que accedía a la base de datos, y por lo tanto, estaba planeado darles utilidad en etapas posteriores, pero estaba pensado que el botón gestionar usuarios permitiese observar los estudiante registrados y </w:t>
      </w:r>
      <w:r w:rsidR="009A5B57">
        <w:t>se pudieran eliminar</w:t>
      </w:r>
      <w:r>
        <w:t>, mientras el botón reiniciar partida se encargaría de resetear todos los datos de la partida. Tam</w:t>
      </w:r>
      <w:r w:rsidR="0005634F">
        <w:t>bién está incluido un botón de P</w:t>
      </w:r>
      <w:r>
        <w:t>lay</w:t>
      </w:r>
      <w:r w:rsidR="00847123">
        <w:t xml:space="preserve">, </w:t>
      </w:r>
      <w:r w:rsidR="004C71BD">
        <w:t>ubicado</w:t>
      </w:r>
      <w:r w:rsidR="00847123">
        <w:t xml:space="preserve"> en la parte inferior derecha</w:t>
      </w:r>
      <w:r>
        <w:t>, cuya funcionalidad será la de acceder al tablero.</w:t>
      </w:r>
    </w:p>
    <w:p w:rsidR="00D93F05" w:rsidRDefault="00D93F05" w:rsidP="00D20B93">
      <w:pPr>
        <w:pStyle w:val="Ttulo3"/>
      </w:pPr>
      <w:bookmarkStart w:id="48" w:name="_Toc134052007"/>
      <w:r>
        <w:t xml:space="preserve">3.3.3 Desarrollo </w:t>
      </w:r>
      <w:r w:rsidR="00F32ACD">
        <w:t>del tablero</w:t>
      </w:r>
      <w:bookmarkEnd w:id="48"/>
    </w:p>
    <w:p w:rsidR="00B945C9" w:rsidRPr="00E9649E" w:rsidRDefault="007803A0" w:rsidP="00B945C9">
      <w:pPr>
        <w:rPr>
          <w:rFonts w:asciiTheme="majorHAnsi" w:eastAsiaTheme="majorEastAsia" w:hAnsiTheme="majorHAnsi" w:cstheme="majorBidi"/>
          <w:b/>
          <w:iCs/>
          <w:sz w:val="28"/>
          <w:szCs w:val="26"/>
        </w:rPr>
      </w:pPr>
      <w:r w:rsidRPr="00E9649E">
        <w:rPr>
          <w:rFonts w:asciiTheme="majorHAnsi" w:eastAsiaTheme="majorEastAsia" w:hAnsiTheme="majorHAnsi" w:cstheme="majorBidi"/>
          <w:b/>
          <w:iCs/>
          <w:sz w:val="28"/>
          <w:szCs w:val="26"/>
        </w:rPr>
        <w:t>3.3.3.1 Desarrollo de la interfaz del tablero</w:t>
      </w:r>
    </w:p>
    <w:p w:rsidR="00F47572" w:rsidRDefault="0069179A" w:rsidP="0069179A">
      <w:pPr>
        <w:jc w:val="both"/>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136AC9" w:rsidRDefault="00F47572" w:rsidP="0069179A">
      <w:pPr>
        <w:jc w:val="both"/>
      </w:pPr>
      <w:r>
        <w:t xml:space="preserve">Se decidió que la interfaz se iba a dividir en tres partes diferentes. Esto fue debido a que se quería mostrar información en la pantalla y de esta manera se </w:t>
      </w:r>
      <w:r w:rsidR="00136AC9">
        <w:t>mostraba dividida en secciones dependiendo de la clase de información se trataba, y mostrando en el centro la más importante para el usuario.</w:t>
      </w:r>
    </w:p>
    <w:p w:rsidR="00F47572" w:rsidRDefault="00136AC9" w:rsidP="0069179A">
      <w:pPr>
        <w:jc w:val="both"/>
      </w:pPr>
      <w:r>
        <w:t xml:space="preserve">Esta interfaz se puede apreciar en la ilustración 28. </w:t>
      </w:r>
    </w:p>
    <w:p w:rsidR="00F424A8" w:rsidRDefault="00F424A8" w:rsidP="0069179A">
      <w:pPr>
        <w:jc w:val="both"/>
      </w:pPr>
    </w:p>
    <w:p w:rsidR="00B56343" w:rsidRDefault="0069179A" w:rsidP="00B56343">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3" cstate="print"/>
                    <a:stretch>
                      <a:fillRect/>
                    </a:stretch>
                  </pic:blipFill>
                  <pic:spPr>
                    <a:xfrm>
                      <a:off x="0" y="0"/>
                      <a:ext cx="5400040" cy="2569210"/>
                    </a:xfrm>
                    <a:prstGeom prst="rect">
                      <a:avLst/>
                    </a:prstGeom>
                  </pic:spPr>
                </pic:pic>
              </a:graphicData>
            </a:graphic>
          </wp:inline>
        </w:drawing>
      </w:r>
    </w:p>
    <w:p w:rsidR="0069179A" w:rsidRPr="00B56343" w:rsidRDefault="00B56343" w:rsidP="00B56343">
      <w:pPr>
        <w:pStyle w:val="Epgrafe"/>
        <w:jc w:val="center"/>
        <w:rPr>
          <w:color w:val="auto"/>
        </w:rPr>
      </w:pPr>
      <w:bookmarkStart w:id="49" w:name="_Toc134051932"/>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Pr>
          <w:noProof/>
          <w:color w:val="auto"/>
        </w:rPr>
        <w:t>21</w:t>
      </w:r>
      <w:r w:rsidR="009F15FB" w:rsidRPr="00B56343">
        <w:rPr>
          <w:color w:val="auto"/>
        </w:rPr>
        <w:fldChar w:fldCharType="end"/>
      </w:r>
      <w:r w:rsidRPr="00B56343">
        <w:rPr>
          <w:color w:val="auto"/>
        </w:rPr>
        <w:t>: Interfaz tablero</w:t>
      </w:r>
      <w:bookmarkEnd w:id="49"/>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t>Por último, el ranking, muestra los tres mejores estudiantes que están participando en la partida, con sus nombres, puntos y el equipo al que pertenecen.</w:t>
      </w:r>
    </w:p>
    <w:p w:rsidR="004B2FB8" w:rsidRDefault="004B2FB8" w:rsidP="004B2FB8">
      <w:pPr>
        <w:jc w:val="both"/>
      </w:pPr>
      <w:r>
        <w:t>En la parte central aparecen colocadas las diferentes casi</w:t>
      </w:r>
      <w:r w:rsidR="00311282">
        <w:t xml:space="preserve">llas donde los jugadores van a </w:t>
      </w:r>
      <w:r>
        <w:t xml:space="preserve">poder recorrer a lo largo de la partida. También </w:t>
      </w:r>
      <w:r w:rsidR="00995322">
        <w:t xml:space="preserve">se aprecian </w:t>
      </w:r>
      <w:r>
        <w:t>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w:t>
      </w:r>
      <w:r w:rsidR="00995322">
        <w:t>genes de una bolsa, el lo</w:t>
      </w:r>
      <w:r>
        <w:t xml:space="preserve">go de dos personas con una lupa, un bocadillo y tres de los personajes especiales. </w:t>
      </w:r>
    </w:p>
    <w:p w:rsidR="00B945C9" w:rsidRDefault="00F32ACD" w:rsidP="00B945C9">
      <w:pPr>
        <w:pStyle w:val="Ttulo4"/>
      </w:pPr>
      <w:r>
        <w:t>3.3.3.2 Dinámica del tablero</w:t>
      </w:r>
    </w:p>
    <w:p w:rsidR="00CA62E5" w:rsidRDefault="00136AC9" w:rsidP="004B2FB8">
      <w:pPr>
        <w:jc w:val="both"/>
      </w:pPr>
      <w:r>
        <w:t xml:space="preserve">Una vez que el estudiante al que pertenece el turno pulsa el dado, se mostrará la cara del dado cuyo resultado sea el obtenido, y se marcarán en verde las casillas a las cuales el jugador </w:t>
      </w:r>
      <w:r w:rsidR="00CA62E5">
        <w:t xml:space="preserve">pueda avanzar, o en caso de que sea una casilla de zona, esta se marcará con un cuadrado por fuera del dibujo. Una vez el usuario ha pulsado sobre una de estas casillas, la ficha correspondiente a su equipo se coloca encima de esta, y sobre el tablero aparece la pregunta a responder por </w:t>
      </w:r>
      <w:r w:rsidR="00BE7D0A">
        <w:t>este en la interfaz del estudiante, en la del profesor, sobre la pregunta aparece una ventana para seleccionar si el jugador ha respondido a la pregunta correctamente.</w:t>
      </w:r>
    </w:p>
    <w:p w:rsidR="00061562" w:rsidRPr="00F47572" w:rsidRDefault="00061562" w:rsidP="004B2FB8">
      <w:pPr>
        <w:jc w:val="both"/>
      </w:pPr>
      <w:r>
        <w:t>Una vez el profesor ha marcado sí o no, se cierra la pregunta</w:t>
      </w:r>
      <w:r w:rsidR="00710EFA">
        <w:t>, se actualizan los datos en la pantalla dependiendo lo que haya respondido el jugador,</w:t>
      </w:r>
      <w:r>
        <w:t xml:space="preserve"> y </w:t>
      </w:r>
      <w:r w:rsidR="00710EFA">
        <w:t>se abre</w:t>
      </w:r>
      <w:r>
        <w:t xml:space="preserve"> una ventana mostrando </w:t>
      </w:r>
      <w:r w:rsidR="00710EFA">
        <w:t>el siguiente estudiante al que le toca tirar el dado, volviendo así a seguir el proceso explicado.</w:t>
      </w:r>
    </w:p>
    <w:p w:rsidR="006A4619" w:rsidRPr="006A4619" w:rsidRDefault="00356680" w:rsidP="00D20B93">
      <w:pPr>
        <w:pStyle w:val="Ttulo3"/>
      </w:pPr>
      <w:bookmarkStart w:id="50" w:name="_Toc134052008"/>
      <w:r>
        <w:t>3.3.4</w:t>
      </w:r>
      <w:r w:rsidR="009C016D">
        <w:t xml:space="preserve"> Desarrollo de la </w:t>
      </w:r>
      <w:r w:rsidR="006A4619">
        <w:t>funcionalidad de los menús</w:t>
      </w:r>
      <w:bookmarkEnd w:id="50"/>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rsidR="00311282">
        <w:t>, cambiando los id</w:t>
      </w:r>
      <w:r>
        <w:t xml:space="preserve"> por los que fueran necesarios en ese momento.</w:t>
      </w:r>
    </w:p>
    <w:p w:rsidR="00B56343" w:rsidRDefault="005B4429" w:rsidP="00B56343">
      <w:pPr>
        <w:keepNext/>
        <w:spacing w:after="200"/>
        <w:jc w:val="both"/>
      </w:pPr>
      <w:r>
        <w:rPr>
          <w:noProof/>
          <w:lang w:eastAsia="es-ES"/>
        </w:rPr>
        <w:lastRenderedPageBreak/>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4" cstate="print"/>
                    <a:stretch>
                      <a:fillRect/>
                    </a:stretch>
                  </pic:blipFill>
                  <pic:spPr>
                    <a:xfrm>
                      <a:off x="0" y="0"/>
                      <a:ext cx="5400040" cy="1289685"/>
                    </a:xfrm>
                    <a:prstGeom prst="rect">
                      <a:avLst/>
                    </a:prstGeom>
                  </pic:spPr>
                </pic:pic>
              </a:graphicData>
            </a:graphic>
          </wp:inline>
        </w:drawing>
      </w:r>
    </w:p>
    <w:p w:rsidR="005B4429" w:rsidRPr="00B56343" w:rsidRDefault="00B56343" w:rsidP="00B56343">
      <w:pPr>
        <w:pStyle w:val="Epgrafe"/>
        <w:jc w:val="center"/>
        <w:rPr>
          <w:color w:val="auto"/>
        </w:rPr>
      </w:pPr>
      <w:bookmarkStart w:id="51" w:name="_Toc134051933"/>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Pr>
          <w:noProof/>
          <w:color w:val="auto"/>
        </w:rPr>
        <w:t>22</w:t>
      </w:r>
      <w:r w:rsidR="009F15FB" w:rsidRPr="00B56343">
        <w:rPr>
          <w:color w:val="auto"/>
        </w:rPr>
        <w:fldChar w:fldCharType="end"/>
      </w:r>
      <w:r w:rsidRPr="00B56343">
        <w:rPr>
          <w:color w:val="auto"/>
        </w:rPr>
        <w:t>: Ejemplo de cómo mostrar u ocultar ventanas</w:t>
      </w:r>
      <w:bookmarkEnd w:id="51"/>
    </w:p>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que utilizar una contraseña para evitar que estudiantes puedan acceder. Esta función se realizó de manera sencilla introduciendo un campo de texto donde </w:t>
      </w:r>
      <w:r w:rsidR="00EF4EF5">
        <w:t>se tiene</w:t>
      </w:r>
      <w:r>
        <w:t xml:space="preserve"> que introducir la contraseña, re</w:t>
      </w:r>
      <w:r w:rsidR="00311282">
        <w:t>alizar una comparación con JavaS</w:t>
      </w:r>
      <w:r>
        <w:t xml:space="preserve">cript para </w:t>
      </w:r>
      <w:r w:rsidR="00EF4EF5">
        <w:t>asegurarse</w:t>
      </w:r>
      <w:r>
        <w:t xml:space="preserve"> que fuese correcta, y en caso de que así fuera, avanzar por el menú, en caso contrario, mostrar una ventana de error.</w:t>
      </w:r>
    </w:p>
    <w:p w:rsidR="00B56343" w:rsidRDefault="00F424A8" w:rsidP="00B56343">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5" cstate="print"/>
                    <a:stretch>
                      <a:fillRect/>
                    </a:stretch>
                  </pic:blipFill>
                  <pic:spPr>
                    <a:xfrm>
                      <a:off x="0" y="0"/>
                      <a:ext cx="5400040" cy="1497330"/>
                    </a:xfrm>
                    <a:prstGeom prst="rect">
                      <a:avLst/>
                    </a:prstGeom>
                  </pic:spPr>
                </pic:pic>
              </a:graphicData>
            </a:graphic>
          </wp:inline>
        </w:drawing>
      </w:r>
    </w:p>
    <w:p w:rsidR="00F424A8" w:rsidRPr="00B56343" w:rsidRDefault="00B56343" w:rsidP="00B56343">
      <w:pPr>
        <w:pStyle w:val="Epgrafe"/>
        <w:jc w:val="center"/>
        <w:rPr>
          <w:color w:val="auto"/>
        </w:rPr>
      </w:pPr>
      <w:bookmarkStart w:id="52" w:name="_Toc134051934"/>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Pr>
          <w:noProof/>
          <w:color w:val="auto"/>
        </w:rPr>
        <w:t>23</w:t>
      </w:r>
      <w:r w:rsidR="009F15FB" w:rsidRPr="00B56343">
        <w:rPr>
          <w:color w:val="auto"/>
        </w:rPr>
        <w:fldChar w:fldCharType="end"/>
      </w:r>
      <w:r w:rsidRPr="00B56343">
        <w:rPr>
          <w:color w:val="auto"/>
        </w:rPr>
        <w:t>: Función encargada de la comprobación de la contraseña del profesor</w:t>
      </w:r>
      <w:bookmarkEnd w:id="52"/>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6343" w:rsidRDefault="00B529AB" w:rsidP="00B56343">
      <w:pPr>
        <w:keepNext/>
        <w:jc w:val="center"/>
      </w:pPr>
      <w:r>
        <w:rPr>
          <w:noProof/>
          <w:lang w:eastAsia="es-ES"/>
        </w:rPr>
        <w:lastRenderedPageBreak/>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6" cstate="print"/>
                    <a:stretch>
                      <a:fillRect/>
                    </a:stretch>
                  </pic:blipFill>
                  <pic:spPr>
                    <a:xfrm>
                      <a:off x="0" y="0"/>
                      <a:ext cx="3243060" cy="3230837"/>
                    </a:xfrm>
                    <a:prstGeom prst="rect">
                      <a:avLst/>
                    </a:prstGeom>
                  </pic:spPr>
                </pic:pic>
              </a:graphicData>
            </a:graphic>
          </wp:inline>
        </w:drawing>
      </w:r>
    </w:p>
    <w:p w:rsidR="00B529AB" w:rsidRPr="00B56343" w:rsidRDefault="00B56343" w:rsidP="00B56343">
      <w:pPr>
        <w:pStyle w:val="Epgrafe"/>
        <w:jc w:val="center"/>
        <w:rPr>
          <w:color w:val="auto"/>
        </w:rPr>
      </w:pPr>
      <w:bookmarkStart w:id="53" w:name="_Toc134051935"/>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Pr>
          <w:noProof/>
          <w:color w:val="auto"/>
        </w:rPr>
        <w:t>24</w:t>
      </w:r>
      <w:r w:rsidR="009F15FB" w:rsidRPr="00B56343">
        <w:rPr>
          <w:color w:val="auto"/>
        </w:rPr>
        <w:fldChar w:fldCharType="end"/>
      </w:r>
      <w:r w:rsidRPr="00B56343">
        <w:rPr>
          <w:color w:val="auto"/>
        </w:rPr>
        <w:t>: Función encargada de la creación de un estudiante</w:t>
      </w:r>
      <w:bookmarkEnd w:id="53"/>
    </w:p>
    <w:p w:rsidR="00800E3E" w:rsidRPr="00800E3E" w:rsidRDefault="00952EAE" w:rsidP="00E9649E">
      <w:pPr>
        <w:jc w:val="both"/>
      </w:pPr>
      <w:r>
        <w:t>En la página de inicio de sesión</w:t>
      </w:r>
      <w:r w:rsidR="00311282">
        <w:t xml:space="preserve"> el funcionamiento era parecido, pero </w:t>
      </w:r>
      <w:r>
        <w:t>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800E3E" w:rsidRDefault="00800E3E" w:rsidP="00E9649E">
      <w:pPr>
        <w:jc w:val="both"/>
      </w:pPr>
      <w:r>
        <w:t xml:space="preserve">En la clase del menú de los estudiantes, una vez ya se ha iniciado sesión, recibe los datos por la URL, y en caso de que el usuario quiera editar su perfil, los envía a la página encarga de proporcionar </w:t>
      </w:r>
      <w:r w:rsidR="00311282">
        <w:t xml:space="preserve">esta función al usuario, donde </w:t>
      </w:r>
      <w:r>
        <w:t xml:space="preserve">a través del </w:t>
      </w:r>
      <w:r w:rsidR="00311282">
        <w:t>id</w:t>
      </w:r>
      <w:r>
        <w:t xml:space="preserve"> del estudiante, cambia los datos por los nuevos introducidos.</w:t>
      </w:r>
    </w:p>
    <w:p w:rsidR="00C50D3F" w:rsidRDefault="00800E3E">
      <w:pPr>
        <w:jc w:val="both"/>
      </w:pPr>
      <w:r>
        <w:t>En cuanto al profesor, este tiene la función reiniciarPartida()</w:t>
      </w:r>
      <w:r w:rsidR="00905B62">
        <w:t>,</w:t>
      </w:r>
      <w:r w:rsidR="004C79E9">
        <w:t xml:space="preserve"> </w:t>
      </w:r>
      <w:r>
        <w:t>encargada de tanto actualizar todos los datos de la partida a como si fuera a empezar, como de eliminar todos los estudiantes. También contiene la función generarObjetos(), encargada de generar la posición de los objetos</w:t>
      </w:r>
      <w:ins w:id="54" w:author="ivan del pino" w:date="2023-03-13T20:33:00Z">
        <w:r w:rsidR="00C2017E">
          <w:t xml:space="preserve"> </w:t>
        </w:r>
      </w:ins>
      <w:r w:rsidR="00C2017E">
        <w:t>de forma aleatoria</w:t>
      </w:r>
      <w:r>
        <w:t xml:space="preserve"> al empezar una partida nueva.</w:t>
      </w:r>
    </w:p>
    <w:p w:rsidR="00356680" w:rsidRDefault="00356680" w:rsidP="00800E3E">
      <w:pPr>
        <w:jc w:val="both"/>
      </w:pPr>
    </w:p>
    <w:p w:rsidR="00B56343" w:rsidRDefault="00800E3E" w:rsidP="00B56343">
      <w:pPr>
        <w:keepNext/>
        <w:jc w:val="center"/>
      </w:pPr>
      <w:r>
        <w:rPr>
          <w:noProof/>
          <w:lang w:eastAsia="es-ES"/>
        </w:rPr>
        <w:lastRenderedPageBreak/>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37" cstate="print"/>
                    <a:stretch>
                      <a:fillRect/>
                    </a:stretch>
                  </pic:blipFill>
                  <pic:spPr>
                    <a:xfrm>
                      <a:off x="0" y="0"/>
                      <a:ext cx="3099778" cy="2770863"/>
                    </a:xfrm>
                    <a:prstGeom prst="rect">
                      <a:avLst/>
                    </a:prstGeom>
                  </pic:spPr>
                </pic:pic>
              </a:graphicData>
            </a:graphic>
          </wp:inline>
        </w:drawing>
      </w:r>
    </w:p>
    <w:p w:rsidR="00800E3E" w:rsidRPr="00B56343" w:rsidRDefault="00B56343" w:rsidP="00B56343">
      <w:pPr>
        <w:pStyle w:val="Epgrafe"/>
        <w:jc w:val="center"/>
        <w:rPr>
          <w:color w:val="auto"/>
        </w:rPr>
      </w:pPr>
      <w:bookmarkStart w:id="55" w:name="_Toc134051936"/>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Pr>
          <w:noProof/>
          <w:color w:val="auto"/>
        </w:rPr>
        <w:t>25</w:t>
      </w:r>
      <w:r w:rsidR="009F15FB" w:rsidRPr="00B56343">
        <w:rPr>
          <w:color w:val="auto"/>
        </w:rPr>
        <w:fldChar w:fldCharType="end"/>
      </w:r>
      <w:r w:rsidRPr="00B56343">
        <w:rPr>
          <w:color w:val="auto"/>
        </w:rPr>
        <w:t>: Función generarObjetos()</w:t>
      </w:r>
      <w:bookmarkEnd w:id="55"/>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r w:rsidR="004C79E9">
        <w:t>()</w:t>
      </w:r>
      <w:r w:rsidR="00E4178D">
        <w:t>.</w:t>
      </w:r>
    </w:p>
    <w:p w:rsidR="00800E3E" w:rsidRPr="00D20B93" w:rsidRDefault="00356680" w:rsidP="00D20B93">
      <w:pPr>
        <w:pStyle w:val="Ttulo3"/>
      </w:pPr>
      <w:bookmarkStart w:id="56" w:name="_Toc134052009"/>
      <w:r>
        <w:t>3.3.5 Desarrollo de la funcionalidad del tablero</w:t>
      </w:r>
      <w:bookmarkEnd w:id="56"/>
    </w:p>
    <w:p w:rsidR="008E74F1" w:rsidRDefault="008E74F1" w:rsidP="00E9649E">
      <w:pPr>
        <w:jc w:val="both"/>
      </w:pPr>
      <w:r>
        <w:t>La tarea de la implementación de la funcionalidad del tablero se ha dividido en varias partes para que la organización fuese más sencilla.</w:t>
      </w:r>
    </w:p>
    <w:p w:rsidR="008E74F1" w:rsidRDefault="008E74F1" w:rsidP="00D20B93">
      <w:pPr>
        <w:pStyle w:val="Ttulo4"/>
      </w:pPr>
      <w:r>
        <w:t>3.3.5.1</w:t>
      </w:r>
      <w:r w:rsidR="00311282">
        <w:t xml:space="preserve"> </w:t>
      </w:r>
      <w:r>
        <w:t>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w:t>
      </w:r>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 xml:space="preserve">Para la elaboración del chat, </w:t>
      </w:r>
      <w:r w:rsidR="00884F08">
        <w:t xml:space="preserve">se decidió </w:t>
      </w:r>
      <w:r>
        <w:t>crear dos colecciones nuevas en Firebase, una que almacenar</w:t>
      </w:r>
      <w:r w:rsidR="00311282">
        <w:t>ía los mensajes de los zombi</w:t>
      </w:r>
      <w:r>
        <w:t xml:space="preserv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w:t>
      </w:r>
      <w:r w:rsidR="00311282">
        <w:t>s estos</w:t>
      </w:r>
      <w:r>
        <w:t>.</w:t>
      </w:r>
    </w:p>
    <w:p w:rsidR="00B56343" w:rsidRDefault="0078720E" w:rsidP="00B56343">
      <w:pPr>
        <w:keepNext/>
        <w:jc w:val="center"/>
      </w:pPr>
      <w:r>
        <w:rPr>
          <w:noProof/>
          <w:lang w:eastAsia="es-ES"/>
        </w:rPr>
        <w:lastRenderedPageBreak/>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38" cstate="print"/>
                    <a:stretch>
                      <a:fillRect/>
                    </a:stretch>
                  </pic:blipFill>
                  <pic:spPr>
                    <a:xfrm>
                      <a:off x="0" y="0"/>
                      <a:ext cx="4641136" cy="3329802"/>
                    </a:xfrm>
                    <a:prstGeom prst="rect">
                      <a:avLst/>
                    </a:prstGeom>
                  </pic:spPr>
                </pic:pic>
              </a:graphicData>
            </a:graphic>
          </wp:inline>
        </w:drawing>
      </w:r>
    </w:p>
    <w:p w:rsidR="0078720E" w:rsidRPr="00B56343" w:rsidRDefault="00B56343" w:rsidP="00B56343">
      <w:pPr>
        <w:pStyle w:val="Epgrafe"/>
        <w:jc w:val="center"/>
        <w:rPr>
          <w:color w:val="auto"/>
        </w:rPr>
      </w:pPr>
      <w:bookmarkStart w:id="57" w:name="_Toc134051937"/>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Pr>
          <w:noProof/>
          <w:color w:val="auto"/>
        </w:rPr>
        <w:t>26</w:t>
      </w:r>
      <w:r w:rsidR="009F15FB" w:rsidRPr="00B56343">
        <w:rPr>
          <w:color w:val="auto"/>
        </w:rPr>
        <w:fldChar w:fldCharType="end"/>
      </w:r>
      <w:r w:rsidRPr="00B56343">
        <w:rPr>
          <w:color w:val="auto"/>
        </w:rPr>
        <w:t>: Código para mostrar el chat del equipo humano</w:t>
      </w:r>
      <w:bookmarkEnd w:id="57"/>
    </w:p>
    <w:p w:rsidR="00B56343" w:rsidRDefault="0078720E" w:rsidP="00B56343">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39" cstate="print"/>
                    <a:stretch>
                      <a:fillRect/>
                    </a:stretch>
                  </pic:blipFill>
                  <pic:spPr>
                    <a:xfrm>
                      <a:off x="0" y="0"/>
                      <a:ext cx="3238781" cy="1150720"/>
                    </a:xfrm>
                    <a:prstGeom prst="rect">
                      <a:avLst/>
                    </a:prstGeom>
                  </pic:spPr>
                </pic:pic>
              </a:graphicData>
            </a:graphic>
          </wp:inline>
        </w:drawing>
      </w:r>
    </w:p>
    <w:p w:rsidR="0078720E" w:rsidRPr="00B56343" w:rsidRDefault="00B56343" w:rsidP="00B56343">
      <w:pPr>
        <w:pStyle w:val="Epgrafe"/>
        <w:jc w:val="center"/>
        <w:rPr>
          <w:color w:val="auto"/>
        </w:rPr>
      </w:pPr>
      <w:bookmarkStart w:id="58" w:name="_Toc134051938"/>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Pr>
          <w:noProof/>
          <w:color w:val="auto"/>
        </w:rPr>
        <w:t>27</w:t>
      </w:r>
      <w:r w:rsidR="009F15FB" w:rsidRPr="00B56343">
        <w:rPr>
          <w:color w:val="auto"/>
        </w:rPr>
        <w:fldChar w:fldCharType="end"/>
      </w:r>
      <w:r w:rsidRPr="00B56343">
        <w:rPr>
          <w:color w:val="auto"/>
        </w:rPr>
        <w:t>: Guardar un mensaje en la base de datos chat</w:t>
      </w:r>
      <w:bookmarkEnd w:id="58"/>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t>tienen</w:t>
      </w:r>
      <w:r>
        <w:t>. Para ello, se accede a la base de datos y se van colocando los estudiantes en función de la cantidad de puntos que tenían en un array, para luego volcar esta información en la página.</w:t>
      </w:r>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xml:space="preserve">, que se puede observar con más detalla en la ilustración </w:t>
      </w:r>
      <w:r w:rsidR="0042490D">
        <w:t>3</w:t>
      </w:r>
      <w:r w:rsidR="009E4EEE">
        <w:t>4</w:t>
      </w:r>
      <w:r>
        <w:t>, que dependiendo del número que se pasase como parámetro, se encargaba de mostrar la información de un personaje u de otro.</w:t>
      </w:r>
    </w:p>
    <w:p w:rsidR="00B56343" w:rsidRDefault="00340549" w:rsidP="00B56343">
      <w:pPr>
        <w:keepNext/>
        <w:jc w:val="both"/>
      </w:pPr>
      <w:r>
        <w:rPr>
          <w:noProof/>
          <w:lang w:eastAsia="es-ES"/>
        </w:rPr>
        <w:lastRenderedPageBreak/>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0" cstate="print"/>
                    <a:stretch>
                      <a:fillRect/>
                    </a:stretch>
                  </pic:blipFill>
                  <pic:spPr>
                    <a:xfrm>
                      <a:off x="0" y="0"/>
                      <a:ext cx="5400040" cy="1111250"/>
                    </a:xfrm>
                    <a:prstGeom prst="rect">
                      <a:avLst/>
                    </a:prstGeom>
                  </pic:spPr>
                </pic:pic>
              </a:graphicData>
            </a:graphic>
          </wp:inline>
        </w:drawing>
      </w:r>
    </w:p>
    <w:p w:rsidR="00340549" w:rsidRPr="00B56343" w:rsidRDefault="00B56343" w:rsidP="00B56343">
      <w:pPr>
        <w:pStyle w:val="Epgrafe"/>
        <w:jc w:val="center"/>
        <w:rPr>
          <w:color w:val="auto"/>
        </w:rPr>
      </w:pPr>
      <w:bookmarkStart w:id="59" w:name="_Toc134051939"/>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Pr>
          <w:noProof/>
          <w:color w:val="auto"/>
        </w:rPr>
        <w:t>28</w:t>
      </w:r>
      <w:r w:rsidR="009F15FB" w:rsidRPr="00B56343">
        <w:rPr>
          <w:color w:val="auto"/>
        </w:rPr>
        <w:fldChar w:fldCharType="end"/>
      </w:r>
      <w:r w:rsidRPr="00B56343">
        <w:rPr>
          <w:color w:val="auto"/>
        </w:rPr>
        <w:t>: Función verPersonaje(numero)</w:t>
      </w:r>
      <w:bookmarkEnd w:id="59"/>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jc w:val="both"/>
      </w:pPr>
      <w:r>
        <w:t>En la función elegirPosicion(), dependiendo del equipo al que perteneciese el turno, se le daba la opción al estudiante de las casillas a las que podía desplazarse. Para esto s</w:t>
      </w:r>
      <w:r w:rsidR="00E118C8">
        <w:t>e utiliza la función ponerVerdes</w:t>
      </w:r>
      <w:r>
        <w:t>(), que cambiaba el color de las casillas para que el usuario pudiese ver cuáles eran las posibles casillas destino.</w:t>
      </w:r>
    </w:p>
    <w:p w:rsidR="00B56343" w:rsidRDefault="00E118C8" w:rsidP="00B56343">
      <w:pPr>
        <w:keepNext/>
        <w:jc w:val="center"/>
      </w:pPr>
      <w:r>
        <w:rPr>
          <w:noProof/>
          <w:sz w:val="18"/>
          <w:szCs w:val="18"/>
          <w:lang w:eastAsia="es-ES"/>
        </w:rPr>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EE5A0E" w:rsidRPr="00B56343" w:rsidRDefault="00B56343" w:rsidP="00B56343">
      <w:pPr>
        <w:pStyle w:val="Epgrafe"/>
        <w:jc w:val="center"/>
        <w:rPr>
          <w:color w:val="auto"/>
        </w:rPr>
      </w:pPr>
      <w:bookmarkStart w:id="60" w:name="_Toc134051940"/>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Pr>
          <w:noProof/>
          <w:color w:val="auto"/>
        </w:rPr>
        <w:t>29</w:t>
      </w:r>
      <w:r w:rsidR="009F15FB" w:rsidRPr="00B56343">
        <w:rPr>
          <w:color w:val="auto"/>
        </w:rPr>
        <w:fldChar w:fldCharType="end"/>
      </w:r>
      <w:r w:rsidRPr="00B56343">
        <w:rPr>
          <w:color w:val="auto"/>
        </w:rPr>
        <w:t>: Función ponerVerdes()</w:t>
      </w:r>
      <w:bookmarkEnd w:id="60"/>
    </w:p>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B56343" w:rsidRDefault="00EE5A0E" w:rsidP="00B56343">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42" cstate="print"/>
                    <a:stretch>
                      <a:fillRect/>
                    </a:stretch>
                  </pic:blipFill>
                  <pic:spPr>
                    <a:xfrm>
                      <a:off x="0" y="0"/>
                      <a:ext cx="3078747" cy="1493650"/>
                    </a:xfrm>
                    <a:prstGeom prst="rect">
                      <a:avLst/>
                    </a:prstGeom>
                  </pic:spPr>
                </pic:pic>
              </a:graphicData>
            </a:graphic>
          </wp:inline>
        </w:drawing>
      </w:r>
    </w:p>
    <w:p w:rsidR="00EE5A0E" w:rsidRPr="00B56343" w:rsidRDefault="00B56343" w:rsidP="00B56343">
      <w:pPr>
        <w:pStyle w:val="Epgrafe"/>
        <w:jc w:val="center"/>
        <w:rPr>
          <w:color w:val="auto"/>
        </w:rPr>
      </w:pPr>
      <w:bookmarkStart w:id="61" w:name="_Toc134051941"/>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Pr>
          <w:noProof/>
          <w:color w:val="auto"/>
        </w:rPr>
        <w:t>30</w:t>
      </w:r>
      <w:r w:rsidR="009F15FB" w:rsidRPr="00B56343">
        <w:rPr>
          <w:color w:val="auto"/>
        </w:rPr>
        <w:fldChar w:fldCharType="end"/>
      </w:r>
      <w:r w:rsidRPr="00B56343">
        <w:rPr>
          <w:color w:val="auto"/>
        </w:rPr>
        <w:t>: Función seleccionarCasillaVerde()</w:t>
      </w:r>
      <w:bookmarkEnd w:id="61"/>
    </w:p>
    <w:p w:rsidR="00EE5A0E" w:rsidRDefault="00EE5A0E" w:rsidP="00EE5A0E">
      <w:pPr>
        <w:jc w:val="both"/>
      </w:pPr>
      <w:r>
        <w:lastRenderedPageBreak/>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56343" w:rsidRDefault="00B800FD" w:rsidP="00B56343">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43" cstate="print"/>
                    <a:stretch>
                      <a:fillRect/>
                    </a:stretch>
                  </pic:blipFill>
                  <pic:spPr>
                    <a:xfrm>
                      <a:off x="0" y="0"/>
                      <a:ext cx="2732007" cy="3176312"/>
                    </a:xfrm>
                    <a:prstGeom prst="rect">
                      <a:avLst/>
                    </a:prstGeom>
                  </pic:spPr>
                </pic:pic>
              </a:graphicData>
            </a:graphic>
          </wp:inline>
        </w:drawing>
      </w:r>
    </w:p>
    <w:p w:rsidR="00B800FD" w:rsidRPr="00B56343" w:rsidRDefault="00B56343" w:rsidP="00B56343">
      <w:pPr>
        <w:pStyle w:val="Epgrafe"/>
        <w:jc w:val="center"/>
        <w:rPr>
          <w:color w:val="auto"/>
        </w:rPr>
      </w:pPr>
      <w:bookmarkStart w:id="62" w:name="_Toc134051942"/>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Pr>
          <w:noProof/>
          <w:color w:val="auto"/>
        </w:rPr>
        <w:t>31</w:t>
      </w:r>
      <w:r w:rsidR="009F15FB" w:rsidRPr="00B56343">
        <w:rPr>
          <w:color w:val="auto"/>
        </w:rPr>
        <w:fldChar w:fldCharType="end"/>
      </w:r>
      <w:r w:rsidRPr="00B56343">
        <w:rPr>
          <w:color w:val="auto"/>
        </w:rPr>
        <w:t>: Función encargada de repartir puntos a un solo estudiante</w:t>
      </w:r>
      <w:bookmarkEnd w:id="62"/>
    </w:p>
    <w:p w:rsidR="00B800FD" w:rsidRDefault="006228C1" w:rsidP="006228C1">
      <w:pPr>
        <w:jc w:val="both"/>
      </w:pPr>
      <w:r>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w:t>
      </w:r>
      <w:r w:rsidR="0042490D">
        <w:t>3</w:t>
      </w:r>
      <w:r w:rsidR="00FA3137">
        <w:t xml:space="preserve">8, que muestra como se implementó el uso del móvil por parte de uno de los usuarios, así como en la </w:t>
      </w:r>
      <w:r w:rsidR="0042490D">
        <w:t>3</w:t>
      </w:r>
      <w:r w:rsidR="00FA3137">
        <w:t>9 se muestra el código del uso del Sargento Delis.</w:t>
      </w:r>
    </w:p>
    <w:p w:rsidR="006228C1" w:rsidRDefault="006228C1" w:rsidP="006228C1">
      <w:pPr>
        <w:jc w:val="both"/>
      </w:pPr>
    </w:p>
    <w:p w:rsidR="00B56343" w:rsidRDefault="006228C1" w:rsidP="00B56343">
      <w:pPr>
        <w:keepNext/>
        <w:jc w:val="center"/>
      </w:pPr>
      <w:r>
        <w:rPr>
          <w:noProof/>
          <w:lang w:eastAsia="es-ES"/>
        </w:rPr>
        <w:lastRenderedPageBreak/>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44" cstate="print"/>
                    <a:stretch>
                      <a:fillRect/>
                    </a:stretch>
                  </pic:blipFill>
                  <pic:spPr>
                    <a:xfrm>
                      <a:off x="0" y="0"/>
                      <a:ext cx="3699772" cy="2392888"/>
                    </a:xfrm>
                    <a:prstGeom prst="rect">
                      <a:avLst/>
                    </a:prstGeom>
                  </pic:spPr>
                </pic:pic>
              </a:graphicData>
            </a:graphic>
          </wp:inline>
        </w:drawing>
      </w:r>
    </w:p>
    <w:p w:rsidR="006228C1" w:rsidRPr="00B56343" w:rsidRDefault="00B56343" w:rsidP="00B56343">
      <w:pPr>
        <w:pStyle w:val="Epgrafe"/>
        <w:jc w:val="center"/>
        <w:rPr>
          <w:color w:val="auto"/>
        </w:rPr>
      </w:pPr>
      <w:bookmarkStart w:id="63" w:name="_Toc134051943"/>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sidRPr="00B56343">
        <w:rPr>
          <w:noProof/>
          <w:color w:val="auto"/>
        </w:rPr>
        <w:t>32</w:t>
      </w:r>
      <w:r w:rsidR="009F15FB" w:rsidRPr="00B56343">
        <w:rPr>
          <w:color w:val="auto"/>
        </w:rPr>
        <w:fldChar w:fldCharType="end"/>
      </w:r>
      <w:r w:rsidRPr="00B56343">
        <w:rPr>
          <w:color w:val="auto"/>
        </w:rPr>
        <w:t>: Función que proporciona las ventajas del móvil</w:t>
      </w:r>
      <w:bookmarkEnd w:id="63"/>
    </w:p>
    <w:p w:rsidR="00B56343" w:rsidRDefault="006228C1" w:rsidP="00B56343">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45" cstate="print"/>
                    <a:stretch>
                      <a:fillRect/>
                    </a:stretch>
                  </pic:blipFill>
                  <pic:spPr>
                    <a:xfrm>
                      <a:off x="0" y="0"/>
                      <a:ext cx="4816258" cy="1737511"/>
                    </a:xfrm>
                    <a:prstGeom prst="rect">
                      <a:avLst/>
                    </a:prstGeom>
                  </pic:spPr>
                </pic:pic>
              </a:graphicData>
            </a:graphic>
          </wp:inline>
        </w:drawing>
      </w:r>
    </w:p>
    <w:p w:rsidR="006228C1" w:rsidRPr="00B56343" w:rsidRDefault="00B56343" w:rsidP="00B56343">
      <w:pPr>
        <w:pStyle w:val="Epgrafe"/>
        <w:jc w:val="center"/>
        <w:rPr>
          <w:color w:val="auto"/>
        </w:rPr>
      </w:pPr>
      <w:bookmarkStart w:id="64" w:name="_Toc134051944"/>
      <w:r w:rsidRPr="00B56343">
        <w:rPr>
          <w:color w:val="auto"/>
        </w:rPr>
        <w:t xml:space="preserve">Ilustración </w:t>
      </w:r>
      <w:r w:rsidR="009F15FB" w:rsidRPr="00B56343">
        <w:rPr>
          <w:color w:val="auto"/>
        </w:rPr>
        <w:fldChar w:fldCharType="begin"/>
      </w:r>
      <w:r w:rsidRPr="00B56343">
        <w:rPr>
          <w:color w:val="auto"/>
        </w:rPr>
        <w:instrText xml:space="preserve"> SEQ Ilustración \* ARABIC </w:instrText>
      </w:r>
      <w:r w:rsidR="009F15FB" w:rsidRPr="00B56343">
        <w:rPr>
          <w:color w:val="auto"/>
        </w:rPr>
        <w:fldChar w:fldCharType="separate"/>
      </w:r>
      <w:r w:rsidRPr="00B56343">
        <w:rPr>
          <w:noProof/>
          <w:color w:val="auto"/>
        </w:rPr>
        <w:t>33</w:t>
      </w:r>
      <w:r w:rsidR="009F15FB" w:rsidRPr="00B56343">
        <w:rPr>
          <w:color w:val="auto"/>
        </w:rPr>
        <w:fldChar w:fldCharType="end"/>
      </w:r>
      <w:r w:rsidRPr="00B56343">
        <w:rPr>
          <w:color w:val="auto"/>
        </w:rPr>
        <w:t>: Función encargada de utilizar al personaje Sargento Delis</w:t>
      </w:r>
      <w:bookmarkEnd w:id="64"/>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C50D3F" w:rsidRDefault="00041F56">
      <w:pPr>
        <w:pStyle w:val="Ttulo3"/>
        <w:jc w:val="both"/>
      </w:pPr>
      <w:bookmarkStart w:id="65" w:name="_Toc134052010"/>
      <w:r>
        <w:t>3.3.6 Desarrollo de la funcionalidad del tablero</w:t>
      </w:r>
      <w:bookmarkEnd w:id="65"/>
    </w:p>
    <w:p w:rsidR="00E56B6F" w:rsidRDefault="00C50D3F" w:rsidP="00E56B6F">
      <w:pPr>
        <w:keepNext/>
        <w:jc w:val="center"/>
      </w:pPr>
      <w:r>
        <w:rPr>
          <w:noProof/>
          <w:lang w:eastAsia="es-ES"/>
        </w:rPr>
        <w:drawing>
          <wp:inline distT="0" distB="0" distL="0" distR="0">
            <wp:extent cx="2506435" cy="1813963"/>
            <wp:effectExtent l="19050" t="0" r="8165" b="0"/>
            <wp:docPr id="13" name="Imagen 2" descr="C:\Users\ivanp\Desktop\TFG\MEmoria\Imagenes\esquemas conexiones entre csb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p\Desktop\TFG\MEmoria\Imagenes\esquemas conexiones entre csbbdd.png"/>
                    <pic:cNvPicPr>
                      <a:picLocks noChangeAspect="1" noChangeArrowheads="1"/>
                    </pic:cNvPicPr>
                  </pic:nvPicPr>
                  <pic:blipFill>
                    <a:blip r:embed="rId46" cstate="print"/>
                    <a:srcRect/>
                    <a:stretch>
                      <a:fillRect/>
                    </a:stretch>
                  </pic:blipFill>
                  <pic:spPr bwMode="auto">
                    <a:xfrm>
                      <a:off x="0" y="0"/>
                      <a:ext cx="2505304" cy="1813145"/>
                    </a:xfrm>
                    <a:prstGeom prst="rect">
                      <a:avLst/>
                    </a:prstGeom>
                    <a:noFill/>
                    <a:ln w="9525">
                      <a:noFill/>
                      <a:miter lim="800000"/>
                      <a:headEnd/>
                      <a:tailEnd/>
                    </a:ln>
                  </pic:spPr>
                </pic:pic>
              </a:graphicData>
            </a:graphic>
          </wp:inline>
        </w:drawing>
      </w:r>
    </w:p>
    <w:p w:rsidR="00C50D3F" w:rsidRPr="00E56B6F" w:rsidRDefault="00E56B6F" w:rsidP="00E56B6F">
      <w:pPr>
        <w:pStyle w:val="Epgrafe"/>
        <w:jc w:val="center"/>
        <w:rPr>
          <w:color w:val="auto"/>
        </w:rPr>
      </w:pPr>
      <w:r w:rsidRPr="00E56B6F">
        <w:rPr>
          <w:color w:val="auto"/>
        </w:rPr>
        <w:t>Ilustración</w:t>
      </w:r>
      <w:r>
        <w:rPr>
          <w:color w:val="auto"/>
        </w:rPr>
        <w:t xml:space="preserve"> 36</w:t>
      </w:r>
      <w:r w:rsidRPr="00E56B6F">
        <w:rPr>
          <w:color w:val="auto"/>
        </w:rPr>
        <w:t>: Arquitectura del hardware</w:t>
      </w:r>
    </w:p>
    <w:p w:rsidR="00C50D3F" w:rsidRDefault="00540F06">
      <w:pPr>
        <w:jc w:val="both"/>
      </w:pPr>
      <w:r>
        <w:lastRenderedPageBreak/>
        <w:t>Como se puede apreciar en la imagen, a arquitectura de hardware está formada por una serie de elementos conectados entre sí. El elemento central de dicha arquitectura es la página web, alojada en el servidor que proporciona Neocities, la cual cumple un papel fundamental en la interacción entre el cliente y la base de datos.</w:t>
      </w:r>
    </w:p>
    <w:p w:rsidR="00C50D3F" w:rsidRDefault="00540F06">
      <w:pPr>
        <w:jc w:val="both"/>
      </w:pPr>
      <w:r>
        <w:t xml:space="preserve">De esta forma, la página web se encarga de establecer las conexiones necesarias tanto con el cliente como con la base de datos, recibiendo información de estos y </w:t>
      </w:r>
      <w:r w:rsidR="004C71BD">
        <w:t>mostrándosela</w:t>
      </w:r>
      <w:r>
        <w:t xml:space="preserve"> al usuario final de manera sencilla. Asimismo, la página web interactúa con los datos alojados en la base de datos.</w:t>
      </w:r>
    </w:p>
    <w:p w:rsidR="00AE5C86" w:rsidRPr="00E979A2" w:rsidRDefault="00AE5C86" w:rsidP="00E979A2"/>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F24135">
      <w:pPr>
        <w:pStyle w:val="Ttulo2"/>
      </w:pPr>
    </w:p>
    <w:p w:rsidR="00B56343" w:rsidRDefault="00B56343" w:rsidP="00E979A2">
      <w:pPr>
        <w:jc w:val="both"/>
      </w:pPr>
    </w:p>
    <w:p w:rsidR="00B56343" w:rsidRDefault="00B56343" w:rsidP="00E979A2">
      <w:pPr>
        <w:jc w:val="both"/>
      </w:pPr>
    </w:p>
    <w:p w:rsidR="00B56343" w:rsidRDefault="00B56343" w:rsidP="00B56343">
      <w:pPr>
        <w:pStyle w:val="Ttulo2"/>
      </w:pPr>
      <w:bookmarkStart w:id="66" w:name="_Toc134052011"/>
      <w:r>
        <w:lastRenderedPageBreak/>
        <w:t>4. Descripción del uso de la aplicación</w:t>
      </w:r>
      <w:bookmarkEnd w:id="66"/>
    </w:p>
    <w:p w:rsidR="00A9574E" w:rsidRPr="00E979A2" w:rsidRDefault="00A9574E" w:rsidP="00E979A2">
      <w:pPr>
        <w:jc w:val="both"/>
      </w:pPr>
      <w:r>
        <w:t>En este capítulo se contará las reglas del juego y como se usa la aplicación para los diferentes tipos de usuario.</w:t>
      </w:r>
    </w:p>
    <w:p w:rsidR="00E979A2" w:rsidRPr="00E979A2" w:rsidRDefault="00E979A2" w:rsidP="00F24135">
      <w:pPr>
        <w:pStyle w:val="Ttulo3"/>
      </w:pPr>
      <w:bookmarkStart w:id="67" w:name="_Toc134052012"/>
      <w:r>
        <w:t xml:space="preserve">4.1 </w:t>
      </w:r>
      <w:r w:rsidR="00A83140">
        <w:t>Instrucciones</w:t>
      </w:r>
      <w:r w:rsidR="00A9574E">
        <w:t xml:space="preserve"> del juego</w:t>
      </w:r>
      <w:bookmarkEnd w:id="67"/>
    </w:p>
    <w:p w:rsidR="00A9574E" w:rsidRDefault="00A9574E" w:rsidP="00E979A2">
      <w:pPr>
        <w:jc w:val="both"/>
      </w:pPr>
      <w:r>
        <w:t>El juego se basa en una competición entre dos equi</w:t>
      </w:r>
      <w:r w:rsidR="00311282">
        <w:t>pos, La Resistencia y los Zombi</w:t>
      </w:r>
      <w:r>
        <w:t>s, formados por los diferentes estudiantes repartidos entre estos equipos de forma aleatoria.</w:t>
      </w:r>
    </w:p>
    <w:p w:rsidR="00A9574E" w:rsidRDefault="00A9574E" w:rsidP="00E979A2">
      <w:pPr>
        <w:jc w:val="both"/>
      </w:pPr>
      <w:r>
        <w:t>El objetivo de los equipos es acabar la partida con más puntos que el equipo contrario. Estos puntos se consiguen respondiendo correctamente las preguntas que aparecen cuando los jugadores van avanzando a lo largo del tablero.</w:t>
      </w:r>
    </w:p>
    <w:p w:rsidR="00A9574E" w:rsidRDefault="00A9574E" w:rsidP="00E979A2">
      <w:pPr>
        <w:jc w:val="both"/>
      </w:pPr>
      <w:r>
        <w:t>Gana el equipo que cuando el profesor de por finalizada la partida, más puntuación haya obtenido.</w:t>
      </w:r>
    </w:p>
    <w:p w:rsidR="00A9574E" w:rsidRDefault="00A9574E" w:rsidP="00E979A2">
      <w:pPr>
        <w:jc w:val="both"/>
      </w:pPr>
      <w:r>
        <w:t xml:space="preserve">Se trata de una partida por turnos donde cada jugador moverá la ficha correspondiente a su equipo dependiendo la tirada que logre en su turno. Una vez escoja la casilla a la que decida mover la ficha, aparecerá una pregunta a la que deberá responder en un tiempo determinado mostrado por esta. Hay dos tipos de preguntas, las preguntas estándar, que son aquellas que se muestran al estar en una casilla normal, y las preguntas por zona, que son aquellas que se muestran al acceder a zonas especiales del tablero. Las preguntas estándar suman o rentan 100 puntos al jugador que responde en función de su respuesta, mientras que las de zona suman o restan 200 puntos </w:t>
      </w:r>
      <w:r w:rsidR="00512514">
        <w:t>divididos entre todos los jugadores del equipo.</w:t>
      </w:r>
    </w:p>
    <w:p w:rsidR="00D06E7D" w:rsidRDefault="00D06E7D" w:rsidP="00E979A2">
      <w:pPr>
        <w:jc w:val="both"/>
      </w:pPr>
      <w:r>
        <w:t>Todos los jugadores, al empezar la partida, cuentan con 500 puntos y una vida extra, que les permite que en caso de responder a una pregunta mal, estos puedan mantener sus puntos. Además de esta vida extra, pueden obtener otra más al alcanzar los 1000 puntos o con el objeto botiquín.</w:t>
      </w:r>
    </w:p>
    <w:p w:rsidR="000521CC" w:rsidRDefault="000521CC" w:rsidP="00E979A2">
      <w:pPr>
        <w:jc w:val="both"/>
      </w:pPr>
      <w:r>
        <w:t>Los jugadores cuentan con un chat, donde podrán dialogar con sus compañeros de equipo, exceptuando al jugador al que le corresponda el turno, que no podrá acceder a este a no ser que tenga un objeto especial, como se explicará más adelante.</w:t>
      </w:r>
    </w:p>
    <w:p w:rsidR="000521CC" w:rsidRDefault="000521CC" w:rsidP="00E979A2">
      <w:pPr>
        <w:jc w:val="both"/>
      </w:pPr>
      <w:r>
        <w:t xml:space="preserve">Cada equipo tiene tres personajes especiales, que pertenecerán a tres de los estudiantes que pertenezcan a este, y se rotarán una vez el jugador que lo posea lo utilice. </w:t>
      </w:r>
    </w:p>
    <w:p w:rsidR="000521CC" w:rsidRDefault="000521CC" w:rsidP="00E979A2">
      <w:pPr>
        <w:jc w:val="both"/>
      </w:pPr>
      <w:r>
        <w:t>Personajes especiales de La Resistencia:</w:t>
      </w:r>
    </w:p>
    <w:p w:rsidR="00B945C9" w:rsidRDefault="000521CC" w:rsidP="00B945C9">
      <w:pPr>
        <w:pStyle w:val="Prrafodelista"/>
        <w:numPr>
          <w:ilvl w:val="0"/>
          <w:numId w:val="15"/>
        </w:numPr>
        <w:jc w:val="both"/>
      </w:pPr>
      <w:r>
        <w:t>Comisario Fred: r</w:t>
      </w:r>
      <w:r w:rsidRPr="000521CC">
        <w:t>estringe el siguiente turno al equipo contrario cuando el jugador acierta la pregunta.</w:t>
      </w:r>
    </w:p>
    <w:p w:rsidR="00B945C9" w:rsidRDefault="000521CC" w:rsidP="00B945C9">
      <w:pPr>
        <w:pStyle w:val="Prrafodelista"/>
        <w:numPr>
          <w:ilvl w:val="0"/>
          <w:numId w:val="15"/>
        </w:numPr>
        <w:jc w:val="both"/>
      </w:pPr>
      <w:r>
        <w:t>Piloto Brus: si acierta correctamente la pregunta sin utilizar ayuda vuelve a tirar el dado.</w:t>
      </w:r>
    </w:p>
    <w:p w:rsidR="00B945C9" w:rsidRDefault="000521CC" w:rsidP="00B945C9">
      <w:pPr>
        <w:pStyle w:val="Prrafodelista"/>
        <w:numPr>
          <w:ilvl w:val="0"/>
          <w:numId w:val="15"/>
        </w:numPr>
        <w:jc w:val="both"/>
      </w:pPr>
      <w:r>
        <w:lastRenderedPageBreak/>
        <w:t>Emy: quita 100 puntos a un jugador del equipo contrario si acierta la pregunta.</w:t>
      </w:r>
    </w:p>
    <w:p w:rsidR="000521CC" w:rsidRDefault="000521CC" w:rsidP="000521CC">
      <w:pPr>
        <w:jc w:val="both"/>
      </w:pPr>
      <w:r>
        <w:t>Personajes especiales de lo</w:t>
      </w:r>
      <w:r w:rsidR="00311282">
        <w:t>s Zombi</w:t>
      </w:r>
      <w:r>
        <w:t>s:</w:t>
      </w:r>
    </w:p>
    <w:p w:rsidR="00B945C9" w:rsidRDefault="002C215A" w:rsidP="00B945C9">
      <w:pPr>
        <w:pStyle w:val="Prrafodelista"/>
        <w:numPr>
          <w:ilvl w:val="0"/>
          <w:numId w:val="16"/>
        </w:numPr>
        <w:jc w:val="both"/>
      </w:pPr>
      <w:r>
        <w:t>Srta. Lix: tiene dos oportunidades para responder correctamente a la pregunta.</w:t>
      </w:r>
    </w:p>
    <w:p w:rsidR="00B945C9" w:rsidRDefault="002C215A" w:rsidP="00B945C9">
      <w:pPr>
        <w:pStyle w:val="Prrafodelista"/>
        <w:numPr>
          <w:ilvl w:val="0"/>
          <w:numId w:val="16"/>
        </w:numPr>
        <w:jc w:val="both"/>
      </w:pPr>
      <w:r>
        <w:t>Dr. Jow: cuando acierta una pregunta, roba 50 puntos a un jugador del equipo contrario.</w:t>
      </w:r>
    </w:p>
    <w:p w:rsidR="00B945C9" w:rsidRDefault="002C215A" w:rsidP="00B945C9">
      <w:pPr>
        <w:pStyle w:val="Prrafodelista"/>
        <w:numPr>
          <w:ilvl w:val="0"/>
          <w:numId w:val="16"/>
        </w:numPr>
        <w:jc w:val="both"/>
      </w:pPr>
      <w:r>
        <w:t>Sargento Delis: en caso de responder a una pregunta de forma errónea, este no pierde puntos.</w:t>
      </w:r>
    </w:p>
    <w:p w:rsidR="002C215A" w:rsidRDefault="002C215A" w:rsidP="002C215A">
      <w:pPr>
        <w:jc w:val="both"/>
      </w:pPr>
      <w:r>
        <w:t xml:space="preserve">Además de los personajes especiales, los estudiantes también disponen de una serie de objetos que les dan unas ventajas al ser utilizados. Estos se encuentran repartidos a lo largo del tablero, y se representan mediante </w:t>
      </w:r>
      <w:r w:rsidR="00863C32">
        <w:t>una bolsa</w:t>
      </w:r>
      <w:r>
        <w:t xml:space="preserve"> en las casillas. Para conseguirlos, deben acceder a esa casilla y responder a la pregunta correctamente, y una vez usados, este volverá a aparecer en otra casilla. Los jugadores no saben en ningún momento que punto representa cada objeto.</w:t>
      </w:r>
    </w:p>
    <w:p w:rsidR="002C215A" w:rsidRDefault="002C215A" w:rsidP="002C215A">
      <w:pPr>
        <w:jc w:val="both"/>
      </w:pPr>
      <w:r>
        <w:t>Los diferentes objetos son:</w:t>
      </w:r>
    </w:p>
    <w:p w:rsidR="00B945C9" w:rsidRDefault="002C215A" w:rsidP="00B945C9">
      <w:pPr>
        <w:pStyle w:val="Prrafodelista"/>
        <w:numPr>
          <w:ilvl w:val="0"/>
          <w:numId w:val="17"/>
        </w:numPr>
        <w:jc w:val="both"/>
      </w:pPr>
      <w:r>
        <w:t>Móvil: permite acceder al chat al jugador al que pertenezca el turno.</w:t>
      </w:r>
    </w:p>
    <w:p w:rsidR="00B945C9" w:rsidRDefault="002C215A" w:rsidP="00B945C9">
      <w:pPr>
        <w:pStyle w:val="Prrafodelista"/>
        <w:numPr>
          <w:ilvl w:val="0"/>
          <w:numId w:val="17"/>
        </w:numPr>
        <w:jc w:val="both"/>
      </w:pPr>
      <w:r>
        <w:t>Medalla: en caso de acierto de la pregunta, todos los jugadores del equipo sumarán 50 puntos.</w:t>
      </w:r>
    </w:p>
    <w:p w:rsidR="00B945C9" w:rsidRDefault="002C215A" w:rsidP="00B945C9">
      <w:pPr>
        <w:pStyle w:val="Prrafodelista"/>
        <w:numPr>
          <w:ilvl w:val="0"/>
          <w:numId w:val="17"/>
        </w:numPr>
        <w:jc w:val="both"/>
      </w:pPr>
      <w:r>
        <w:t>Vitaminas: hacen inmunes a la resta de puntos al poseedor. Están activas durante dos turnos.</w:t>
      </w:r>
    </w:p>
    <w:p w:rsidR="00B945C9" w:rsidRDefault="002C215A" w:rsidP="00B945C9">
      <w:pPr>
        <w:pStyle w:val="Prrafodelista"/>
        <w:numPr>
          <w:ilvl w:val="0"/>
          <w:numId w:val="17"/>
        </w:numPr>
        <w:jc w:val="both"/>
      </w:pPr>
      <w:r>
        <w:t>Pegamento: el equipo contrario, en el siguiente turno, no moverá su ficha.</w:t>
      </w:r>
    </w:p>
    <w:p w:rsidR="00B945C9" w:rsidRDefault="002C215A" w:rsidP="00B945C9">
      <w:pPr>
        <w:pStyle w:val="Prrafodelista"/>
        <w:numPr>
          <w:ilvl w:val="0"/>
          <w:numId w:val="17"/>
        </w:numPr>
        <w:jc w:val="both"/>
      </w:pPr>
      <w:r>
        <w:t>Amplificador: el jugador quita 100 puntos a un jugador del equipo contrario.</w:t>
      </w:r>
    </w:p>
    <w:p w:rsidR="00B945C9" w:rsidRDefault="002C215A" w:rsidP="00B945C9">
      <w:pPr>
        <w:pStyle w:val="Prrafodelista"/>
        <w:numPr>
          <w:ilvl w:val="0"/>
          <w:numId w:val="17"/>
        </w:numPr>
        <w:jc w:val="both"/>
      </w:pPr>
      <w:r>
        <w:t>Moneadas: en caso de que la respuesta del jugador sea positiva, donará los 100 puntos que gana al responder correctamente a la pregunta a un jugador de su equipo a su elección.</w:t>
      </w:r>
    </w:p>
    <w:p w:rsidR="00B945C9" w:rsidRDefault="002C215A" w:rsidP="00B945C9">
      <w:pPr>
        <w:pStyle w:val="Prrafodelista"/>
        <w:numPr>
          <w:ilvl w:val="0"/>
          <w:numId w:val="17"/>
        </w:numPr>
        <w:jc w:val="both"/>
      </w:pPr>
      <w:r>
        <w:t xml:space="preserve">Botiquín: el jugador podrá obtener </w:t>
      </w:r>
      <w:r w:rsidR="00EF3256">
        <w:t>un</w:t>
      </w:r>
      <w:r w:rsidR="00336B33">
        <w:t>a</w:t>
      </w:r>
      <w:r w:rsidR="00EF3256">
        <w:t xml:space="preserve"> vida extra o 200 puntos.</w:t>
      </w:r>
    </w:p>
    <w:p w:rsidR="00B945C9" w:rsidRDefault="00277E08" w:rsidP="00B945C9">
      <w:pPr>
        <w:pStyle w:val="Ttulo3"/>
        <w:jc w:val="both"/>
      </w:pPr>
      <w:bookmarkStart w:id="68" w:name="_Toc134052013"/>
      <w:r>
        <w:t>4.2 Íconos y objetos principales del juego</w:t>
      </w:r>
      <w:bookmarkEnd w:id="68"/>
    </w:p>
    <w:tbl>
      <w:tblPr>
        <w:tblStyle w:val="Tablaconcuadrcula"/>
        <w:tblW w:w="0" w:type="auto"/>
        <w:tblLook w:val="04A0"/>
      </w:tblPr>
      <w:tblGrid>
        <w:gridCol w:w="4322"/>
        <w:gridCol w:w="4322"/>
      </w:tblGrid>
      <w:tr w:rsidR="00280D0F" w:rsidTr="00280D0F">
        <w:tc>
          <w:tcPr>
            <w:tcW w:w="4322" w:type="dxa"/>
          </w:tcPr>
          <w:p w:rsidR="00280D0F" w:rsidRDefault="00280D0F" w:rsidP="00E56B6F">
            <w:pPr>
              <w:jc w:val="center"/>
            </w:pPr>
            <w:r>
              <w:rPr>
                <w:noProof/>
                <w:lang w:eastAsia="es-ES"/>
              </w:rPr>
              <w:drawing>
                <wp:inline distT="0" distB="0" distL="0" distR="0">
                  <wp:extent cx="625263" cy="720000"/>
                  <wp:effectExtent l="19050" t="0" r="3387" b="0"/>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625263" cy="720000"/>
                          </a:xfrm>
                          <a:prstGeom prst="rect">
                            <a:avLst/>
                          </a:prstGeom>
                          <a:noFill/>
                          <a:ln w="9525">
                            <a:noFill/>
                            <a:miter lim="800000"/>
                            <a:headEnd/>
                            <a:tailEnd/>
                          </a:ln>
                        </pic:spPr>
                      </pic:pic>
                    </a:graphicData>
                  </a:graphic>
                </wp:inline>
              </w:drawing>
            </w:r>
          </w:p>
        </w:tc>
        <w:tc>
          <w:tcPr>
            <w:tcW w:w="4322" w:type="dxa"/>
          </w:tcPr>
          <w:p w:rsidR="00280D0F" w:rsidRDefault="00280D0F" w:rsidP="00280D0F">
            <w:pPr>
              <w:jc w:val="both"/>
            </w:pPr>
            <w:r>
              <w:t>Cuando el usuario pulsa este botón, la página web vuelve al menú principal.</w:t>
            </w:r>
          </w:p>
          <w:p w:rsidR="00280D0F" w:rsidRDefault="00280D0F" w:rsidP="00280D0F"/>
        </w:tc>
      </w:tr>
      <w:tr w:rsidR="00280D0F" w:rsidTr="00280D0F">
        <w:tc>
          <w:tcPr>
            <w:tcW w:w="4322" w:type="dxa"/>
          </w:tcPr>
          <w:p w:rsidR="00280D0F" w:rsidRDefault="00280D0F" w:rsidP="001122A4">
            <w:pPr>
              <w:spacing w:before="240" w:line="360" w:lineRule="auto"/>
              <w:jc w:val="center"/>
            </w:pPr>
            <w:r>
              <w:rPr>
                <w:noProof/>
                <w:lang w:eastAsia="es-ES"/>
              </w:rPr>
              <w:drawing>
                <wp:inline distT="0" distB="0" distL="0" distR="0">
                  <wp:extent cx="817940" cy="720000"/>
                  <wp:effectExtent l="19050" t="0" r="1210" b="0"/>
                  <wp:docPr id="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817940"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Cuando es pulsada, vuelve a la ventana anterior.</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lastRenderedPageBreak/>
              <w:drawing>
                <wp:inline distT="0" distB="0" distL="0" distR="0">
                  <wp:extent cx="642857" cy="720000"/>
                  <wp:effectExtent l="19050" t="0" r="4843" b="0"/>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642857"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Muestra información que puede resultar de utilidad al usuario sobre la página donde se encuentra.</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600000" cy="720000"/>
                  <wp:effectExtent l="19050" t="0" r="0" b="0"/>
                  <wp:docPr id="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600000"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Es el encargado de, al ser pulsado por el estudiante al que pertenece el turno, mostrar al jug</w:t>
            </w:r>
            <w:r w:rsidR="00311282">
              <w:t>ador cuá</w:t>
            </w:r>
            <w:r>
              <w:t>l es su tirada.</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811973" cy="720000"/>
                  <wp:effectExtent l="19050" t="0" r="7177" b="0"/>
                  <wp:docPr id="3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811973"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Muestra todos los objetos que, al ser pulsados, muestran cuáles son su utilidad en la partida.</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836391" cy="720000"/>
                  <wp:effectExtent l="19050" t="0" r="1809" b="0"/>
                  <wp:docPr id="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836391"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pStyle w:val="Prrafodelista"/>
              <w:ind w:left="0"/>
              <w:jc w:val="both"/>
            </w:pPr>
            <w:r>
              <w:t>Muestra a los jugadores en sus correspondientes equipos, ordenados por la cantidad de puntos que poseen.</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763902" cy="720000"/>
                  <wp:effectExtent l="19050" t="0" r="0" b="0"/>
                  <wp:docPr id="4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763902"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Abre el chat de cada equipo.</w:t>
            </w:r>
          </w:p>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761918" cy="720000"/>
                  <wp:effectExtent l="19050" t="0" r="82" b="0"/>
                  <wp:docPr id="4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srcRect/>
                          <a:stretch>
                            <a:fillRect/>
                          </a:stretch>
                        </pic:blipFill>
                        <pic:spPr bwMode="auto">
                          <a:xfrm>
                            <a:off x="0" y="0"/>
                            <a:ext cx="761918"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pStyle w:val="Prrafodelista"/>
              <w:ind w:left="0"/>
              <w:jc w:val="both"/>
            </w:pPr>
            <w:r>
              <w:t>Muestra los diferentes personajes especiales y, al ser pulsados, informa de sus efectos en la partida.</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841590" cy="720000"/>
                  <wp:effectExtent l="19050" t="0" r="0" b="0"/>
                  <wp:docPr id="4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srcRect/>
                          <a:stretch>
                            <a:fillRect/>
                          </a:stretch>
                        </pic:blipFill>
                        <pic:spPr bwMode="auto">
                          <a:xfrm>
                            <a:off x="0" y="0"/>
                            <a:ext cx="841590"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Se trata de una casilla sin efecto especial del tablero.</w:t>
            </w:r>
          </w:p>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689492" cy="720000"/>
                  <wp:effectExtent l="19050" t="0" r="0" b="0"/>
                  <wp:docPr id="4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srcRect/>
                          <a:stretch>
                            <a:fillRect/>
                          </a:stretch>
                        </pic:blipFill>
                        <pic:spPr bwMode="auto">
                          <a:xfrm>
                            <a:off x="0" y="0"/>
                            <a:ext cx="689492"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jc w:val="both"/>
            </w:pPr>
            <w:r>
              <w:t>Representa la casilla adyacente a una casilla de zona.</w:t>
            </w:r>
          </w:p>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lastRenderedPageBreak/>
              <w:drawing>
                <wp:inline distT="0" distB="0" distL="0" distR="0">
                  <wp:extent cx="837873" cy="720000"/>
                  <wp:effectExtent l="19050" t="0" r="327" b="0"/>
                  <wp:docPr id="4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srcRect/>
                          <a:stretch>
                            <a:fillRect/>
                          </a:stretch>
                        </pic:blipFill>
                        <pic:spPr bwMode="auto">
                          <a:xfrm>
                            <a:off x="0" y="0"/>
                            <a:ext cx="837873" cy="720000"/>
                          </a:xfrm>
                          <a:prstGeom prst="rect">
                            <a:avLst/>
                          </a:prstGeom>
                          <a:noFill/>
                          <a:ln w="9525">
                            <a:noFill/>
                            <a:miter lim="800000"/>
                            <a:headEnd/>
                            <a:tailEnd/>
                          </a:ln>
                        </pic:spPr>
                      </pic:pic>
                    </a:graphicData>
                  </a:graphic>
                </wp:inline>
              </w:drawing>
            </w:r>
          </w:p>
        </w:tc>
        <w:tc>
          <w:tcPr>
            <w:tcW w:w="4322" w:type="dxa"/>
          </w:tcPr>
          <w:p w:rsidR="00280D0F" w:rsidRDefault="00280D0F" w:rsidP="00A609DB">
            <w:pPr>
              <w:pStyle w:val="Prrafodelista"/>
              <w:ind w:left="0"/>
              <w:jc w:val="both"/>
            </w:pPr>
            <w:r>
              <w:t>Representa la casilla a la que el estudiante puede desplazarse después de haber realizado su tirada.</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751617" cy="720000"/>
                  <wp:effectExtent l="19050" t="0" r="0" b="0"/>
                  <wp:docPr id="4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srcRect/>
                          <a:stretch>
                            <a:fillRect/>
                          </a:stretch>
                        </pic:blipFill>
                        <pic:spPr bwMode="auto">
                          <a:xfrm>
                            <a:off x="0" y="0"/>
                            <a:ext cx="751617" cy="720000"/>
                          </a:xfrm>
                          <a:prstGeom prst="rect">
                            <a:avLst/>
                          </a:prstGeom>
                          <a:noFill/>
                          <a:ln w="9525">
                            <a:noFill/>
                            <a:miter lim="800000"/>
                            <a:headEnd/>
                            <a:tailEnd/>
                          </a:ln>
                        </pic:spPr>
                      </pic:pic>
                    </a:graphicData>
                  </a:graphic>
                </wp:inline>
              </w:drawing>
            </w:r>
          </w:p>
        </w:tc>
        <w:tc>
          <w:tcPr>
            <w:tcW w:w="4322" w:type="dxa"/>
          </w:tcPr>
          <w:p w:rsidR="00A609DB" w:rsidRDefault="00A609DB" w:rsidP="00A609DB">
            <w:pPr>
              <w:pStyle w:val="Prrafodelista"/>
              <w:ind w:left="0"/>
              <w:jc w:val="both"/>
            </w:pPr>
            <w:r>
              <w:t>Son aquellas casillas que representan algún lugar del mundo real en el tablero. Los puntos en estas casillas se reparten entre todos los miembros del equipo.</w:t>
            </w:r>
          </w:p>
          <w:p w:rsidR="00280D0F" w:rsidRDefault="00280D0F" w:rsidP="00280D0F"/>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632864" cy="720000"/>
                  <wp:effectExtent l="19050" t="0" r="0" b="0"/>
                  <wp:docPr id="5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srcRect/>
                          <a:stretch>
                            <a:fillRect/>
                          </a:stretch>
                        </pic:blipFill>
                        <pic:spPr bwMode="auto">
                          <a:xfrm>
                            <a:off x="0" y="0"/>
                            <a:ext cx="632864" cy="720000"/>
                          </a:xfrm>
                          <a:prstGeom prst="rect">
                            <a:avLst/>
                          </a:prstGeom>
                          <a:noFill/>
                          <a:ln w="9525">
                            <a:noFill/>
                            <a:miter lim="800000"/>
                            <a:headEnd/>
                            <a:tailEnd/>
                          </a:ln>
                        </pic:spPr>
                      </pic:pic>
                    </a:graphicData>
                  </a:graphic>
                </wp:inline>
              </w:drawing>
            </w:r>
          </w:p>
        </w:tc>
        <w:tc>
          <w:tcPr>
            <w:tcW w:w="4322" w:type="dxa"/>
          </w:tcPr>
          <w:p w:rsidR="00280D0F" w:rsidRDefault="00A609DB" w:rsidP="00A609DB">
            <w:pPr>
              <w:jc w:val="both"/>
            </w:pPr>
            <w:r>
              <w:t>Al estar una bolsa en una casilla, representa que en esta se ubica un objeto al azar.</w:t>
            </w:r>
          </w:p>
        </w:tc>
      </w:tr>
      <w:tr w:rsidR="00280D0F" w:rsidTr="00280D0F">
        <w:tc>
          <w:tcPr>
            <w:tcW w:w="4322" w:type="dxa"/>
          </w:tcPr>
          <w:p w:rsidR="00280D0F" w:rsidRDefault="00280D0F" w:rsidP="001122A4">
            <w:pPr>
              <w:spacing w:before="240" w:line="360" w:lineRule="auto"/>
              <w:jc w:val="center"/>
              <w:rPr>
                <w:noProof/>
                <w:lang w:eastAsia="es-ES"/>
              </w:rPr>
            </w:pPr>
            <w:r>
              <w:rPr>
                <w:noProof/>
                <w:lang w:eastAsia="es-ES"/>
              </w:rPr>
              <w:drawing>
                <wp:inline distT="0" distB="0" distL="0" distR="0">
                  <wp:extent cx="1024499" cy="720000"/>
                  <wp:effectExtent l="19050" t="0" r="4201" b="0"/>
                  <wp:docPr id="5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a:stretch>
                            <a:fillRect/>
                          </a:stretch>
                        </pic:blipFill>
                        <pic:spPr bwMode="auto">
                          <a:xfrm>
                            <a:off x="0" y="0"/>
                            <a:ext cx="1024499" cy="720000"/>
                          </a:xfrm>
                          <a:prstGeom prst="rect">
                            <a:avLst/>
                          </a:prstGeom>
                          <a:noFill/>
                          <a:ln w="9525">
                            <a:noFill/>
                            <a:miter lim="800000"/>
                            <a:headEnd/>
                            <a:tailEnd/>
                          </a:ln>
                        </pic:spPr>
                      </pic:pic>
                    </a:graphicData>
                  </a:graphic>
                </wp:inline>
              </w:drawing>
            </w:r>
          </w:p>
        </w:tc>
        <w:tc>
          <w:tcPr>
            <w:tcW w:w="4322" w:type="dxa"/>
          </w:tcPr>
          <w:p w:rsidR="00280D0F" w:rsidRDefault="00A609DB" w:rsidP="00A609DB">
            <w:pPr>
              <w:jc w:val="both"/>
            </w:pPr>
            <w:r>
              <w:t>Son las fichas de los dos equipos, que se irán desplazando a lo largo del tablero.</w:t>
            </w:r>
          </w:p>
        </w:tc>
      </w:tr>
    </w:tbl>
    <w:p w:rsidR="00280D0F" w:rsidRPr="00280D0F" w:rsidRDefault="00280D0F" w:rsidP="00280D0F"/>
    <w:p w:rsidR="00B945C9" w:rsidRDefault="00B945C9" w:rsidP="00B945C9">
      <w:pPr>
        <w:pStyle w:val="Prrafodelista"/>
        <w:jc w:val="both"/>
      </w:pPr>
    </w:p>
    <w:p w:rsidR="00B945C9" w:rsidRDefault="001122A4" w:rsidP="001122A4">
      <w:pPr>
        <w:pStyle w:val="Ttulo3"/>
      </w:pPr>
      <w:bookmarkStart w:id="69" w:name="_Toc134052014"/>
      <w:r>
        <w:t>4.3 Gestión de la partida por parte del profesor</w:t>
      </w:r>
      <w:bookmarkEnd w:id="69"/>
      <w:r w:rsidR="00A86AFE">
        <w:tab/>
      </w:r>
      <w:r w:rsidR="00A86AFE">
        <w:tab/>
      </w:r>
    </w:p>
    <w:p w:rsidR="00BB5A8D" w:rsidRDefault="00BB5A8D" w:rsidP="00BB5A8D">
      <w:pPr>
        <w:jc w:val="both"/>
      </w:pPr>
      <w:r>
        <w:t>El profesor dispone de diferentes herramientas para gestionar el correcto avance de la partida.</w:t>
      </w:r>
    </w:p>
    <w:p w:rsidR="00BB5A8D" w:rsidRDefault="00BB5A8D" w:rsidP="00BB5A8D">
      <w:pPr>
        <w:jc w:val="both"/>
      </w:pPr>
      <w:r>
        <w:t>En su menú principal, este tiene el botón de gestionar usuarios, por el cual, accederá a una nueva página donde podrá visualizar a todos los alumnos registrados, y en caso de que este así lo requiera, eliminar a un usuario de la partida.</w:t>
      </w:r>
      <w:r w:rsidR="00F6513D">
        <w:t xml:space="preserve"> Debajo de este botón se encuentra Reiniciar partida, que al ser pulsado, resetea los datos guardados de la última partida a</w:t>
      </w:r>
      <w:r w:rsidR="00311282">
        <w:t xml:space="preserve">l </w:t>
      </w:r>
      <w:r w:rsidR="00F6513D">
        <w:t xml:space="preserve">estado base. En la misma pantalla, el </w:t>
      </w:r>
      <w:r w:rsidR="00311282">
        <w:t>profesor encuentra el botón de P</w:t>
      </w:r>
      <w:r w:rsidR="00F6513D">
        <w:t>lay, por el cual accederá al tablero.</w:t>
      </w:r>
    </w:p>
    <w:p w:rsidR="000A1AD9" w:rsidRDefault="000A1AD9" w:rsidP="00BB5A8D">
      <w:pPr>
        <w:jc w:val="both"/>
      </w:pPr>
      <w:r>
        <w:t xml:space="preserve">Dentro del tablero, este dispone en la parte inferior derecha de un botón, que irá rotando en función de si la partida está en curso o </w:t>
      </w:r>
      <w:r w:rsidR="00311282">
        <w:t>no, un botón de Pausa o uno de P</w:t>
      </w:r>
      <w:r>
        <w:t xml:space="preserve">lay. La utilidad de estos botones </w:t>
      </w:r>
      <w:r w:rsidR="00C63303">
        <w:t>es</w:t>
      </w:r>
      <w:r>
        <w:t xml:space="preserve"> pausar la partida para proseguir en otro momento, o empezar la partida una vez que los alumnos estén listos para jugar, respectivamente.</w:t>
      </w:r>
    </w:p>
    <w:p w:rsidR="00F6513D" w:rsidRDefault="00F6513D" w:rsidP="00BB5A8D">
      <w:pPr>
        <w:jc w:val="both"/>
      </w:pPr>
      <w:r>
        <w:t>Cuando un estudiante responde a una pregunta, el profesor podrá elegir si la respuesta ha sido a la correcta o no.</w:t>
      </w:r>
    </w:p>
    <w:p w:rsidR="00D71281" w:rsidRDefault="00D71281" w:rsidP="00BB5A8D">
      <w:pPr>
        <w:jc w:val="both"/>
      </w:pPr>
      <w:r>
        <w:lastRenderedPageBreak/>
        <w:t>El juego está diseñado para que el profesor no tenga que acceder a la base de datos directamente, únicamente interactuar con esta mediante las opciones que da la página web.</w:t>
      </w:r>
    </w:p>
    <w:p w:rsidR="00B945C9" w:rsidRDefault="00F6513D" w:rsidP="00B945C9">
      <w:pPr>
        <w:pStyle w:val="Ttulo3"/>
      </w:pPr>
      <w:bookmarkStart w:id="70" w:name="_Toc134052015"/>
      <w:r>
        <w:t>4.4 Guía de estudiante</w:t>
      </w:r>
      <w:bookmarkEnd w:id="70"/>
    </w:p>
    <w:p w:rsidR="00395127" w:rsidRDefault="00395127" w:rsidP="00395127">
      <w:pPr>
        <w:jc w:val="both"/>
      </w:pPr>
      <w:r>
        <w:t xml:space="preserve">El usuario estudiante, la primera vez que accede al juego, se tiene que registrar con su nombre y apellidos y con su correo, creándose así un nuevo usuario en caso de que no exista ningún otro usuario con esos datos. </w:t>
      </w:r>
    </w:p>
    <w:p w:rsidR="00395127" w:rsidRDefault="00395127" w:rsidP="00395127">
      <w:pPr>
        <w:jc w:val="both"/>
      </w:pPr>
      <w:r>
        <w:t>En caso de que haya jugado con anterioridad, este deberá solo iniciar sesión con los datos con los que se registró.</w:t>
      </w:r>
    </w:p>
    <w:p w:rsidR="00D71281" w:rsidRDefault="00D71281" w:rsidP="00395127">
      <w:pPr>
        <w:jc w:val="both"/>
      </w:pPr>
      <w:r>
        <w:t>El estudiante, en caso de haber introducido algún dato erróneo, puede modificar sus datos en gestionar de usuario, y para acceder al tablero, únicamente debe pulsar en jugar.</w:t>
      </w:r>
    </w:p>
    <w:p w:rsidR="00D71281" w:rsidRDefault="00D71281" w:rsidP="00395127">
      <w:pPr>
        <w:jc w:val="both"/>
      </w:pPr>
      <w:r>
        <w:t>Una vez dentro de la partida, su objetivo será conseguir el máximo de puntos posible para su equipo. Para ello, deberá responder a las preguntas correctamente, y en caso contrario, estas le restarán puntos.</w:t>
      </w:r>
    </w:p>
    <w:p w:rsidR="00D71281" w:rsidRDefault="00D71281" w:rsidP="00395127">
      <w:pPr>
        <w:jc w:val="both"/>
      </w:pPr>
      <w:r>
        <w:t>Hay dos tipos de casillas en el tablero, las casillas normales, que aportan 100 puntos en caso de acertar, y restan la misma cantidad en caso de fallo, y las de zona, que suman o restan 200 puntos divididos entre todos los usuarios del equipo al que pertenezca el jugador.</w:t>
      </w:r>
    </w:p>
    <w:p w:rsidR="00D71281" w:rsidRDefault="00D71281" w:rsidP="00395127">
      <w:pPr>
        <w:jc w:val="both"/>
      </w:pPr>
      <w:r>
        <w:t>Los jugadores irán alternándose de turno, de esta manera, solo podrá lanzar el dado (pulsando en él) el jugador cuyo nombre esté en la ventana de aviso de cambio de turno.</w:t>
      </w:r>
    </w:p>
    <w:p w:rsidR="00D71281" w:rsidRDefault="00D71281" w:rsidP="00395127">
      <w:pPr>
        <w:jc w:val="both"/>
      </w:pPr>
      <w:r>
        <w:t xml:space="preserve">Además, los estudiantes disponen una serie de personajes especiales que les aportarán habilidades especiales, y estos rotarán entre los diferentes jugadores del equipo una vez hayan sido usados. </w:t>
      </w:r>
    </w:p>
    <w:p w:rsidR="00D71281" w:rsidRPr="00395127" w:rsidRDefault="00D71281" w:rsidP="00395127">
      <w:pPr>
        <w:jc w:val="both"/>
      </w:pPr>
      <w:r>
        <w:t xml:space="preserve">También se disponen de los objetos, que están repartidos a lo largo del tablero, representados como </w:t>
      </w:r>
      <w:r w:rsidR="002C4B40">
        <w:t>bolsas en las casillas</w:t>
      </w:r>
      <w:r>
        <w:t>, y que, en caso de acertar la pregunta, ofrecerán ventajas al jugador o al equipo ganador.</w:t>
      </w:r>
    </w:p>
    <w:p w:rsidR="00AC6D71" w:rsidRDefault="00AC6D71" w:rsidP="00AC6D71">
      <w:pPr>
        <w:pStyle w:val="Ttulo3"/>
      </w:pPr>
      <w:bookmarkStart w:id="71" w:name="_Toc134052016"/>
      <w:r>
        <w:t>4.5 Instalación y explotación</w:t>
      </w:r>
      <w:bookmarkEnd w:id="71"/>
    </w:p>
    <w:p w:rsidR="00C50D3F" w:rsidRDefault="00AC6D71">
      <w:pPr>
        <w:spacing w:after="200"/>
        <w:jc w:val="both"/>
      </w:pPr>
      <w:r>
        <w:t xml:space="preserve">Para empezar a usar la aplicación “The Zombie World”, no es necesario realizar ninguna instalación previa. Para acceder a la misma, basta con disponer de una conexión a Internet y dirigirse al siguiente enlace: </w:t>
      </w:r>
    </w:p>
    <w:p w:rsidR="00C50D3F" w:rsidRDefault="0069500E">
      <w:pPr>
        <w:spacing w:after="200"/>
        <w:jc w:val="both"/>
      </w:pPr>
      <w:r w:rsidRPr="0069500E">
        <w:t>https://thezombieworld.neocities.org/TheZombieWorld/menuPrincipal</w:t>
      </w:r>
    </w:p>
    <w:p w:rsidR="00E56B6F" w:rsidRDefault="00AC6D71" w:rsidP="00E56B6F">
      <w:pPr>
        <w:spacing w:after="200"/>
        <w:jc w:val="both"/>
      </w:pPr>
      <w:r>
        <w:t xml:space="preserve">Cabe destacar que la página web se encuentra alojada en los servidores proporcionados por Neocities, lo cual garantiza una alta disponibilidad. A través de </w:t>
      </w:r>
      <w:r>
        <w:lastRenderedPageBreak/>
        <w:t xml:space="preserve">la interacción con el cliente, la página web modifica los datos almacenados en la base de datos proporcionada por Firebase, adaptándolos en tiempo real </w:t>
      </w:r>
      <w:r w:rsidR="00F77CD9">
        <w:t>a medida que la partida progresa.</w:t>
      </w:r>
    </w:p>
    <w:p w:rsidR="0069500E" w:rsidRDefault="0069500E" w:rsidP="0069500E">
      <w:pPr>
        <w:pStyle w:val="Ttulo1"/>
      </w:pPr>
    </w:p>
    <w:p w:rsidR="0069500E" w:rsidRDefault="0069500E" w:rsidP="00866E3C">
      <w:pPr>
        <w:jc w:val="both"/>
      </w:pPr>
    </w:p>
    <w:p w:rsidR="00E56B6F" w:rsidRDefault="00E56B6F" w:rsidP="00866E3C">
      <w:pPr>
        <w:jc w:val="both"/>
      </w:pPr>
    </w:p>
    <w:p w:rsidR="00E56B6F" w:rsidRDefault="00E56B6F" w:rsidP="00866E3C">
      <w:pPr>
        <w:jc w:val="both"/>
      </w:pPr>
    </w:p>
    <w:p w:rsidR="00B56343" w:rsidRDefault="00B56343" w:rsidP="00E56B6F">
      <w:pPr>
        <w:pStyle w:val="Ttulo1"/>
      </w:pPr>
    </w:p>
    <w:p w:rsidR="00B56343" w:rsidRDefault="00B56343" w:rsidP="00E56B6F">
      <w:pPr>
        <w:pStyle w:val="Ttulo1"/>
      </w:pPr>
    </w:p>
    <w:p w:rsidR="00B56343" w:rsidRDefault="00B56343" w:rsidP="00E56B6F">
      <w:pPr>
        <w:pStyle w:val="Ttulo1"/>
      </w:pPr>
    </w:p>
    <w:p w:rsidR="00B56343" w:rsidRDefault="00B56343" w:rsidP="00E56B6F">
      <w:pPr>
        <w:pStyle w:val="Ttulo1"/>
      </w:pPr>
    </w:p>
    <w:p w:rsidR="00B56343" w:rsidRDefault="00B56343" w:rsidP="00E56B6F">
      <w:pPr>
        <w:pStyle w:val="Ttulo1"/>
      </w:pPr>
    </w:p>
    <w:p w:rsidR="00B56343" w:rsidRDefault="00B56343" w:rsidP="00E56B6F">
      <w:pPr>
        <w:pStyle w:val="Ttulo1"/>
      </w:pPr>
    </w:p>
    <w:p w:rsidR="00E56B6F" w:rsidRDefault="00E56B6F" w:rsidP="00866E3C">
      <w:pPr>
        <w:jc w:val="both"/>
      </w:pPr>
    </w:p>
    <w:p w:rsidR="00B56343" w:rsidRDefault="00B56343" w:rsidP="00866E3C">
      <w:pPr>
        <w:jc w:val="both"/>
      </w:pPr>
    </w:p>
    <w:p w:rsidR="00B56343" w:rsidRDefault="00B56343" w:rsidP="00866E3C">
      <w:pPr>
        <w:jc w:val="both"/>
      </w:pPr>
    </w:p>
    <w:p w:rsidR="00B56343" w:rsidRDefault="00B56343" w:rsidP="00B56343">
      <w:pPr>
        <w:pStyle w:val="Ttulo1"/>
      </w:pPr>
    </w:p>
    <w:p w:rsidR="00B56343" w:rsidRDefault="00B56343" w:rsidP="00B56343">
      <w:pPr>
        <w:pStyle w:val="Ttulo1"/>
      </w:pPr>
    </w:p>
    <w:p w:rsidR="00B56343" w:rsidRDefault="00B56343" w:rsidP="00866E3C">
      <w:pPr>
        <w:jc w:val="both"/>
      </w:pPr>
    </w:p>
    <w:p w:rsidR="00B56343" w:rsidRDefault="00B56343" w:rsidP="00866E3C">
      <w:pPr>
        <w:jc w:val="both"/>
      </w:pPr>
    </w:p>
    <w:p w:rsidR="00B56343" w:rsidRDefault="00B56343" w:rsidP="00866E3C">
      <w:pPr>
        <w:jc w:val="both"/>
      </w:pPr>
    </w:p>
    <w:p w:rsidR="00B56343" w:rsidRDefault="00B56343" w:rsidP="00B56343">
      <w:pPr>
        <w:pStyle w:val="Ttulo1"/>
      </w:pPr>
      <w:bookmarkStart w:id="72" w:name="_Toc134052017"/>
      <w:r>
        <w:lastRenderedPageBreak/>
        <w:t>Capítulo 5: Pruebas</w:t>
      </w:r>
      <w:bookmarkEnd w:id="72"/>
    </w:p>
    <w:p w:rsidR="009D13B0" w:rsidRPr="009D13B0" w:rsidRDefault="009D13B0" w:rsidP="009D13B0"/>
    <w:p w:rsidR="0071207A" w:rsidRDefault="00866E3C" w:rsidP="00866E3C">
      <w:pPr>
        <w:jc w:val="both"/>
      </w:pPr>
      <w:r>
        <w:t xml:space="preserve">Para realizar las pruebas de caja blanca y caja negra, </w:t>
      </w:r>
      <w:r w:rsidR="00F05427">
        <w:t>se ha</w:t>
      </w:r>
      <w:r>
        <w:t xml:space="preserve"> deci</w:t>
      </w:r>
      <w:r w:rsidR="00311282">
        <w:t>di</w:t>
      </w:r>
      <w:r>
        <w:t xml:space="preserve">do realizar una partida de prueba con tres jugadores por equipo, de esta manera se comprueba la falta de errores en el juego y que la aplicación cumpla </w:t>
      </w:r>
      <w:r w:rsidR="003816CA">
        <w:t>con todas las funciones que se plantearon.</w:t>
      </w:r>
    </w:p>
    <w:p w:rsidR="0089559F" w:rsidRDefault="0068022D" w:rsidP="0071207A">
      <w:pPr>
        <w:pStyle w:val="Ttulo2"/>
      </w:pPr>
      <w:bookmarkStart w:id="73" w:name="_Toc134052018"/>
      <w:r>
        <w:t>5</w:t>
      </w:r>
      <w:r w:rsidR="0089559F">
        <w:t>.1 Pruebas de caja blanca</w:t>
      </w:r>
      <w:bookmarkEnd w:id="73"/>
    </w:p>
    <w:p w:rsidR="0089559F" w:rsidRDefault="0089559F" w:rsidP="0089559F">
      <w:pPr>
        <w:jc w:val="both"/>
      </w:pPr>
      <w:r>
        <w:t>En esta prueba</w:t>
      </w:r>
      <w:r w:rsidR="00F05427">
        <w:t>,</w:t>
      </w:r>
      <w:r>
        <w:t xml:space="preserve"> </w:t>
      </w:r>
      <w:r w:rsidR="00F05427">
        <w:t xml:space="preserve">la idea era centrar la </w:t>
      </w:r>
      <w:r w:rsidR="00AE5C86">
        <w:t>a</w:t>
      </w:r>
      <w:r w:rsidR="00F05427">
        <w:t>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pPr>
      <w:r>
        <w:t xml:space="preserve">Por último, para </w:t>
      </w:r>
      <w:r w:rsidR="00311282">
        <w:t>los personajes especiales se usó</w:t>
      </w:r>
      <w:r>
        <w:t xml:space="preserve"> el mismo método que con los objetos, con la diferencia de la necesidad de comprobar también que al usar el personaje, este rotase a otro alumno que no tuviese personaje especial.</w:t>
      </w:r>
    </w:p>
    <w:tbl>
      <w:tblPr>
        <w:tblStyle w:val="Tablaconcuadrcula"/>
        <w:tblW w:w="0" w:type="auto"/>
        <w:tblLook w:val="04A0"/>
      </w:tblPr>
      <w:tblGrid>
        <w:gridCol w:w="3085"/>
        <w:gridCol w:w="5559"/>
      </w:tblGrid>
      <w:tr w:rsidR="00F04297" w:rsidTr="00873C8A">
        <w:tc>
          <w:tcPr>
            <w:tcW w:w="3085" w:type="dxa"/>
          </w:tcPr>
          <w:p w:rsidR="00F04297" w:rsidRDefault="00F04297" w:rsidP="00F04297">
            <w:pPr>
              <w:jc w:val="both"/>
            </w:pPr>
            <w:r>
              <w:t>Prueba de respuesta correcta individual</w:t>
            </w:r>
          </w:p>
        </w:tc>
        <w:tc>
          <w:tcPr>
            <w:tcW w:w="5559" w:type="dxa"/>
          </w:tcPr>
          <w:p w:rsidR="00F04297" w:rsidRDefault="00F04297" w:rsidP="00F04297">
            <w:pPr>
              <w:jc w:val="both"/>
            </w:pPr>
            <w:r>
              <w:t>Se comprueba que al contestar correctamente a una pregunta individual, el estudiante aumenta 100 puntos su puntuación. El resultado es el correcto.</w:t>
            </w:r>
          </w:p>
        </w:tc>
      </w:tr>
      <w:tr w:rsidR="00F04297" w:rsidTr="00873C8A">
        <w:tc>
          <w:tcPr>
            <w:tcW w:w="3085" w:type="dxa"/>
          </w:tcPr>
          <w:p w:rsidR="00F04297" w:rsidRDefault="00F04297" w:rsidP="0089559F">
            <w:pPr>
              <w:jc w:val="both"/>
            </w:pPr>
            <w:r>
              <w:t>Prueba de respuesta incorrecta individual</w:t>
            </w:r>
          </w:p>
        </w:tc>
        <w:tc>
          <w:tcPr>
            <w:tcW w:w="5559" w:type="dxa"/>
          </w:tcPr>
          <w:p w:rsidR="00F04297" w:rsidRDefault="00F04297" w:rsidP="00F04297">
            <w:pPr>
              <w:jc w:val="both"/>
            </w:pPr>
            <w:r>
              <w:t>Se comprueba que al contestar incorrectamente a una pregunta individual, el estudiante disminuye 100 puntos su puntuación. El resultado es el correcto.</w:t>
            </w:r>
          </w:p>
        </w:tc>
      </w:tr>
      <w:tr w:rsidR="00F04297" w:rsidTr="00873C8A">
        <w:tc>
          <w:tcPr>
            <w:tcW w:w="3085" w:type="dxa"/>
          </w:tcPr>
          <w:p w:rsidR="00F04297" w:rsidRDefault="00F04297" w:rsidP="00F04297">
            <w:pPr>
              <w:jc w:val="both"/>
            </w:pPr>
            <w:r>
              <w:t>Prueba de respuesta correcta de zona</w:t>
            </w:r>
          </w:p>
        </w:tc>
        <w:tc>
          <w:tcPr>
            <w:tcW w:w="5559" w:type="dxa"/>
          </w:tcPr>
          <w:p w:rsidR="00F04297" w:rsidRDefault="00F04297" w:rsidP="00F04297">
            <w:pPr>
              <w:jc w:val="both"/>
            </w:pPr>
            <w:r>
              <w:t>Se comprueba que al contestar correctamente a una pregunta de zona, se reparten 200 puntos entre todos los jugadores del equipo, repartidos correctamente. El resultado es el correcto.</w:t>
            </w:r>
          </w:p>
        </w:tc>
      </w:tr>
      <w:tr w:rsidR="00F04297" w:rsidTr="00873C8A">
        <w:tc>
          <w:tcPr>
            <w:tcW w:w="3085" w:type="dxa"/>
          </w:tcPr>
          <w:p w:rsidR="00F04297" w:rsidRDefault="00F04297" w:rsidP="0089559F">
            <w:pPr>
              <w:jc w:val="both"/>
            </w:pPr>
            <w:r>
              <w:t>Prueba de respuesta incorrecta de zona</w:t>
            </w:r>
          </w:p>
        </w:tc>
        <w:tc>
          <w:tcPr>
            <w:tcW w:w="5559" w:type="dxa"/>
          </w:tcPr>
          <w:p w:rsidR="00F04297" w:rsidRDefault="00F04297" w:rsidP="00F04297">
            <w:pPr>
              <w:jc w:val="both"/>
            </w:pPr>
            <w:r>
              <w:t>Se comprueba que al contestar incorrectamente a una pregunta de zona, se resten 200 puntos entre todos los jugadores del equipo. El resultado es el correcto.</w:t>
            </w:r>
          </w:p>
        </w:tc>
      </w:tr>
      <w:tr w:rsidR="00F04297" w:rsidTr="00873C8A">
        <w:tc>
          <w:tcPr>
            <w:tcW w:w="3085" w:type="dxa"/>
          </w:tcPr>
          <w:p w:rsidR="00F04297" w:rsidRDefault="00F04297" w:rsidP="0089559F">
            <w:pPr>
              <w:jc w:val="both"/>
            </w:pPr>
            <w:r>
              <w:t>Prueba del correcto funcionamiento de los objetos</w:t>
            </w:r>
          </w:p>
        </w:tc>
        <w:tc>
          <w:tcPr>
            <w:tcW w:w="5559" w:type="dxa"/>
          </w:tcPr>
          <w:p w:rsidR="00F04297" w:rsidRDefault="00F04297" w:rsidP="00F04297">
            <w:pPr>
              <w:jc w:val="both"/>
            </w:pPr>
            <w:r>
              <w:t xml:space="preserve">Se comprueba el correcto el uso de todos los objetos del juego, </w:t>
            </w:r>
            <w:r w:rsidR="00634E37">
              <w:t xml:space="preserve">observando como resultado que estos realizan su función correctamente. Además, también se analiza que estos no utilicen sus ventajas en caso </w:t>
            </w:r>
            <w:r w:rsidR="00634E37">
              <w:lastRenderedPageBreak/>
              <w:t>de que no haya acierto. El resultado es el correcto.</w:t>
            </w:r>
          </w:p>
        </w:tc>
      </w:tr>
      <w:tr w:rsidR="00F04297" w:rsidTr="00873C8A">
        <w:tc>
          <w:tcPr>
            <w:tcW w:w="3085" w:type="dxa"/>
          </w:tcPr>
          <w:p w:rsidR="00F04297" w:rsidRDefault="00634E37" w:rsidP="0089559F">
            <w:pPr>
              <w:jc w:val="both"/>
            </w:pPr>
            <w:r>
              <w:lastRenderedPageBreak/>
              <w:t>Prueba del correcto funcionamiento de los personajes especiales</w:t>
            </w:r>
          </w:p>
        </w:tc>
        <w:tc>
          <w:tcPr>
            <w:tcW w:w="5559" w:type="dxa"/>
          </w:tcPr>
          <w:p w:rsidR="00634E37" w:rsidRDefault="00634E37" w:rsidP="00F04297">
            <w:pPr>
              <w:jc w:val="both"/>
            </w:pPr>
            <w:r>
              <w:t>Se comprueba que los personajes especiales utilicen correctamente sus ventajas, además de la rotación entre los diferentes estudiantes. El resultado es el correcto.</w:t>
            </w:r>
          </w:p>
        </w:tc>
      </w:tr>
    </w:tbl>
    <w:p w:rsidR="00F04297" w:rsidRDefault="00F04297" w:rsidP="0089559F">
      <w:pPr>
        <w:jc w:val="both"/>
      </w:pPr>
    </w:p>
    <w:p w:rsidR="0089559F" w:rsidRDefault="0068022D" w:rsidP="0089559F">
      <w:pPr>
        <w:pStyle w:val="Ttulo2"/>
      </w:pPr>
      <w:bookmarkStart w:id="74" w:name="_Toc134052019"/>
      <w:r>
        <w:t>5</w:t>
      </w:r>
      <w:r w:rsidR="0089559F">
        <w:t>.2 Pruebas de caja negra</w:t>
      </w:r>
      <w:bookmarkEnd w:id="74"/>
    </w:p>
    <w:p w:rsidR="0071207A" w:rsidRDefault="00464A9F" w:rsidP="00464A9F">
      <w:pPr>
        <w:jc w:val="both"/>
      </w:pPr>
      <w:r>
        <w:t xml:space="preserve">En esta etapa, el objetivo principal ha sido que los estudiantes pudiesen desplazar correctamente la ficha por el tablero y que fuesen rotando el estudiante al que le </w:t>
      </w:r>
      <w:r w:rsidR="00634E37">
        <w:t xml:space="preserve">pertenecía </w:t>
      </w:r>
      <w:r>
        <w:t>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w:t>
      </w:r>
      <w:r w:rsidR="00634E37">
        <w:t xml:space="preserve">el </w:t>
      </w:r>
      <w:r>
        <w:t xml:space="preserve">dado en el momento que tocaba a cada estudiante. Se comprobaba que el mensaje que </w:t>
      </w:r>
      <w:r w:rsidR="00634E37">
        <w:t xml:space="preserve">se mostraba </w:t>
      </w:r>
      <w:r>
        <w:t xml:space="preserve">por pantalla correspondiese al estudiante al que pertenecía, y que fuesen rotando correctamente en la base de datos. </w:t>
      </w:r>
    </w:p>
    <w:p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Default="000C6A71" w:rsidP="00464A9F">
      <w:pPr>
        <w:jc w:val="both"/>
      </w:pPr>
      <w:r>
        <w:t>Por último, se comprobó que el botón de reinicio funcionase correctamente, reiniciando todos los datos en la base de datos.</w:t>
      </w:r>
    </w:p>
    <w:tbl>
      <w:tblPr>
        <w:tblStyle w:val="Tablaconcuadrcula"/>
        <w:tblW w:w="0" w:type="auto"/>
        <w:tblLook w:val="04A0"/>
      </w:tblPr>
      <w:tblGrid>
        <w:gridCol w:w="3227"/>
        <w:gridCol w:w="5417"/>
      </w:tblGrid>
      <w:tr w:rsidR="00634E37" w:rsidTr="00873C8A">
        <w:tc>
          <w:tcPr>
            <w:tcW w:w="3227" w:type="dxa"/>
          </w:tcPr>
          <w:p w:rsidR="00634E37" w:rsidRDefault="00634E37" w:rsidP="00464A9F">
            <w:pPr>
              <w:jc w:val="both"/>
            </w:pPr>
            <w:r>
              <w:t>Movimiento en el tablero por parte de los estudiantes</w:t>
            </w:r>
          </w:p>
        </w:tc>
        <w:tc>
          <w:tcPr>
            <w:tcW w:w="5417" w:type="dxa"/>
          </w:tcPr>
          <w:p w:rsidR="00634E37" w:rsidRDefault="00634E37" w:rsidP="00464A9F">
            <w:pPr>
              <w:jc w:val="both"/>
            </w:pPr>
            <w:r>
              <w:t>Se comprueba que los estudiantes vayan alternando los turnos y moviendo la ficha correspondiente a su equipo. El resultado es el correcto.</w:t>
            </w:r>
          </w:p>
        </w:tc>
      </w:tr>
      <w:tr w:rsidR="00634E37" w:rsidTr="00873C8A">
        <w:tc>
          <w:tcPr>
            <w:tcW w:w="3227" w:type="dxa"/>
          </w:tcPr>
          <w:p w:rsidR="00634E37" w:rsidRDefault="00634E37" w:rsidP="00464A9F">
            <w:pPr>
              <w:jc w:val="both"/>
            </w:pPr>
            <w:r>
              <w:t>Creación de un nuevo usuario</w:t>
            </w:r>
          </w:p>
        </w:tc>
        <w:tc>
          <w:tcPr>
            <w:tcW w:w="5417" w:type="dxa"/>
          </w:tcPr>
          <w:p w:rsidR="00634E37" w:rsidRDefault="00634E37" w:rsidP="00464A9F">
            <w:pPr>
              <w:jc w:val="both"/>
            </w:pPr>
            <w:r>
              <w:t>Se comprueba la correcta creación de un nuevo usuario, validando que este se cree cuando los datos son inexistentes y que de error al intentar crear un usuario con datos existentes. El resultado es el correcto.</w:t>
            </w:r>
          </w:p>
        </w:tc>
      </w:tr>
      <w:tr w:rsidR="00634E37" w:rsidTr="00873C8A">
        <w:tc>
          <w:tcPr>
            <w:tcW w:w="3227" w:type="dxa"/>
          </w:tcPr>
          <w:p w:rsidR="00634E37" w:rsidRDefault="00634E37" w:rsidP="00464A9F">
            <w:pPr>
              <w:jc w:val="both"/>
            </w:pPr>
            <w:r>
              <w:t>Inicio de sesión</w:t>
            </w:r>
          </w:p>
        </w:tc>
        <w:tc>
          <w:tcPr>
            <w:tcW w:w="5417" w:type="dxa"/>
          </w:tcPr>
          <w:p w:rsidR="00634E37" w:rsidRDefault="00634E37" w:rsidP="00464A9F">
            <w:pPr>
              <w:jc w:val="both"/>
            </w:pPr>
            <w:r>
              <w:t xml:space="preserve">Se comprueba el correcto inicio de sesión en caso de que el usuario haya sido creado con </w:t>
            </w:r>
            <w:r w:rsidR="00873C8A">
              <w:t>anterioridad</w:t>
            </w:r>
            <w:r>
              <w:t xml:space="preserve">, </w:t>
            </w:r>
            <w:r w:rsidR="00873C8A">
              <w:t>y en caso de que no fuese creado, se comprueba que este no inicie sesión y avise al usuario. El resultado es el correcto.</w:t>
            </w:r>
          </w:p>
        </w:tc>
      </w:tr>
      <w:tr w:rsidR="00634E37" w:rsidTr="00873C8A">
        <w:tc>
          <w:tcPr>
            <w:tcW w:w="3227" w:type="dxa"/>
          </w:tcPr>
          <w:p w:rsidR="00634E37" w:rsidRDefault="00873C8A" w:rsidP="00464A9F">
            <w:pPr>
              <w:jc w:val="both"/>
            </w:pPr>
            <w:r>
              <w:t>Botón de reinicio de sesión</w:t>
            </w:r>
          </w:p>
        </w:tc>
        <w:tc>
          <w:tcPr>
            <w:tcW w:w="5417" w:type="dxa"/>
          </w:tcPr>
          <w:p w:rsidR="00634E37" w:rsidRDefault="00873C8A" w:rsidP="00464A9F">
            <w:pPr>
              <w:jc w:val="both"/>
            </w:pPr>
            <w:r>
              <w:t>Se comprueba que cuando un usuario profesor pulsa el botón de reiniciar partida, todos los datos pasan al estado base.</w:t>
            </w:r>
          </w:p>
        </w:tc>
      </w:tr>
    </w:tbl>
    <w:p w:rsidR="00634E37" w:rsidRDefault="00634E37" w:rsidP="00464A9F">
      <w:pPr>
        <w:jc w:val="both"/>
      </w:pPr>
    </w:p>
    <w:p w:rsidR="007A2B37" w:rsidRDefault="0068022D" w:rsidP="007A2B37">
      <w:pPr>
        <w:pStyle w:val="Ttulo2"/>
      </w:pPr>
      <w:bookmarkStart w:id="75" w:name="_Toc134052020"/>
      <w:r>
        <w:lastRenderedPageBreak/>
        <w:t>5</w:t>
      </w:r>
      <w:r w:rsidR="007A2B37">
        <w:t>.3 Pruebas de usabilidad</w:t>
      </w:r>
      <w:bookmarkEnd w:id="75"/>
    </w:p>
    <w:p w:rsidR="007A2B37" w:rsidRDefault="002E1E2A" w:rsidP="002E1E2A">
      <w:pPr>
        <w:jc w:val="both"/>
      </w:pPr>
      <w:r>
        <w:t xml:space="preserve">En esta ocasión, se ha realizado una prueba usando las heurísticas de Nielsen. </w:t>
      </w:r>
      <w:r w:rsidR="000B19F6">
        <w:t>S</w:t>
      </w:r>
      <w:r>
        <w:t xml:space="preserve">on diez, y </w:t>
      </w:r>
      <w:r w:rsidR="000B19F6">
        <w:t>estas se tienen que cumplir</w:t>
      </w:r>
      <w:r>
        <w:t xml:space="preserve">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t xml:space="preserve">Visibilidad: </w:t>
      </w:r>
      <w:r>
        <w:t xml:space="preserve">en la aplicación se han usado </w:t>
      </w:r>
      <w:r w:rsidR="00E8413F">
        <w:t>desde mensajes que informan a los usuarios del estado actual de la partida, hasta apartados donde el jugador puede observar distintos aspectos de esta.</w:t>
      </w:r>
      <w:r>
        <w:t xml:space="preserve"> </w:t>
      </w:r>
      <w:r w:rsidR="00E8413F">
        <w:t xml:space="preserve">Por ejemplo, el mensaje de nuevo turno o el ranking de los jugadores con más puntos. </w:t>
      </w:r>
      <w:r>
        <w:t>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 xml:space="preserve">la aplicación </w:t>
      </w:r>
      <w:r w:rsidR="009C29A9">
        <w:t>está pensada para estudiantes de cualquier ámbito, por lo que se ha usado un lenguaje sencillo y coloquial para que cualquier persona no encuentre dificultad a la hora de usar la aplicación</w:t>
      </w:r>
      <w:r w:rsidR="00EA0EAA">
        <w:t>. En este apartado la nota sería un 4.</w:t>
      </w:r>
    </w:p>
    <w:p w:rsidR="00B945C9" w:rsidRDefault="002E1E2A" w:rsidP="00B945C9">
      <w:pPr>
        <w:pStyle w:val="Prrafodelista"/>
        <w:numPr>
          <w:ilvl w:val="0"/>
          <w:numId w:val="5"/>
        </w:numPr>
        <w:spacing w:after="200"/>
        <w:jc w:val="both"/>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la aplicación mantiene los mismos botones y diseños en sus diferentes partes.</w:t>
      </w:r>
      <w:r w:rsidR="009C29A9">
        <w:t xml:space="preserve"> Por ejemplo, el botón de interrogación usado para encontrar más información acerca de la página donde se encuentra el usuario, es el mismo para toda la aplicación.</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9C29A9">
        <w:t>La aplicación no permite el uso incorrecto de esta para prevenir errores. Por ejemplo, el juego no permite el registro de usuarios con datos ya existentes o el inicio de sesión con datos inexistentes, no permite que un usuario al que no corresponde el turno pueda lanzar el dado, dota al profesor de una contraseña para evitar el acceso como profesor a personas que no lo fuesen, entre otras cosas.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La información está disponible en todo momento para el usuario y esta no ocupa interfaz cuando el usuario no la requiere.</w:t>
      </w:r>
      <w:r w:rsidR="004D5797">
        <w:t xml:space="preserve"> A parte de esto, se utilizan </w:t>
      </w:r>
      <w:r w:rsidR="009765BB">
        <w:t>los mismos elementos</w:t>
      </w:r>
      <w:r w:rsidR="004D5797">
        <w:t xml:space="preserve"> para los botones que tienen la misma utilidad, evitando así que el estudiante tenga que estar concentrándose en elementos ajenos a la partida.</w:t>
      </w:r>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La aplicación puede usarse tanto por usuarios expertos como por usuarios nobeles, debido a puntos de información distribuidos por esta que el usuario experto saltará, mientras que el nobel los usará cuando lo crea necesario.</w:t>
      </w:r>
      <w:r w:rsidR="00311282">
        <w:t xml:space="preserve"> Además, se usó</w:t>
      </w:r>
      <w:r w:rsidR="009765BB">
        <w:t xml:space="preserve"> un lenguaje coloquial en toda la aplicación, de tal manera que el usuario no tenga que tener conocimientos de ningún área en específico para comprender el juego.</w:t>
      </w:r>
      <w:r w:rsidR="004008FC">
        <w:t xml:space="preserve">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La información que no es necesaria en ese momento está oculta y puede ser accedida en cualquier momento.</w:t>
      </w:r>
      <w:r w:rsidR="009765BB">
        <w:t xml:space="preserve"> Además, se </w:t>
      </w:r>
      <w:r w:rsidR="009765BB">
        <w:lastRenderedPageBreak/>
        <w:t xml:space="preserve">intenta que esta información sea la mínima posible para no sobrecargar la </w:t>
      </w:r>
      <w:r w:rsidR="009765BB" w:rsidRPr="003E382F">
        <w:t>interfaz al usuario. Un ejemplo son los botones de información adicional, que</w:t>
      </w:r>
      <w:r w:rsidR="009765BB">
        <w:t xml:space="preserve"> solo la muestran en caso de ser pulsados.</w:t>
      </w:r>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sidRPr="003E382F">
        <w:rPr>
          <w:b/>
        </w:rPr>
        <w:t>Recuperarse de errores</w:t>
      </w:r>
      <w:r>
        <w:rPr>
          <w:b/>
        </w:rPr>
        <w:t>:</w:t>
      </w:r>
      <w:r w:rsidR="00EA0EAA" w:rsidRPr="00EA0EAA">
        <w:t xml:space="preserve"> </w:t>
      </w:r>
      <w:r w:rsidR="004008FC">
        <w:t>El usuario está informado en todo momento de los pasos que tiene que realizar, y en caso de realizar uno erróneo, se le da la opción de rehacerlo correctamente</w:t>
      </w:r>
      <w:r w:rsidR="009765BB">
        <w:t>, además de informarle el motivo de su error</w:t>
      </w:r>
      <w:r w:rsidR="004008FC">
        <w:t xml:space="preserve">. </w:t>
      </w:r>
      <w:r w:rsidR="00EA0EAA">
        <w:t>En este apartado la nota s</w:t>
      </w:r>
      <w:r w:rsidR="004008FC">
        <w:t>ería un 3</w:t>
      </w:r>
      <w:r w:rsidR="00EA0EAA">
        <w:t>.</w:t>
      </w:r>
    </w:p>
    <w:p w:rsidR="0089559F" w:rsidRDefault="002E1E2A" w:rsidP="0089559F">
      <w:pPr>
        <w:pStyle w:val="Prrafodelista"/>
        <w:numPr>
          <w:ilvl w:val="0"/>
          <w:numId w:val="5"/>
        </w:numPr>
        <w:jc w:val="both"/>
      </w:pPr>
      <w:r>
        <w:rPr>
          <w:b/>
        </w:rPr>
        <w:t>Ayuda y documentación:</w:t>
      </w:r>
      <w:r w:rsidR="004008FC">
        <w:rPr>
          <w:b/>
        </w:rPr>
        <w:t xml:space="preserve"> </w:t>
      </w:r>
      <w:r w:rsidR="004008FC">
        <w:t>Dentro de la aplicación, hay numerosos botones de ayuda que el usuario puede usar cuando le sea necesario.</w:t>
      </w:r>
      <w:r w:rsidR="009765BB">
        <w:t xml:space="preserve"> Además de estos puntos de información, se le dota al usuario de una guía para entender el funcionamiento de la aplicación antes de empezar a utilizarla.</w:t>
      </w:r>
      <w:r w:rsidR="004008FC">
        <w:t xml:space="preserve"> </w:t>
      </w:r>
      <w:r w:rsidR="00EA0EAA">
        <w:t xml:space="preserve">En </w:t>
      </w:r>
      <w:r w:rsidR="004008FC">
        <w:t>este apartado la nota sería un 4</w:t>
      </w:r>
      <w:r w:rsidR="00EA0EAA">
        <w:t>.</w:t>
      </w: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B56343" w:rsidRDefault="00B56343" w:rsidP="00F24135">
      <w:pPr>
        <w:pStyle w:val="Ttulo1"/>
      </w:pPr>
    </w:p>
    <w:p w:rsidR="0089559F" w:rsidRDefault="0089559F" w:rsidP="00866E3C">
      <w:pPr>
        <w:jc w:val="both"/>
      </w:pPr>
    </w:p>
    <w:p w:rsidR="00B56343" w:rsidRDefault="00B56343" w:rsidP="00B56343">
      <w:pPr>
        <w:pStyle w:val="Ttulo1"/>
      </w:pPr>
      <w:bookmarkStart w:id="76" w:name="_Toc134052021"/>
      <w:r>
        <w:lastRenderedPageBreak/>
        <w:t>Capítulo 6: Conclusiones</w:t>
      </w:r>
      <w:bookmarkEnd w:id="76"/>
    </w:p>
    <w:p w:rsidR="00B56343" w:rsidRDefault="00B56343" w:rsidP="00E9649E">
      <w:pPr>
        <w:jc w:val="both"/>
      </w:pPr>
    </w:p>
    <w:p w:rsidR="00013E9C" w:rsidRDefault="00013E9C" w:rsidP="00E9649E">
      <w:pPr>
        <w:jc w:val="both"/>
      </w:pPr>
      <w:r>
        <w:t xml:space="preserve">El desarrollo del proyecto ha sido un camino muy constructivo, </w:t>
      </w:r>
      <w:r w:rsidR="00E10926">
        <w:t>debido a</w:t>
      </w:r>
      <w:ins w:id="77" w:author="ivan del pino" w:date="2023-03-18T17:14:00Z">
        <w:r w:rsidR="00E10926">
          <w:t xml:space="preserve"> </w:t>
        </w:r>
      </w:ins>
      <w:r>
        <w:t xml:space="preserve">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C50D3F" w:rsidRDefault="00013E9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r w:rsidR="00B051F0">
        <w:t xml:space="preserve"> Como punto negativo acerca de lo mencionado anteriormente, se puede comentar que, al tratarse de una tecnología totalmente desconocida, hubo que realizar un análisis más exhaustivo de esta y no se pudo avanzar hasta conocer correctamente los usos y limitaciones de esta, ya que podría ser necesario lo que se hubiese desarrollado hasta ese momento.</w:t>
      </w:r>
    </w:p>
    <w:p w:rsidR="00C50D3F" w:rsidRDefault="00646952">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r w:rsidR="00B051F0">
        <w:t xml:space="preserve"> En este apartado comentar que en ocasiones ha sido muy tedioso, ya que era una página web muy extensa y para una sola persona podría ser muy largo y monótono su implementación.</w:t>
      </w:r>
    </w:p>
    <w:p w:rsidR="00257EAB" w:rsidRDefault="00257EAB" w:rsidP="00E9649E">
      <w:pPr>
        <w:spacing w:after="200"/>
        <w:jc w:val="both"/>
      </w:pPr>
      <w:r>
        <w:t>En cuanto a los objetivos, se han cumplido los todos los mencionados anteriormente.</w:t>
      </w:r>
    </w:p>
    <w:p w:rsidR="00E10926" w:rsidRDefault="00E10926" w:rsidP="00E9649E">
      <w:pPr>
        <w:pStyle w:val="Prrafodelista"/>
        <w:numPr>
          <w:ilvl w:val="0"/>
          <w:numId w:val="8"/>
        </w:numPr>
        <w:spacing w:after="200"/>
        <w:jc w:val="both"/>
      </w:pPr>
      <w:r>
        <w:t>En primer lugar, se analizó el funcionamiento de Firebase. Primero, se analizó las diferentes herramientas que este ofrece y su posible uso dentro de la aplicación, y más tarde, se revisó la forma de uso de la</w:t>
      </w:r>
      <w:r w:rsidR="00B051F0">
        <w:t xml:space="preserve"> base de datos de Firebase, que era la única herramienta que se iba a utilizar.</w:t>
      </w:r>
    </w:p>
    <w:p w:rsidR="00B051F0" w:rsidRDefault="00B051F0" w:rsidP="00E9649E">
      <w:pPr>
        <w:pStyle w:val="Prrafodelista"/>
        <w:numPr>
          <w:ilvl w:val="0"/>
          <w:numId w:val="8"/>
        </w:numPr>
        <w:spacing w:after="200"/>
        <w:jc w:val="both"/>
      </w:pPr>
      <w:r>
        <w:t>En segundo lugar, se creó un boceto que indicaba como iba a ser la interfaz del usuario y las conexiones que iban a conectar los diferentes apartados de la página web.</w:t>
      </w:r>
    </w:p>
    <w:p w:rsidR="00C50D3F" w:rsidRDefault="00B051F0">
      <w:pPr>
        <w:pStyle w:val="Prrafodelista"/>
        <w:numPr>
          <w:ilvl w:val="0"/>
          <w:numId w:val="8"/>
        </w:numPr>
        <w:spacing w:after="200"/>
        <w:jc w:val="both"/>
      </w:pPr>
      <w:r>
        <w:t>A continuación, utilizando el boceto anterior, se implementó la página web, cumpliendo así el tercer objetivo impuesto.</w:t>
      </w:r>
    </w:p>
    <w:p w:rsidR="00C50D3F" w:rsidRDefault="00B051F0">
      <w:pPr>
        <w:pStyle w:val="Prrafodelista"/>
        <w:numPr>
          <w:ilvl w:val="0"/>
          <w:numId w:val="8"/>
        </w:numPr>
        <w:spacing w:after="200"/>
        <w:jc w:val="both"/>
      </w:pPr>
      <w:r>
        <w:t>En cuarto lugar, se creó la base de datos que iba a ser la encargada de almacenar todos los datos de la partida.</w:t>
      </w:r>
    </w:p>
    <w:p w:rsidR="00C50D3F" w:rsidRDefault="00B051F0">
      <w:pPr>
        <w:pStyle w:val="Prrafodelista"/>
        <w:numPr>
          <w:ilvl w:val="0"/>
          <w:numId w:val="8"/>
        </w:numPr>
        <w:spacing w:after="200"/>
        <w:jc w:val="both"/>
      </w:pPr>
      <w:r>
        <w:t>Y por último lugar, se implementó toda la funcionalidad de la aplicación, desde el generador aleatorio de la tirada del dado hasta toda la conexión con la base de datos.</w:t>
      </w:r>
    </w:p>
    <w:p w:rsidR="00C50D3F" w:rsidRDefault="00C50D3F">
      <w:pPr>
        <w:spacing w:after="200"/>
        <w:jc w:val="both"/>
      </w:pPr>
    </w:p>
    <w:p w:rsidR="00C50D3F" w:rsidRDefault="00B051F0">
      <w:pPr>
        <w:spacing w:after="200"/>
        <w:jc w:val="both"/>
      </w:pPr>
      <w:r>
        <w:lastRenderedPageBreak/>
        <w:t xml:space="preserve">Por último, sobre posibles mejoras para la aplicación en un futuro, se podría plantear la implementación para poder generar preguntas al profesor. De esta manera, el profesor podría cambiar estas preguntas a su gusto y aumentar o disminuir la dificultad dependiendo el criterio que </w:t>
      </w:r>
      <w:r w:rsidR="00311282">
        <w:t>él</w:t>
      </w:r>
      <w:r>
        <w:t xml:space="preserve"> considere.</w:t>
      </w:r>
    </w:p>
    <w:p w:rsidR="00C50D3F" w:rsidRDefault="00077971">
      <w:pPr>
        <w:spacing w:after="200"/>
        <w:jc w:val="both"/>
      </w:pPr>
      <w:r>
        <w:t xml:space="preserve">Otra mejora podría ser dotar a los estudiantes la opción de tener una imagen de perfil, de tal manera que al mostrar el mensaje de nuevo turno, estos pudieran observar la imagen de perfil y sin tener que mirar el nombre de la persona a la que pertenezca el turno, saber a </w:t>
      </w:r>
      <w:r w:rsidR="00C63303">
        <w:t>quién</w:t>
      </w:r>
      <w:r>
        <w:t xml:space="preserve"> pertenece este.</w:t>
      </w:r>
    </w:p>
    <w:p w:rsidR="00B945C9" w:rsidRDefault="00646952" w:rsidP="00B945C9">
      <w:pPr>
        <w:spacing w:after="200"/>
        <w:jc w:val="both"/>
      </w:pPr>
      <w:r>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78" w:name="_Toc134052022"/>
      <w:r>
        <w:lastRenderedPageBreak/>
        <w:t>Bibliografía</w:t>
      </w:r>
      <w:bookmarkEnd w:id="78"/>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9F15FB" w:rsidP="00C64BAD">
      <w:hyperlink r:id="rId61" w:history="1">
        <w:r w:rsidR="00B945C9" w:rsidRPr="00B945C9">
          <w:t>https://www.xataka.com/basics/que-github-que-que-le-ofrece-a-desarrolladores</w:t>
        </w:r>
      </w:hyperlink>
    </w:p>
    <w:p w:rsidR="00077971" w:rsidRPr="00077971" w:rsidRDefault="00B945C9" w:rsidP="00C64BAD">
      <w:pPr>
        <w:rPr>
          <w:i/>
        </w:rPr>
      </w:pPr>
      <w:r w:rsidRPr="00B945C9">
        <w:rPr>
          <w:i/>
        </w:rPr>
        <w:t>¿Qué es la gamificación?</w:t>
      </w:r>
    </w:p>
    <w:p w:rsidR="00077971" w:rsidRDefault="009F15FB" w:rsidP="00C64BAD">
      <w:hyperlink r:id="rId62" w:history="1">
        <w:r w:rsidR="007A5FB6" w:rsidRPr="007A5FB6">
          <w:t>https://educaciontrespuntocero.com/noticias/gamificacion-que-es-objetivos/</w:t>
        </w:r>
      </w:hyperlink>
    </w:p>
    <w:p w:rsidR="007A5FB6" w:rsidRDefault="007A5FB6" w:rsidP="00C64BAD"/>
    <w:p w:rsidR="00253930" w:rsidRDefault="00253930" w:rsidP="00C64BAD"/>
    <w:p w:rsidR="007A5FB6" w:rsidRDefault="007A5FB6" w:rsidP="00C64BAD">
      <w:r>
        <w:lastRenderedPageBreak/>
        <w:t>Waterfall</w:t>
      </w:r>
    </w:p>
    <w:p w:rsidR="007A5FB6" w:rsidRPr="007A5FB6" w:rsidRDefault="007A5FB6" w:rsidP="007A5FB6">
      <w:r w:rsidRPr="007A5FB6">
        <w:t>Chicago - Libro: Royce, Winston W. Software project management: a unified framework. Addison-Wesley Professional, 1998.</w:t>
      </w:r>
    </w:p>
    <w:p w:rsidR="007A5FB6" w:rsidRDefault="007A5FB6" w:rsidP="00C64BAD"/>
    <w:p w:rsidR="00841B86" w:rsidRPr="00C64BAD" w:rsidRDefault="00841B86" w:rsidP="00C64BAD"/>
    <w:sectPr w:rsidR="00841B86" w:rsidRPr="00C64BAD" w:rsidSect="008D538A">
      <w:footerReference w:type="default" r:id="rId63"/>
      <w:footerReference w:type="first" r:id="rId64"/>
      <w:pgSz w:w="11906" w:h="16838"/>
      <w:pgMar w:top="1417" w:right="1701" w:bottom="1417" w:left="1701" w:header="708" w:footer="708" w:gutter="0"/>
      <w:pgNumType w:start="1"/>
      <w:cols w:space="708"/>
      <w:titlePg/>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1FAE96" w15:done="0"/>
  <w15:commentEx w15:paraId="119C085C" w15:done="0"/>
  <w15:commentEx w15:paraId="3A026083" w15:done="0"/>
  <w15:commentEx w15:paraId="6B7249F0" w15:done="0"/>
  <w15:commentEx w15:paraId="6B7249F1" w15:done="0"/>
  <w15:commentEx w15:paraId="78308C05" w15:paraIdParent="6B7249F1" w15:done="0"/>
  <w15:commentEx w15:paraId="23A46CD6" w15:done="0"/>
  <w15:commentEx w15:paraId="3A7EEBC6" w15:done="0"/>
  <w15:commentEx w15:paraId="52F26722" w15:done="0"/>
  <w15:commentEx w15:paraId="3D3534B4" w15:paraIdParent="52F26722" w15:done="0"/>
  <w15:commentEx w15:paraId="5765CC64" w15:done="0"/>
  <w15:commentEx w15:paraId="6B7249F2" w15:done="0"/>
  <w15:commentEx w15:paraId="6B7249F3" w15:done="0"/>
  <w15:commentEx w15:paraId="6B7249F4" w15:done="0"/>
  <w15:commentEx w15:paraId="6B7249F5" w15:done="0"/>
  <w15:commentEx w15:paraId="0346E73B" w15:done="0"/>
  <w15:commentEx w15:paraId="1183191D" w15:done="0"/>
  <w15:commentEx w15:paraId="6D2E0BD8" w15:done="0"/>
  <w15:commentEx w15:paraId="4B846634" w15:done="0"/>
  <w15:commentEx w15:paraId="6B7249F6" w15:done="0"/>
  <w15:commentEx w15:paraId="6B7249F7" w15:done="0"/>
  <w15:commentEx w15:paraId="1DDA68EF" w15:done="0"/>
  <w15:commentEx w15:paraId="6B7249F8" w15:done="0"/>
  <w15:commentEx w15:paraId="6B7249F9" w15:done="0"/>
  <w15:commentEx w15:paraId="6B7249FA" w15:done="0"/>
  <w15:commentEx w15:paraId="6B7249FB" w15:done="0"/>
  <w15:commentEx w15:paraId="6B7249FC" w15:done="0"/>
  <w15:commentEx w15:paraId="6B7249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FFD1" w16cex:dateUtc="2023-04-11T13:48:00Z"/>
  <w16cex:commentExtensible w16cex:durableId="27E0001A" w16cex:dateUtc="2023-04-11T13:49:00Z"/>
  <w16cex:commentExtensible w16cex:durableId="27E0005C" w16cex:dateUtc="2023-04-11T13:50:00Z"/>
  <w16cex:commentExtensible w16cex:durableId="27E00391" w16cex:dateUtc="2023-04-11T14:04:00Z"/>
  <w16cex:commentExtensible w16cex:durableId="27E00446" w16cex:dateUtc="2023-04-11T14:07:00Z"/>
  <w16cex:commentExtensible w16cex:durableId="27E004CE" w16cex:dateUtc="2023-04-11T14:09:00Z"/>
  <w16cex:commentExtensible w16cex:durableId="27E004EB" w16cex:dateUtc="2023-04-11T14:10:00Z"/>
  <w16cex:commentExtensible w16cex:durableId="27E00525" w16cex:dateUtc="2023-04-11T14:11:00Z"/>
  <w16cex:commentExtensible w16cex:durableId="27E005B9" w16cex:dateUtc="2023-04-11T14:13:00Z"/>
  <w16cex:commentExtensible w16cex:durableId="27E00605" w16cex:dateUtc="2023-04-11T14:15:00Z"/>
  <w16cex:commentExtensible w16cex:durableId="27E00629" w16cex:dateUtc="2023-04-11T14:15:00Z"/>
  <w16cex:commentExtensible w16cex:durableId="27E00681" w16cex:dateUtc="2023-04-11T14:17:00Z"/>
  <w16cex:commentExtensible w16cex:durableId="27E006D4" w16cex:dateUtc="2023-04-11T14:18:00Z"/>
  <w16cex:commentExtensible w16cex:durableId="27E00806" w16cex:dateUtc="2023-04-11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1FAE96" w16cid:durableId="27DFFFD1"/>
  <w16cid:commentId w16cid:paraId="119C085C" w16cid:durableId="27E0001A"/>
  <w16cid:commentId w16cid:paraId="3A026083" w16cid:durableId="27E0005C"/>
  <w16cid:commentId w16cid:paraId="6B7249F0" w16cid:durableId="27DFFF5E"/>
  <w16cid:commentId w16cid:paraId="6B7249F1" w16cid:durableId="27DFFF5F"/>
  <w16cid:commentId w16cid:paraId="78308C05" w16cid:durableId="27E00391"/>
  <w16cid:commentId w16cid:paraId="23A46CD6" w16cid:durableId="27E00446"/>
  <w16cid:commentId w16cid:paraId="3A7EEBC6" w16cid:durableId="27E004CE"/>
  <w16cid:commentId w16cid:paraId="52F26722" w16cid:durableId="27E004EB"/>
  <w16cid:commentId w16cid:paraId="3D3534B4" w16cid:durableId="27E00525"/>
  <w16cid:commentId w16cid:paraId="5765CC64" w16cid:durableId="27E005B9"/>
  <w16cid:commentId w16cid:paraId="6B7249F2" w16cid:durableId="27DFFF60"/>
  <w16cid:commentId w16cid:paraId="6B7249F3" w16cid:durableId="27DFFF61"/>
  <w16cid:commentId w16cid:paraId="6B7249F4" w16cid:durableId="27DFFF62"/>
  <w16cid:commentId w16cid:paraId="6B7249F5" w16cid:durableId="27DFFF63"/>
  <w16cid:commentId w16cid:paraId="0346E73B" w16cid:durableId="27E00605"/>
  <w16cid:commentId w16cid:paraId="1183191D" w16cid:durableId="27E00629"/>
  <w16cid:commentId w16cid:paraId="6D2E0BD8" w16cid:durableId="27E00681"/>
  <w16cid:commentId w16cid:paraId="4B846634" w16cid:durableId="27E006D4"/>
  <w16cid:commentId w16cid:paraId="6B7249F6" w16cid:durableId="27DFFF64"/>
  <w16cid:commentId w16cid:paraId="6B7249F7" w16cid:durableId="27DFFF65"/>
  <w16cid:commentId w16cid:paraId="1DDA68EF" w16cid:durableId="27E00806"/>
  <w16cid:commentId w16cid:paraId="6B7249F8" w16cid:durableId="27DFFF66"/>
  <w16cid:commentId w16cid:paraId="6B7249F9" w16cid:durableId="27DFFF67"/>
  <w16cid:commentId w16cid:paraId="6B7249FA" w16cid:durableId="27DFFF68"/>
  <w16cid:commentId w16cid:paraId="6B7249FB" w16cid:durableId="27DFFF69"/>
  <w16cid:commentId w16cid:paraId="6B7249FC" w16cid:durableId="27DFFF6A"/>
  <w16cid:commentId w16cid:paraId="6B7249FD" w16cid:durableId="27DFFF6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328B" w:rsidRDefault="00CA328B" w:rsidP="008D538A">
      <w:pPr>
        <w:spacing w:after="0" w:line="240" w:lineRule="auto"/>
      </w:pPr>
      <w:r>
        <w:separator/>
      </w:r>
    </w:p>
  </w:endnote>
  <w:endnote w:type="continuationSeparator" w:id="0">
    <w:p w:rsidR="00CA328B" w:rsidRDefault="00CA328B"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44FE" w:rsidRDefault="004244FE">
    <w:pPr>
      <w:pStyle w:val="Piedepgina"/>
      <w:jc w:val="right"/>
    </w:pPr>
  </w:p>
  <w:p w:rsidR="004244FE" w:rsidRDefault="004244F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44FE" w:rsidRDefault="004244FE" w:rsidP="008D538A">
    <w:pPr>
      <w:pStyle w:val="Piedepgina"/>
      <w:jc w:val="center"/>
    </w:pPr>
  </w:p>
  <w:p w:rsidR="004244FE" w:rsidRDefault="004244FE">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93594282"/>
      <w:docPartObj>
        <w:docPartGallery w:val="Page Numbers (Bottom of Page)"/>
        <w:docPartUnique/>
      </w:docPartObj>
    </w:sdtPr>
    <w:sdtContent>
      <w:p w:rsidR="004244FE" w:rsidRDefault="004244FE">
        <w:pPr>
          <w:pStyle w:val="Piedepgina"/>
          <w:jc w:val="right"/>
        </w:pPr>
        <w:fldSimple w:instr=" PAGE   \* MERGEFORMAT ">
          <w:r w:rsidR="00311282">
            <w:rPr>
              <w:noProof/>
            </w:rPr>
            <w:t>44</w:t>
          </w:r>
        </w:fldSimple>
      </w:p>
    </w:sdtContent>
  </w:sdt>
  <w:p w:rsidR="004244FE" w:rsidRDefault="004244FE">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44FE" w:rsidRDefault="004244FE">
    <w:pPr>
      <w:pStyle w:val="Piedepgina"/>
      <w:jc w:val="right"/>
    </w:pPr>
  </w:p>
  <w:p w:rsidR="004244FE" w:rsidRDefault="004244FE">
    <w:pPr>
      <w:pStyle w:val="Piedepgina"/>
      <w:jc w:val="right"/>
    </w:pPr>
    <w:sdt>
      <w:sdtPr>
        <w:id w:val="1693594276"/>
        <w:docPartObj>
          <w:docPartGallery w:val="Page Numbers (Bottom of Page)"/>
          <w:docPartUnique/>
        </w:docPartObj>
      </w:sdtPr>
      <w:sdtContent>
        <w:fldSimple w:instr=" PAGE   \* MERGEFORMAT ">
          <w:r>
            <w:rPr>
              <w:noProof/>
            </w:rPr>
            <w:t>1</w:t>
          </w:r>
        </w:fldSimple>
      </w:sdtContent>
    </w:sdt>
  </w:p>
  <w:p w:rsidR="004244FE" w:rsidRDefault="004244F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328B" w:rsidRDefault="00CA328B" w:rsidP="008D538A">
      <w:pPr>
        <w:spacing w:after="0" w:line="240" w:lineRule="auto"/>
      </w:pPr>
      <w:r>
        <w:separator/>
      </w:r>
    </w:p>
  </w:footnote>
  <w:footnote w:type="continuationSeparator" w:id="0">
    <w:p w:rsidR="00CA328B" w:rsidRDefault="00CA328B" w:rsidP="008D538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1D1A64"/>
    <w:multiLevelType w:val="hybridMultilevel"/>
    <w:tmpl w:val="599062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58C5DBE"/>
    <w:multiLevelType w:val="hybridMultilevel"/>
    <w:tmpl w:val="3C5C1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846030A"/>
    <w:multiLevelType w:val="multilevel"/>
    <w:tmpl w:val="A0625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2"/>
  </w:num>
  <w:num w:numId="3">
    <w:abstractNumId w:val="19"/>
  </w:num>
  <w:num w:numId="4">
    <w:abstractNumId w:val="10"/>
  </w:num>
  <w:num w:numId="5">
    <w:abstractNumId w:val="21"/>
  </w:num>
  <w:num w:numId="6">
    <w:abstractNumId w:val="20"/>
  </w:num>
  <w:num w:numId="7">
    <w:abstractNumId w:val="1"/>
  </w:num>
  <w:num w:numId="8">
    <w:abstractNumId w:val="0"/>
  </w:num>
  <w:num w:numId="9">
    <w:abstractNumId w:val="15"/>
  </w:num>
  <w:num w:numId="10">
    <w:abstractNumId w:val="14"/>
  </w:num>
  <w:num w:numId="11">
    <w:abstractNumId w:val="3"/>
  </w:num>
  <w:num w:numId="12">
    <w:abstractNumId w:val="7"/>
  </w:num>
  <w:num w:numId="13">
    <w:abstractNumId w:val="5"/>
  </w:num>
  <w:num w:numId="14">
    <w:abstractNumId w:val="4"/>
  </w:num>
  <w:num w:numId="15">
    <w:abstractNumId w:val="12"/>
  </w:num>
  <w:num w:numId="16">
    <w:abstractNumId w:val="13"/>
  </w:num>
  <w:num w:numId="17">
    <w:abstractNumId w:val="8"/>
  </w:num>
  <w:num w:numId="18">
    <w:abstractNumId w:val="16"/>
  </w:num>
  <w:num w:numId="19">
    <w:abstractNumId w:val="6"/>
  </w:num>
  <w:num w:numId="20">
    <w:abstractNumId w:val="11"/>
  </w:num>
  <w:num w:numId="21">
    <w:abstractNumId w:val="9"/>
  </w:num>
  <w:num w:numId="2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08"/>
  <w:hyphenationZone w:val="425"/>
  <w:drawingGridHorizontalSpacing w:val="110"/>
  <w:displayHorizontalDrawingGridEvery w:val="2"/>
  <w:characterSpacingControl w:val="doNotCompress"/>
  <w:hdrShapeDefaults>
    <o:shapedefaults v:ext="edit" spidmax="16386"/>
  </w:hdrShapeDefaults>
  <w:footnotePr>
    <w:footnote w:id="-1"/>
    <w:footnote w:id="0"/>
  </w:footnotePr>
  <w:endnotePr>
    <w:endnote w:id="-1"/>
    <w:endnote w:id="0"/>
  </w:endnotePr>
  <w:compat/>
  <w:rsids>
    <w:rsidRoot w:val="009C1964"/>
    <w:rsid w:val="00013E9C"/>
    <w:rsid w:val="00014902"/>
    <w:rsid w:val="00025091"/>
    <w:rsid w:val="0002590A"/>
    <w:rsid w:val="00031A33"/>
    <w:rsid w:val="000329C5"/>
    <w:rsid w:val="00041F56"/>
    <w:rsid w:val="000521CC"/>
    <w:rsid w:val="0005634F"/>
    <w:rsid w:val="00061562"/>
    <w:rsid w:val="000631BB"/>
    <w:rsid w:val="000675BF"/>
    <w:rsid w:val="000735C0"/>
    <w:rsid w:val="00074B74"/>
    <w:rsid w:val="00077971"/>
    <w:rsid w:val="000A1AD9"/>
    <w:rsid w:val="000B043B"/>
    <w:rsid w:val="000B19F6"/>
    <w:rsid w:val="000C6A71"/>
    <w:rsid w:val="000C7393"/>
    <w:rsid w:val="00105531"/>
    <w:rsid w:val="00105A3D"/>
    <w:rsid w:val="00112139"/>
    <w:rsid w:val="001122A4"/>
    <w:rsid w:val="001175BD"/>
    <w:rsid w:val="00120668"/>
    <w:rsid w:val="00133D10"/>
    <w:rsid w:val="00136AC9"/>
    <w:rsid w:val="00137AC6"/>
    <w:rsid w:val="0014243F"/>
    <w:rsid w:val="0014310A"/>
    <w:rsid w:val="00151107"/>
    <w:rsid w:val="001659D5"/>
    <w:rsid w:val="00174AF4"/>
    <w:rsid w:val="00181A16"/>
    <w:rsid w:val="00194061"/>
    <w:rsid w:val="00194A26"/>
    <w:rsid w:val="00196E09"/>
    <w:rsid w:val="001A36D0"/>
    <w:rsid w:val="001A58D2"/>
    <w:rsid w:val="001B3476"/>
    <w:rsid w:val="001C3DFA"/>
    <w:rsid w:val="001C4E8D"/>
    <w:rsid w:val="001D5383"/>
    <w:rsid w:val="001F4BE8"/>
    <w:rsid w:val="00203755"/>
    <w:rsid w:val="00205E89"/>
    <w:rsid w:val="00210C2D"/>
    <w:rsid w:val="0024148B"/>
    <w:rsid w:val="0024216E"/>
    <w:rsid w:val="002428D3"/>
    <w:rsid w:val="00247FDE"/>
    <w:rsid w:val="00253930"/>
    <w:rsid w:val="00257EAB"/>
    <w:rsid w:val="00276D20"/>
    <w:rsid w:val="00276EEE"/>
    <w:rsid w:val="00277E08"/>
    <w:rsid w:val="00280D0F"/>
    <w:rsid w:val="00282F47"/>
    <w:rsid w:val="00283CD9"/>
    <w:rsid w:val="0029369E"/>
    <w:rsid w:val="002A0BF6"/>
    <w:rsid w:val="002C215A"/>
    <w:rsid w:val="002C4B40"/>
    <w:rsid w:val="002C5651"/>
    <w:rsid w:val="002D5AAA"/>
    <w:rsid w:val="002E1E2A"/>
    <w:rsid w:val="002E2F21"/>
    <w:rsid w:val="002E7487"/>
    <w:rsid w:val="002E7B38"/>
    <w:rsid w:val="00304453"/>
    <w:rsid w:val="00311282"/>
    <w:rsid w:val="00311AED"/>
    <w:rsid w:val="00330BCC"/>
    <w:rsid w:val="00333FBB"/>
    <w:rsid w:val="00336375"/>
    <w:rsid w:val="00336B33"/>
    <w:rsid w:val="00340549"/>
    <w:rsid w:val="00340B97"/>
    <w:rsid w:val="00350109"/>
    <w:rsid w:val="00354C9F"/>
    <w:rsid w:val="00356680"/>
    <w:rsid w:val="00361B35"/>
    <w:rsid w:val="00363573"/>
    <w:rsid w:val="003774A4"/>
    <w:rsid w:val="00377697"/>
    <w:rsid w:val="003816CA"/>
    <w:rsid w:val="003932B2"/>
    <w:rsid w:val="00395127"/>
    <w:rsid w:val="003B004B"/>
    <w:rsid w:val="003B56DE"/>
    <w:rsid w:val="003C5350"/>
    <w:rsid w:val="003E33F8"/>
    <w:rsid w:val="003E382F"/>
    <w:rsid w:val="003E6F20"/>
    <w:rsid w:val="003F36FA"/>
    <w:rsid w:val="004008FC"/>
    <w:rsid w:val="00400DEE"/>
    <w:rsid w:val="00400E0D"/>
    <w:rsid w:val="00410EE7"/>
    <w:rsid w:val="00415E1C"/>
    <w:rsid w:val="004171D0"/>
    <w:rsid w:val="004244FE"/>
    <w:rsid w:val="0042490D"/>
    <w:rsid w:val="00431142"/>
    <w:rsid w:val="004312E5"/>
    <w:rsid w:val="004321FA"/>
    <w:rsid w:val="00440211"/>
    <w:rsid w:val="00441FFF"/>
    <w:rsid w:val="004569F7"/>
    <w:rsid w:val="00462308"/>
    <w:rsid w:val="00464A9F"/>
    <w:rsid w:val="00475CDF"/>
    <w:rsid w:val="0049224E"/>
    <w:rsid w:val="00492DA0"/>
    <w:rsid w:val="004979A0"/>
    <w:rsid w:val="004A72CB"/>
    <w:rsid w:val="004B2FB8"/>
    <w:rsid w:val="004C71BD"/>
    <w:rsid w:val="004C79E9"/>
    <w:rsid w:val="004D0FF1"/>
    <w:rsid w:val="004D2EC2"/>
    <w:rsid w:val="004D5797"/>
    <w:rsid w:val="004F26F4"/>
    <w:rsid w:val="004F66DA"/>
    <w:rsid w:val="00501D7C"/>
    <w:rsid w:val="00502DC7"/>
    <w:rsid w:val="00512514"/>
    <w:rsid w:val="00514A8A"/>
    <w:rsid w:val="00537FCD"/>
    <w:rsid w:val="0054090B"/>
    <w:rsid w:val="00540DA9"/>
    <w:rsid w:val="00540F06"/>
    <w:rsid w:val="005515AE"/>
    <w:rsid w:val="005678B3"/>
    <w:rsid w:val="005755B1"/>
    <w:rsid w:val="005908AC"/>
    <w:rsid w:val="00593C41"/>
    <w:rsid w:val="005A1F14"/>
    <w:rsid w:val="005B4429"/>
    <w:rsid w:val="005C2AF7"/>
    <w:rsid w:val="005C3F91"/>
    <w:rsid w:val="005D19CB"/>
    <w:rsid w:val="005D22DA"/>
    <w:rsid w:val="005E2E0D"/>
    <w:rsid w:val="005F2967"/>
    <w:rsid w:val="005F76C0"/>
    <w:rsid w:val="006106A9"/>
    <w:rsid w:val="006228C1"/>
    <w:rsid w:val="00634CED"/>
    <w:rsid w:val="00634E37"/>
    <w:rsid w:val="00634FE2"/>
    <w:rsid w:val="0064080A"/>
    <w:rsid w:val="00646952"/>
    <w:rsid w:val="006520C8"/>
    <w:rsid w:val="006610CD"/>
    <w:rsid w:val="0066127C"/>
    <w:rsid w:val="006647BC"/>
    <w:rsid w:val="006650E7"/>
    <w:rsid w:val="0068022D"/>
    <w:rsid w:val="006803FB"/>
    <w:rsid w:val="0068285B"/>
    <w:rsid w:val="00684470"/>
    <w:rsid w:val="00687A70"/>
    <w:rsid w:val="0069179A"/>
    <w:rsid w:val="006948D7"/>
    <w:rsid w:val="0069500E"/>
    <w:rsid w:val="006A12C8"/>
    <w:rsid w:val="006A4619"/>
    <w:rsid w:val="006B0BA0"/>
    <w:rsid w:val="006B21D7"/>
    <w:rsid w:val="006D3492"/>
    <w:rsid w:val="006E1BDB"/>
    <w:rsid w:val="006F18F9"/>
    <w:rsid w:val="006F1991"/>
    <w:rsid w:val="007043D3"/>
    <w:rsid w:val="0070678D"/>
    <w:rsid w:val="00710EFA"/>
    <w:rsid w:val="0071207A"/>
    <w:rsid w:val="0072382A"/>
    <w:rsid w:val="0073057B"/>
    <w:rsid w:val="007329D4"/>
    <w:rsid w:val="00735971"/>
    <w:rsid w:val="00741677"/>
    <w:rsid w:val="00747177"/>
    <w:rsid w:val="00754A30"/>
    <w:rsid w:val="007659CA"/>
    <w:rsid w:val="007735A1"/>
    <w:rsid w:val="007803A0"/>
    <w:rsid w:val="0078720E"/>
    <w:rsid w:val="00787DF1"/>
    <w:rsid w:val="007A2B37"/>
    <w:rsid w:val="007A3404"/>
    <w:rsid w:val="007A5FB6"/>
    <w:rsid w:val="007A66CA"/>
    <w:rsid w:val="007B33D4"/>
    <w:rsid w:val="007C7EFC"/>
    <w:rsid w:val="007E4CFF"/>
    <w:rsid w:val="007F0244"/>
    <w:rsid w:val="007F2EFC"/>
    <w:rsid w:val="007F389D"/>
    <w:rsid w:val="008009A8"/>
    <w:rsid w:val="00800E3E"/>
    <w:rsid w:val="00805923"/>
    <w:rsid w:val="00821C2F"/>
    <w:rsid w:val="00822FE0"/>
    <w:rsid w:val="00824DF6"/>
    <w:rsid w:val="00832072"/>
    <w:rsid w:val="00832255"/>
    <w:rsid w:val="00837D14"/>
    <w:rsid w:val="00841B86"/>
    <w:rsid w:val="00847123"/>
    <w:rsid w:val="00847FC8"/>
    <w:rsid w:val="00863C32"/>
    <w:rsid w:val="00866358"/>
    <w:rsid w:val="00866E3C"/>
    <w:rsid w:val="008672AC"/>
    <w:rsid w:val="00873C8A"/>
    <w:rsid w:val="008806D5"/>
    <w:rsid w:val="0088411B"/>
    <w:rsid w:val="00884F08"/>
    <w:rsid w:val="00886123"/>
    <w:rsid w:val="0089559F"/>
    <w:rsid w:val="008A05BC"/>
    <w:rsid w:val="008A18B1"/>
    <w:rsid w:val="008B2E4B"/>
    <w:rsid w:val="008B4513"/>
    <w:rsid w:val="008B796F"/>
    <w:rsid w:val="008C1827"/>
    <w:rsid w:val="008C24F8"/>
    <w:rsid w:val="008C4094"/>
    <w:rsid w:val="008D4D20"/>
    <w:rsid w:val="008D538A"/>
    <w:rsid w:val="008D77B8"/>
    <w:rsid w:val="008E59BC"/>
    <w:rsid w:val="008E74F1"/>
    <w:rsid w:val="00905B62"/>
    <w:rsid w:val="00915873"/>
    <w:rsid w:val="00925BF8"/>
    <w:rsid w:val="00930DF8"/>
    <w:rsid w:val="00941663"/>
    <w:rsid w:val="00941A85"/>
    <w:rsid w:val="009510E4"/>
    <w:rsid w:val="009524BC"/>
    <w:rsid w:val="00952EAE"/>
    <w:rsid w:val="00961137"/>
    <w:rsid w:val="00963620"/>
    <w:rsid w:val="009650DC"/>
    <w:rsid w:val="009739C9"/>
    <w:rsid w:val="009765BB"/>
    <w:rsid w:val="00982761"/>
    <w:rsid w:val="0098659C"/>
    <w:rsid w:val="0099513A"/>
    <w:rsid w:val="00995322"/>
    <w:rsid w:val="009A2B87"/>
    <w:rsid w:val="009A44FA"/>
    <w:rsid w:val="009A5B57"/>
    <w:rsid w:val="009A5DDA"/>
    <w:rsid w:val="009B0A5F"/>
    <w:rsid w:val="009B3083"/>
    <w:rsid w:val="009B5F0E"/>
    <w:rsid w:val="009C016D"/>
    <w:rsid w:val="009C1964"/>
    <w:rsid w:val="009C29A9"/>
    <w:rsid w:val="009C5A95"/>
    <w:rsid w:val="009C5D8A"/>
    <w:rsid w:val="009D13B0"/>
    <w:rsid w:val="009D3196"/>
    <w:rsid w:val="009E3925"/>
    <w:rsid w:val="009E3E0C"/>
    <w:rsid w:val="009E4EEE"/>
    <w:rsid w:val="009F02FE"/>
    <w:rsid w:val="009F15FB"/>
    <w:rsid w:val="00A12F05"/>
    <w:rsid w:val="00A25595"/>
    <w:rsid w:val="00A27648"/>
    <w:rsid w:val="00A326C1"/>
    <w:rsid w:val="00A47A9B"/>
    <w:rsid w:val="00A5143D"/>
    <w:rsid w:val="00A609DB"/>
    <w:rsid w:val="00A641BC"/>
    <w:rsid w:val="00A64974"/>
    <w:rsid w:val="00A738EF"/>
    <w:rsid w:val="00A7611A"/>
    <w:rsid w:val="00A82E0B"/>
    <w:rsid w:val="00A83140"/>
    <w:rsid w:val="00A86AFE"/>
    <w:rsid w:val="00A9574E"/>
    <w:rsid w:val="00A95BE0"/>
    <w:rsid w:val="00A96E08"/>
    <w:rsid w:val="00A9756A"/>
    <w:rsid w:val="00AA3838"/>
    <w:rsid w:val="00AA3D9D"/>
    <w:rsid w:val="00AC6D71"/>
    <w:rsid w:val="00AE1EA5"/>
    <w:rsid w:val="00AE5C86"/>
    <w:rsid w:val="00AE6F8C"/>
    <w:rsid w:val="00AE6F92"/>
    <w:rsid w:val="00AE7FF6"/>
    <w:rsid w:val="00AF5BED"/>
    <w:rsid w:val="00B00E60"/>
    <w:rsid w:val="00B04883"/>
    <w:rsid w:val="00B051F0"/>
    <w:rsid w:val="00B23ED4"/>
    <w:rsid w:val="00B26EE2"/>
    <w:rsid w:val="00B3610C"/>
    <w:rsid w:val="00B36E1E"/>
    <w:rsid w:val="00B529AB"/>
    <w:rsid w:val="00B52AAD"/>
    <w:rsid w:val="00B54C2A"/>
    <w:rsid w:val="00B56343"/>
    <w:rsid w:val="00B5702B"/>
    <w:rsid w:val="00B643BE"/>
    <w:rsid w:val="00B648B9"/>
    <w:rsid w:val="00B800FD"/>
    <w:rsid w:val="00B80293"/>
    <w:rsid w:val="00B80493"/>
    <w:rsid w:val="00B92338"/>
    <w:rsid w:val="00B9346B"/>
    <w:rsid w:val="00B93F4B"/>
    <w:rsid w:val="00B945C9"/>
    <w:rsid w:val="00B95B22"/>
    <w:rsid w:val="00B95DCD"/>
    <w:rsid w:val="00BA147F"/>
    <w:rsid w:val="00BA2769"/>
    <w:rsid w:val="00BA59CD"/>
    <w:rsid w:val="00BB2195"/>
    <w:rsid w:val="00BB5A8D"/>
    <w:rsid w:val="00BC1404"/>
    <w:rsid w:val="00BC1660"/>
    <w:rsid w:val="00BD0BB4"/>
    <w:rsid w:val="00BD6D76"/>
    <w:rsid w:val="00BE3451"/>
    <w:rsid w:val="00BE67FC"/>
    <w:rsid w:val="00BE7D0A"/>
    <w:rsid w:val="00BF0645"/>
    <w:rsid w:val="00C030D2"/>
    <w:rsid w:val="00C031AA"/>
    <w:rsid w:val="00C14BF7"/>
    <w:rsid w:val="00C1647C"/>
    <w:rsid w:val="00C17F10"/>
    <w:rsid w:val="00C2017E"/>
    <w:rsid w:val="00C21382"/>
    <w:rsid w:val="00C32973"/>
    <w:rsid w:val="00C339D2"/>
    <w:rsid w:val="00C42FEA"/>
    <w:rsid w:val="00C45990"/>
    <w:rsid w:val="00C4663C"/>
    <w:rsid w:val="00C50D3F"/>
    <w:rsid w:val="00C61BEB"/>
    <w:rsid w:val="00C63303"/>
    <w:rsid w:val="00C64BAD"/>
    <w:rsid w:val="00C65210"/>
    <w:rsid w:val="00C673DA"/>
    <w:rsid w:val="00C750DA"/>
    <w:rsid w:val="00C764E7"/>
    <w:rsid w:val="00C970B4"/>
    <w:rsid w:val="00CA328B"/>
    <w:rsid w:val="00CA3346"/>
    <w:rsid w:val="00CA62E5"/>
    <w:rsid w:val="00CB2321"/>
    <w:rsid w:val="00CB2980"/>
    <w:rsid w:val="00CB332A"/>
    <w:rsid w:val="00CC335A"/>
    <w:rsid w:val="00CD3A53"/>
    <w:rsid w:val="00CE4164"/>
    <w:rsid w:val="00CE5C47"/>
    <w:rsid w:val="00CE6180"/>
    <w:rsid w:val="00CE6DAB"/>
    <w:rsid w:val="00CF47CF"/>
    <w:rsid w:val="00D015C4"/>
    <w:rsid w:val="00D02C9C"/>
    <w:rsid w:val="00D06E7D"/>
    <w:rsid w:val="00D11FA2"/>
    <w:rsid w:val="00D122F6"/>
    <w:rsid w:val="00D14FA7"/>
    <w:rsid w:val="00D15E5D"/>
    <w:rsid w:val="00D20903"/>
    <w:rsid w:val="00D20B93"/>
    <w:rsid w:val="00D22FAB"/>
    <w:rsid w:val="00D307E1"/>
    <w:rsid w:val="00D535C2"/>
    <w:rsid w:val="00D656D0"/>
    <w:rsid w:val="00D71281"/>
    <w:rsid w:val="00D74588"/>
    <w:rsid w:val="00D8271F"/>
    <w:rsid w:val="00D844FE"/>
    <w:rsid w:val="00D93F05"/>
    <w:rsid w:val="00DA2DC0"/>
    <w:rsid w:val="00DA3611"/>
    <w:rsid w:val="00DA5DFC"/>
    <w:rsid w:val="00DB3A18"/>
    <w:rsid w:val="00DD56F1"/>
    <w:rsid w:val="00DE38CA"/>
    <w:rsid w:val="00DF68A2"/>
    <w:rsid w:val="00E017C5"/>
    <w:rsid w:val="00E105A6"/>
    <w:rsid w:val="00E10926"/>
    <w:rsid w:val="00E118C8"/>
    <w:rsid w:val="00E16DB4"/>
    <w:rsid w:val="00E2125B"/>
    <w:rsid w:val="00E21657"/>
    <w:rsid w:val="00E21ED4"/>
    <w:rsid w:val="00E35433"/>
    <w:rsid w:val="00E4178D"/>
    <w:rsid w:val="00E54D23"/>
    <w:rsid w:val="00E56B6F"/>
    <w:rsid w:val="00E57E77"/>
    <w:rsid w:val="00E65E3B"/>
    <w:rsid w:val="00E756FE"/>
    <w:rsid w:val="00E77963"/>
    <w:rsid w:val="00E839A5"/>
    <w:rsid w:val="00E8413F"/>
    <w:rsid w:val="00E8451D"/>
    <w:rsid w:val="00E874CE"/>
    <w:rsid w:val="00E9649E"/>
    <w:rsid w:val="00E979A2"/>
    <w:rsid w:val="00EA0627"/>
    <w:rsid w:val="00EA0EAA"/>
    <w:rsid w:val="00EA10F2"/>
    <w:rsid w:val="00EA6E87"/>
    <w:rsid w:val="00EB7107"/>
    <w:rsid w:val="00EC0746"/>
    <w:rsid w:val="00EC12FF"/>
    <w:rsid w:val="00EC1DEB"/>
    <w:rsid w:val="00EC46C7"/>
    <w:rsid w:val="00EC6327"/>
    <w:rsid w:val="00ED4629"/>
    <w:rsid w:val="00EE2D0D"/>
    <w:rsid w:val="00EE5A0E"/>
    <w:rsid w:val="00EF3256"/>
    <w:rsid w:val="00EF4EF5"/>
    <w:rsid w:val="00EF6BD2"/>
    <w:rsid w:val="00EF792D"/>
    <w:rsid w:val="00F04118"/>
    <w:rsid w:val="00F04297"/>
    <w:rsid w:val="00F05427"/>
    <w:rsid w:val="00F055A1"/>
    <w:rsid w:val="00F171CB"/>
    <w:rsid w:val="00F24135"/>
    <w:rsid w:val="00F25F18"/>
    <w:rsid w:val="00F31E21"/>
    <w:rsid w:val="00F328ED"/>
    <w:rsid w:val="00F32ACD"/>
    <w:rsid w:val="00F36D1D"/>
    <w:rsid w:val="00F424A8"/>
    <w:rsid w:val="00F47572"/>
    <w:rsid w:val="00F51C46"/>
    <w:rsid w:val="00F60E4E"/>
    <w:rsid w:val="00F6513D"/>
    <w:rsid w:val="00F77CD9"/>
    <w:rsid w:val="00F9195E"/>
    <w:rsid w:val="00F91E42"/>
    <w:rsid w:val="00F9768A"/>
    <w:rsid w:val="00FA2601"/>
    <w:rsid w:val="00FA2D23"/>
    <w:rsid w:val="00FA3137"/>
    <w:rsid w:val="00FA5FF8"/>
    <w:rsid w:val="00FC3FF2"/>
    <w:rsid w:val="00FD19B3"/>
    <w:rsid w:val="00FD797E"/>
    <w:rsid w:val="00FF19F5"/>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6B0BA0"/>
    <w:pPr>
      <w:tabs>
        <w:tab w:val="right" w:leader="dot" w:pos="8494"/>
      </w:tabs>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7611A"/>
    <w:pPr>
      <w:tabs>
        <w:tab w:val="right" w:leader="dot" w:pos="8494"/>
      </w:tabs>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7A5FB6"/>
    <w:pPr>
      <w:spacing w:before="100" w:beforeAutospacing="1" w:after="100" w:afterAutospacing="1" w:line="240" w:lineRule="auto"/>
    </w:pPr>
    <w:rPr>
      <w:rFonts w:eastAsia="Times New Roman" w:cs="Times New Roman"/>
      <w:sz w:val="24"/>
      <w:szCs w:val="24"/>
      <w:lang w:eastAsia="es-ES"/>
    </w:rPr>
  </w:style>
</w:styles>
</file>

<file path=word/webSettings.xml><?xml version="1.0" encoding="utf-8"?>
<w:webSettings xmlns:r="http://schemas.openxmlformats.org/officeDocument/2006/relationships" xmlns:w="http://schemas.openxmlformats.org/wordprocessingml/2006/main">
  <w:divs>
    <w:div w:id="150027605">
      <w:bodyDiv w:val="1"/>
      <w:marLeft w:val="0"/>
      <w:marRight w:val="0"/>
      <w:marTop w:val="0"/>
      <w:marBottom w:val="0"/>
      <w:divBdr>
        <w:top w:val="none" w:sz="0" w:space="0" w:color="auto"/>
        <w:left w:val="none" w:sz="0" w:space="0" w:color="auto"/>
        <w:bottom w:val="none" w:sz="0" w:space="0" w:color="auto"/>
        <w:right w:val="none" w:sz="0" w:space="0" w:color="auto"/>
      </w:divBdr>
    </w:div>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0513">
      <w:bodyDiv w:val="1"/>
      <w:marLeft w:val="0"/>
      <w:marRight w:val="0"/>
      <w:marTop w:val="0"/>
      <w:marBottom w:val="0"/>
      <w:divBdr>
        <w:top w:val="none" w:sz="0" w:space="0" w:color="auto"/>
        <w:left w:val="none" w:sz="0" w:space="0" w:color="auto"/>
        <w:bottom w:val="none" w:sz="0" w:space="0" w:color="auto"/>
        <w:right w:val="none" w:sz="0" w:space="0" w:color="auto"/>
      </w:divBdr>
    </w:div>
    <w:div w:id="212750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79"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s://www.xataka.com/basics/que-github-que-que-le-ofrece-a-desarrolladores"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78" Type="http://schemas.microsoft.com/office/2016/09/relationships/commentsIds" Target="commentsIds.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2.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ducaciontrespuntocero.com/noticias/gamificacion-que-es-objetiv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BBD40F-61F8-4C54-AC51-C1CE311D5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2977</TotalTime>
  <Pages>56</Pages>
  <Words>10962</Words>
  <Characters>60296</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71116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294</cp:revision>
  <dcterms:created xsi:type="dcterms:W3CDTF">2022-12-16T11:56:00Z</dcterms:created>
  <dcterms:modified xsi:type="dcterms:W3CDTF">2023-05-09T11:35:00Z</dcterms:modified>
</cp:coreProperties>
</file>