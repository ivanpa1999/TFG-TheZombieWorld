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F9768A" w:rsidRPr="009F02FE" w:rsidRDefault="00B80493" w:rsidP="00E9649E">
      <w:pPr>
        <w:jc w:val="both"/>
        <w:rPr>
          <w:rFonts w:cs="Times New Roman"/>
          <w:szCs w:val="25"/>
        </w:rPr>
      </w:pPr>
      <w:r w:rsidRPr="009F02FE">
        <w:rPr>
          <w:rFonts w:cs="Times New Roman"/>
          <w:szCs w:val="25"/>
        </w:rPr>
        <w:t xml:space="preserve">A lo largo de esta memoria se explicará el proceso de desarrollo de una aplicación web </w:t>
      </w:r>
      <w:r w:rsidR="00C63303" w:rsidRPr="009F02FE">
        <w:rPr>
          <w:rFonts w:cs="Times New Roman"/>
          <w:szCs w:val="25"/>
        </w:rPr>
        <w:t>didáctica. Esta</w:t>
      </w:r>
      <w:r w:rsidR="00A641BC" w:rsidRPr="009F02FE">
        <w:rPr>
          <w:rFonts w:cs="Times New Roman"/>
          <w:szCs w:val="25"/>
        </w:rPr>
        <w:t xml:space="preserve"> aplicación tiene como objetivo mejorar la enseñanza y el aprendizaje de los alumnos mediante un juego de tablero por equipos.</w:t>
      </w:r>
    </w:p>
    <w:p w:rsidR="009F02FE" w:rsidRDefault="00F9768A" w:rsidP="00E9649E">
      <w:pPr>
        <w:jc w:val="both"/>
        <w:rPr>
          <w:rFonts w:cs="Times New Roman"/>
          <w:szCs w:val="25"/>
        </w:rPr>
      </w:pPr>
      <w:r w:rsidRPr="009F02FE">
        <w:rPr>
          <w:rFonts w:cs="Times New Roman"/>
          <w:szCs w:val="25"/>
        </w:rPr>
        <w:t xml:space="preserve">La mayoría de los alumnos a lo largo de </w:t>
      </w:r>
      <w:r w:rsidR="00E54D23">
        <w:rPr>
          <w:rFonts w:cs="Times New Roman"/>
          <w:szCs w:val="25"/>
        </w:rPr>
        <w:t>la</w:t>
      </w:r>
      <w:r w:rsidR="00E54D23" w:rsidRPr="009F02FE">
        <w:rPr>
          <w:rFonts w:cs="Times New Roman"/>
          <w:szCs w:val="25"/>
        </w:rPr>
        <w:t xml:space="preserve"> </w:t>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C50D3F" w:rsidRDefault="00C50D3F">
      <w:pPr>
        <w:jc w:val="both"/>
        <w:rPr>
          <w:rFonts w:cs="Times New Roman"/>
          <w:szCs w:val="25"/>
        </w:rPr>
      </w:pPr>
      <w:r w:rsidRPr="00C50D3F">
        <w:rPr>
          <w:rFonts w:cs="Times New Roman"/>
          <w:szCs w:val="25"/>
        </w:rPr>
        <w:t>El juego propuesto incluye preguntas individuales y grupales que deben ser respondidas para obtener puntos y ganar. En las preguntas individuales, el alumno debe demostrar sus conocimientos, mientras que en las preguntas grupales se fomenta la colaboración entre los miembros del equipo para desarrollar habilidades de trabajo en equipo</w:t>
      </w:r>
      <w:r>
        <w:rPr>
          <w:rFonts w:ascii="Segoe UI" w:hAnsi="Segoe UI" w:cs="Segoe UI"/>
          <w:color w:val="374151"/>
          <w:sz w:val="14"/>
          <w:szCs w:val="14"/>
          <w:shd w:val="clear" w:color="auto" w:fill="F7F7F8"/>
        </w:rPr>
        <w:t>.</w:t>
      </w:r>
    </w:p>
    <w:p w:rsidR="00C50D3F" w:rsidRDefault="009F02FE">
      <w:pPr>
        <w:jc w:val="both"/>
        <w:rPr>
          <w:rFonts w:cs="Times New Roman"/>
          <w:szCs w:val="25"/>
        </w:rPr>
      </w:pPr>
      <w:r>
        <w:rPr>
          <w:rFonts w:cs="Times New Roman"/>
          <w:szCs w:val="25"/>
        </w:rPr>
        <w:t>El desarrollo de la aplicación se ha divido en tres partes principales.</w:t>
      </w:r>
    </w:p>
    <w:p w:rsidR="00C50D3F" w:rsidRDefault="00B945C9">
      <w:pPr>
        <w:pStyle w:val="Prrafodelista"/>
        <w:numPr>
          <w:ilvl w:val="0"/>
          <w:numId w:val="21"/>
        </w:numPr>
        <w:jc w:val="both"/>
        <w:rPr>
          <w:rFonts w:cs="Times New Roman"/>
          <w:szCs w:val="25"/>
        </w:rPr>
      </w:pPr>
      <w:r w:rsidRPr="00B945C9">
        <w:rPr>
          <w:rFonts w:cs="Times New Roman"/>
          <w:szCs w:val="25"/>
        </w:rPr>
        <w:t>Creación de los menús para registro e información.</w:t>
      </w:r>
    </w:p>
    <w:p w:rsidR="00C50D3F" w:rsidRDefault="00B945C9">
      <w:pPr>
        <w:pStyle w:val="Prrafodelista"/>
        <w:numPr>
          <w:ilvl w:val="0"/>
          <w:numId w:val="21"/>
        </w:numPr>
        <w:jc w:val="both"/>
        <w:rPr>
          <w:rFonts w:cs="Times New Roman"/>
          <w:szCs w:val="25"/>
        </w:rPr>
      </w:pPr>
      <w:r w:rsidRPr="00B945C9">
        <w:rPr>
          <w:rFonts w:cs="Times New Roman"/>
          <w:szCs w:val="25"/>
        </w:rPr>
        <w:t>Diseño de la interfaz gráfica del tablero.</w:t>
      </w:r>
    </w:p>
    <w:p w:rsidR="00C50D3F" w:rsidRDefault="00B945C9">
      <w:pPr>
        <w:pStyle w:val="Prrafodelista"/>
        <w:numPr>
          <w:ilvl w:val="0"/>
          <w:numId w:val="21"/>
        </w:numPr>
        <w:jc w:val="both"/>
        <w:rPr>
          <w:rFonts w:cs="Times New Roman"/>
          <w:szCs w:val="25"/>
        </w:rPr>
      </w:pPr>
      <w:r w:rsidRPr="00B945C9">
        <w:rPr>
          <w:rFonts w:cs="Times New Roman"/>
          <w:szCs w:val="25"/>
        </w:rPr>
        <w:t>Desarrollo del funcionamiento del juego.</w:t>
      </w:r>
    </w:p>
    <w:p w:rsidR="00C50D3F" w:rsidRDefault="00C50D3F">
      <w:pPr>
        <w:spacing w:after="200"/>
        <w:jc w:val="both"/>
        <w:rPr>
          <w:rFonts w:cs="Times New Roman"/>
          <w:szCs w:val="25"/>
        </w:rPr>
        <w:pPrChange w:id="0" w:author="ivan del pino" w:date="2023-04-19T09:50:00Z">
          <w:pPr>
            <w:spacing w:after="200"/>
          </w:pPr>
        </w:pPrChange>
      </w:pPr>
      <w:r w:rsidRPr="00C50D3F">
        <w:rPr>
          <w:rFonts w:cs="Times New Roman"/>
          <w:szCs w:val="25"/>
        </w:rPr>
        <w:t xml:space="preserve">En las dos primeras partes se usaron HTML y CSS principalmente, pero en la tercera parte se empleó principalmente Javascript para permitir la interacción eficiente del cliente con la página web y la base de </w:t>
      </w:r>
      <w:r>
        <w:rPr>
          <w:rFonts w:cs="Times New Roman"/>
          <w:szCs w:val="25"/>
        </w:rPr>
        <w:t>d</w:t>
      </w:r>
      <w:r w:rsidRPr="00C50D3F">
        <w:rPr>
          <w:rFonts w:cs="Times New Roman"/>
          <w:szCs w:val="25"/>
        </w:rPr>
        <w:t>atos</w:t>
      </w:r>
      <w:r>
        <w:rPr>
          <w:rFonts w:cs="Times New Roman"/>
          <w:szCs w:val="25"/>
        </w:rPr>
        <w:t>.</w:t>
      </w:r>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53930" w:rsidRDefault="00B52AAD">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34051984" w:history="1">
            <w:r w:rsidR="00253930" w:rsidRPr="002D7AFE">
              <w:rPr>
                <w:rStyle w:val="Hipervnculo"/>
                <w:noProof/>
              </w:rPr>
              <w:t>Capítulo 1: Introducción</w:t>
            </w:r>
            <w:r w:rsidR="00253930">
              <w:rPr>
                <w:noProof/>
                <w:webHidden/>
              </w:rPr>
              <w:tab/>
            </w:r>
            <w:r w:rsidR="00253930">
              <w:rPr>
                <w:noProof/>
                <w:webHidden/>
              </w:rPr>
              <w:fldChar w:fldCharType="begin"/>
            </w:r>
            <w:r w:rsidR="00253930">
              <w:rPr>
                <w:noProof/>
                <w:webHidden/>
              </w:rPr>
              <w:instrText xml:space="preserve"> PAGEREF _Toc134051984 \h </w:instrText>
            </w:r>
            <w:r w:rsidR="00253930">
              <w:rPr>
                <w:noProof/>
                <w:webHidden/>
              </w:rPr>
            </w:r>
            <w:r w:rsidR="00253930">
              <w:rPr>
                <w:noProof/>
                <w:webHidden/>
              </w:rPr>
              <w:fldChar w:fldCharType="separate"/>
            </w:r>
            <w:r w:rsidR="00253930">
              <w:rPr>
                <w:noProof/>
                <w:webHidden/>
              </w:rPr>
              <w:t>1</w:t>
            </w:r>
            <w:r w:rsidR="00253930">
              <w:rPr>
                <w:noProof/>
                <w:webHidden/>
              </w:rPr>
              <w:fldChar w:fldCharType="end"/>
            </w:r>
          </w:hyperlink>
        </w:p>
        <w:p w:rsidR="00253930" w:rsidRDefault="00253930">
          <w:pPr>
            <w:pStyle w:val="TDC2"/>
            <w:tabs>
              <w:tab w:val="left" w:pos="880"/>
              <w:tab w:val="right" w:leader="dot" w:pos="8494"/>
            </w:tabs>
            <w:rPr>
              <w:rFonts w:asciiTheme="minorHAnsi" w:eastAsiaTheme="minorEastAsia" w:hAnsiTheme="minorHAnsi"/>
              <w:noProof/>
              <w:sz w:val="22"/>
              <w:lang w:eastAsia="es-ES"/>
            </w:rPr>
          </w:pPr>
          <w:hyperlink w:anchor="_Toc134051985" w:history="1">
            <w:r w:rsidRPr="002D7AFE">
              <w:rPr>
                <w:rStyle w:val="Hipervnculo"/>
                <w:noProof/>
              </w:rPr>
              <w:t>1.1</w:t>
            </w:r>
            <w:r>
              <w:rPr>
                <w:rFonts w:asciiTheme="minorHAnsi" w:eastAsiaTheme="minorEastAsia" w:hAnsiTheme="minorHAnsi"/>
                <w:noProof/>
                <w:sz w:val="22"/>
                <w:lang w:eastAsia="es-ES"/>
              </w:rPr>
              <w:tab/>
            </w:r>
            <w:r w:rsidRPr="002D7AFE">
              <w:rPr>
                <w:rStyle w:val="Hipervnculo"/>
                <w:noProof/>
              </w:rPr>
              <w:t>Motivación</w:t>
            </w:r>
            <w:r>
              <w:rPr>
                <w:noProof/>
                <w:webHidden/>
              </w:rPr>
              <w:tab/>
            </w:r>
            <w:r>
              <w:rPr>
                <w:noProof/>
                <w:webHidden/>
              </w:rPr>
              <w:fldChar w:fldCharType="begin"/>
            </w:r>
            <w:r>
              <w:rPr>
                <w:noProof/>
                <w:webHidden/>
              </w:rPr>
              <w:instrText xml:space="preserve"> PAGEREF _Toc134051985 \h </w:instrText>
            </w:r>
            <w:r>
              <w:rPr>
                <w:noProof/>
                <w:webHidden/>
              </w:rPr>
            </w:r>
            <w:r>
              <w:rPr>
                <w:noProof/>
                <w:webHidden/>
              </w:rPr>
              <w:fldChar w:fldCharType="separate"/>
            </w:r>
            <w:r>
              <w:rPr>
                <w:noProof/>
                <w:webHidden/>
              </w:rPr>
              <w:t>1</w:t>
            </w:r>
            <w:r>
              <w:rPr>
                <w:noProof/>
                <w:webHidden/>
              </w:rPr>
              <w:fldChar w:fldCharType="end"/>
            </w:r>
          </w:hyperlink>
        </w:p>
        <w:p w:rsidR="00253930" w:rsidRDefault="00253930">
          <w:pPr>
            <w:pStyle w:val="TDC2"/>
            <w:tabs>
              <w:tab w:val="left" w:pos="880"/>
              <w:tab w:val="right" w:leader="dot" w:pos="8494"/>
            </w:tabs>
            <w:rPr>
              <w:rFonts w:asciiTheme="minorHAnsi" w:eastAsiaTheme="minorEastAsia" w:hAnsiTheme="minorHAnsi"/>
              <w:noProof/>
              <w:sz w:val="22"/>
              <w:lang w:eastAsia="es-ES"/>
            </w:rPr>
          </w:pPr>
          <w:hyperlink w:anchor="_Toc134051986" w:history="1">
            <w:r w:rsidRPr="002D7AFE">
              <w:rPr>
                <w:rStyle w:val="Hipervnculo"/>
                <w:noProof/>
              </w:rPr>
              <w:t>1.2</w:t>
            </w:r>
            <w:r>
              <w:rPr>
                <w:rFonts w:asciiTheme="minorHAnsi" w:eastAsiaTheme="minorEastAsia" w:hAnsiTheme="minorHAnsi"/>
                <w:noProof/>
                <w:sz w:val="22"/>
                <w:lang w:eastAsia="es-ES"/>
              </w:rPr>
              <w:tab/>
            </w:r>
            <w:r w:rsidRPr="002D7AFE">
              <w:rPr>
                <w:rStyle w:val="Hipervnculo"/>
                <w:noProof/>
              </w:rPr>
              <w:t>Objetivos</w:t>
            </w:r>
            <w:r>
              <w:rPr>
                <w:noProof/>
                <w:webHidden/>
              </w:rPr>
              <w:tab/>
            </w:r>
            <w:r>
              <w:rPr>
                <w:noProof/>
                <w:webHidden/>
              </w:rPr>
              <w:fldChar w:fldCharType="begin"/>
            </w:r>
            <w:r>
              <w:rPr>
                <w:noProof/>
                <w:webHidden/>
              </w:rPr>
              <w:instrText xml:space="preserve"> PAGEREF _Toc134051986 \h </w:instrText>
            </w:r>
            <w:r>
              <w:rPr>
                <w:noProof/>
                <w:webHidden/>
              </w:rPr>
            </w:r>
            <w:r>
              <w:rPr>
                <w:noProof/>
                <w:webHidden/>
              </w:rPr>
              <w:fldChar w:fldCharType="separate"/>
            </w:r>
            <w:r>
              <w:rPr>
                <w:noProof/>
                <w:webHidden/>
              </w:rPr>
              <w:t>1</w:t>
            </w:r>
            <w:r>
              <w:rPr>
                <w:noProof/>
                <w:webHidden/>
              </w:rPr>
              <w:fldChar w:fldCharType="end"/>
            </w:r>
          </w:hyperlink>
        </w:p>
        <w:p w:rsidR="00253930" w:rsidRDefault="00253930">
          <w:pPr>
            <w:pStyle w:val="TDC2"/>
            <w:tabs>
              <w:tab w:val="left" w:pos="880"/>
              <w:tab w:val="right" w:leader="dot" w:pos="8494"/>
            </w:tabs>
            <w:rPr>
              <w:rFonts w:asciiTheme="minorHAnsi" w:eastAsiaTheme="minorEastAsia" w:hAnsiTheme="minorHAnsi"/>
              <w:noProof/>
              <w:sz w:val="22"/>
              <w:lang w:eastAsia="es-ES"/>
            </w:rPr>
          </w:pPr>
          <w:hyperlink w:anchor="_Toc134051987" w:history="1">
            <w:r w:rsidRPr="002D7AFE">
              <w:rPr>
                <w:rStyle w:val="Hipervnculo"/>
                <w:noProof/>
              </w:rPr>
              <w:t>1.3</w:t>
            </w:r>
            <w:r>
              <w:rPr>
                <w:rFonts w:asciiTheme="minorHAnsi" w:eastAsiaTheme="minorEastAsia" w:hAnsiTheme="minorHAnsi"/>
                <w:noProof/>
                <w:sz w:val="22"/>
                <w:lang w:eastAsia="es-ES"/>
              </w:rPr>
              <w:tab/>
            </w:r>
            <w:r w:rsidRPr="002D7AFE">
              <w:rPr>
                <w:rStyle w:val="Hipervnculo"/>
                <w:noProof/>
              </w:rPr>
              <w:t>Capítulos a abarcar</w:t>
            </w:r>
            <w:r>
              <w:rPr>
                <w:noProof/>
                <w:webHidden/>
              </w:rPr>
              <w:tab/>
            </w:r>
            <w:r>
              <w:rPr>
                <w:noProof/>
                <w:webHidden/>
              </w:rPr>
              <w:fldChar w:fldCharType="begin"/>
            </w:r>
            <w:r>
              <w:rPr>
                <w:noProof/>
                <w:webHidden/>
              </w:rPr>
              <w:instrText xml:space="preserve"> PAGEREF _Toc134051987 \h </w:instrText>
            </w:r>
            <w:r>
              <w:rPr>
                <w:noProof/>
                <w:webHidden/>
              </w:rPr>
            </w:r>
            <w:r>
              <w:rPr>
                <w:noProof/>
                <w:webHidden/>
              </w:rPr>
              <w:fldChar w:fldCharType="separate"/>
            </w:r>
            <w:r>
              <w:rPr>
                <w:noProof/>
                <w:webHidden/>
              </w:rPr>
              <w:t>2</w:t>
            </w:r>
            <w:r>
              <w:rPr>
                <w:noProof/>
                <w:webHidden/>
              </w:rPr>
              <w:fldChar w:fldCharType="end"/>
            </w:r>
          </w:hyperlink>
        </w:p>
        <w:p w:rsidR="00253930" w:rsidRDefault="00253930">
          <w:pPr>
            <w:pStyle w:val="TDC1"/>
            <w:rPr>
              <w:rFonts w:asciiTheme="minorHAnsi" w:eastAsiaTheme="minorEastAsia" w:hAnsiTheme="minorHAnsi"/>
              <w:noProof/>
              <w:sz w:val="22"/>
              <w:lang w:eastAsia="es-ES"/>
            </w:rPr>
          </w:pPr>
          <w:hyperlink w:anchor="_Toc134051988" w:history="1">
            <w:r w:rsidRPr="002D7AFE">
              <w:rPr>
                <w:rStyle w:val="Hipervnculo"/>
                <w:noProof/>
              </w:rPr>
              <w:t>Capítulo 2: Tecnologías</w:t>
            </w:r>
            <w:r>
              <w:rPr>
                <w:noProof/>
                <w:webHidden/>
              </w:rPr>
              <w:tab/>
            </w:r>
            <w:r>
              <w:rPr>
                <w:noProof/>
                <w:webHidden/>
              </w:rPr>
              <w:fldChar w:fldCharType="begin"/>
            </w:r>
            <w:r>
              <w:rPr>
                <w:noProof/>
                <w:webHidden/>
              </w:rPr>
              <w:instrText xml:space="preserve"> PAGEREF _Toc134051988 \h </w:instrText>
            </w:r>
            <w:r>
              <w:rPr>
                <w:noProof/>
                <w:webHidden/>
              </w:rPr>
            </w:r>
            <w:r>
              <w:rPr>
                <w:noProof/>
                <w:webHidden/>
              </w:rPr>
              <w:fldChar w:fldCharType="separate"/>
            </w:r>
            <w:r>
              <w:rPr>
                <w:noProof/>
                <w:webHidden/>
              </w:rPr>
              <w:t>3</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89" w:history="1">
            <w:r w:rsidRPr="002D7AFE">
              <w:rPr>
                <w:rStyle w:val="Hipervnculo"/>
                <w:noProof/>
              </w:rPr>
              <w:t>2.1 Lenguaje HTML</w:t>
            </w:r>
            <w:r>
              <w:rPr>
                <w:noProof/>
                <w:webHidden/>
              </w:rPr>
              <w:tab/>
            </w:r>
            <w:r>
              <w:rPr>
                <w:noProof/>
                <w:webHidden/>
              </w:rPr>
              <w:fldChar w:fldCharType="begin"/>
            </w:r>
            <w:r>
              <w:rPr>
                <w:noProof/>
                <w:webHidden/>
              </w:rPr>
              <w:instrText xml:space="preserve"> PAGEREF _Toc134051989 \h </w:instrText>
            </w:r>
            <w:r>
              <w:rPr>
                <w:noProof/>
                <w:webHidden/>
              </w:rPr>
            </w:r>
            <w:r>
              <w:rPr>
                <w:noProof/>
                <w:webHidden/>
              </w:rPr>
              <w:fldChar w:fldCharType="separate"/>
            </w:r>
            <w:r>
              <w:rPr>
                <w:noProof/>
                <w:webHidden/>
              </w:rPr>
              <w:t>3</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0" w:history="1">
            <w:r w:rsidRPr="002D7AFE">
              <w:rPr>
                <w:rStyle w:val="Hipervnculo"/>
                <w:noProof/>
              </w:rPr>
              <w:t>2.2 Lenguaje CSS</w:t>
            </w:r>
            <w:r>
              <w:rPr>
                <w:noProof/>
                <w:webHidden/>
              </w:rPr>
              <w:tab/>
            </w:r>
            <w:r>
              <w:rPr>
                <w:noProof/>
                <w:webHidden/>
              </w:rPr>
              <w:fldChar w:fldCharType="begin"/>
            </w:r>
            <w:r>
              <w:rPr>
                <w:noProof/>
                <w:webHidden/>
              </w:rPr>
              <w:instrText xml:space="preserve"> PAGEREF _Toc134051990 \h </w:instrText>
            </w:r>
            <w:r>
              <w:rPr>
                <w:noProof/>
                <w:webHidden/>
              </w:rPr>
            </w:r>
            <w:r>
              <w:rPr>
                <w:noProof/>
                <w:webHidden/>
              </w:rPr>
              <w:fldChar w:fldCharType="separate"/>
            </w:r>
            <w:r>
              <w:rPr>
                <w:noProof/>
                <w:webHidden/>
              </w:rPr>
              <w:t>4</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1" w:history="1">
            <w:r w:rsidRPr="002D7AFE">
              <w:rPr>
                <w:rStyle w:val="Hipervnculo"/>
                <w:noProof/>
              </w:rPr>
              <w:t>2.3 Lenguaje Javascript</w:t>
            </w:r>
            <w:r>
              <w:rPr>
                <w:noProof/>
                <w:webHidden/>
              </w:rPr>
              <w:tab/>
            </w:r>
            <w:r>
              <w:rPr>
                <w:noProof/>
                <w:webHidden/>
              </w:rPr>
              <w:fldChar w:fldCharType="begin"/>
            </w:r>
            <w:r>
              <w:rPr>
                <w:noProof/>
                <w:webHidden/>
              </w:rPr>
              <w:instrText xml:space="preserve"> PAGEREF _Toc134051991 \h </w:instrText>
            </w:r>
            <w:r>
              <w:rPr>
                <w:noProof/>
                <w:webHidden/>
              </w:rPr>
            </w:r>
            <w:r>
              <w:rPr>
                <w:noProof/>
                <w:webHidden/>
              </w:rPr>
              <w:fldChar w:fldCharType="separate"/>
            </w:r>
            <w:r>
              <w:rPr>
                <w:noProof/>
                <w:webHidden/>
              </w:rPr>
              <w:t>4</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2" w:history="1">
            <w:r w:rsidRPr="002D7AFE">
              <w:rPr>
                <w:rStyle w:val="Hipervnculo"/>
                <w:noProof/>
              </w:rPr>
              <w:t>2.4 Visual Studio Code</w:t>
            </w:r>
            <w:r>
              <w:rPr>
                <w:noProof/>
                <w:webHidden/>
              </w:rPr>
              <w:tab/>
            </w:r>
            <w:r>
              <w:rPr>
                <w:noProof/>
                <w:webHidden/>
              </w:rPr>
              <w:fldChar w:fldCharType="begin"/>
            </w:r>
            <w:r>
              <w:rPr>
                <w:noProof/>
                <w:webHidden/>
              </w:rPr>
              <w:instrText xml:space="preserve"> PAGEREF _Toc134051992 \h </w:instrText>
            </w:r>
            <w:r>
              <w:rPr>
                <w:noProof/>
                <w:webHidden/>
              </w:rPr>
            </w:r>
            <w:r>
              <w:rPr>
                <w:noProof/>
                <w:webHidden/>
              </w:rPr>
              <w:fldChar w:fldCharType="separate"/>
            </w:r>
            <w:r>
              <w:rPr>
                <w:noProof/>
                <w:webHidden/>
              </w:rPr>
              <w:t>5</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3" w:history="1">
            <w:r w:rsidRPr="002D7AFE">
              <w:rPr>
                <w:rStyle w:val="Hipervnculo"/>
                <w:noProof/>
              </w:rPr>
              <w:t>2.5 Firebase</w:t>
            </w:r>
            <w:r>
              <w:rPr>
                <w:noProof/>
                <w:webHidden/>
              </w:rPr>
              <w:tab/>
            </w:r>
            <w:r>
              <w:rPr>
                <w:noProof/>
                <w:webHidden/>
              </w:rPr>
              <w:fldChar w:fldCharType="begin"/>
            </w:r>
            <w:r>
              <w:rPr>
                <w:noProof/>
                <w:webHidden/>
              </w:rPr>
              <w:instrText xml:space="preserve"> PAGEREF _Toc134051993 \h </w:instrText>
            </w:r>
            <w:r>
              <w:rPr>
                <w:noProof/>
                <w:webHidden/>
              </w:rPr>
            </w:r>
            <w:r>
              <w:rPr>
                <w:noProof/>
                <w:webHidden/>
              </w:rPr>
              <w:fldChar w:fldCharType="separate"/>
            </w:r>
            <w:r>
              <w:rPr>
                <w:noProof/>
                <w:webHidden/>
              </w:rPr>
              <w:t>6</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4" w:history="1">
            <w:r w:rsidRPr="002D7AFE">
              <w:rPr>
                <w:rStyle w:val="Hipervnculo"/>
                <w:noProof/>
              </w:rPr>
              <w:t>2.6 Justinmind</w:t>
            </w:r>
            <w:r>
              <w:rPr>
                <w:noProof/>
                <w:webHidden/>
              </w:rPr>
              <w:tab/>
            </w:r>
            <w:r>
              <w:rPr>
                <w:noProof/>
                <w:webHidden/>
              </w:rPr>
              <w:fldChar w:fldCharType="begin"/>
            </w:r>
            <w:r>
              <w:rPr>
                <w:noProof/>
                <w:webHidden/>
              </w:rPr>
              <w:instrText xml:space="preserve"> PAGEREF _Toc134051994 \h </w:instrText>
            </w:r>
            <w:r>
              <w:rPr>
                <w:noProof/>
                <w:webHidden/>
              </w:rPr>
            </w:r>
            <w:r>
              <w:rPr>
                <w:noProof/>
                <w:webHidden/>
              </w:rPr>
              <w:fldChar w:fldCharType="separate"/>
            </w:r>
            <w:r>
              <w:rPr>
                <w:noProof/>
                <w:webHidden/>
              </w:rPr>
              <w:t>7</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5" w:history="1">
            <w:r w:rsidRPr="002D7AFE">
              <w:rPr>
                <w:rStyle w:val="Hipervnculo"/>
                <w:noProof/>
              </w:rPr>
              <w:t>2.7 Neocities</w:t>
            </w:r>
            <w:r>
              <w:rPr>
                <w:noProof/>
                <w:webHidden/>
              </w:rPr>
              <w:tab/>
            </w:r>
            <w:r>
              <w:rPr>
                <w:noProof/>
                <w:webHidden/>
              </w:rPr>
              <w:fldChar w:fldCharType="begin"/>
            </w:r>
            <w:r>
              <w:rPr>
                <w:noProof/>
                <w:webHidden/>
              </w:rPr>
              <w:instrText xml:space="preserve"> PAGEREF _Toc134051995 \h </w:instrText>
            </w:r>
            <w:r>
              <w:rPr>
                <w:noProof/>
                <w:webHidden/>
              </w:rPr>
            </w:r>
            <w:r>
              <w:rPr>
                <w:noProof/>
                <w:webHidden/>
              </w:rPr>
              <w:fldChar w:fldCharType="separate"/>
            </w:r>
            <w:r>
              <w:rPr>
                <w:noProof/>
                <w:webHidden/>
              </w:rPr>
              <w:t>8</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6" w:history="1">
            <w:r w:rsidRPr="002D7AFE">
              <w:rPr>
                <w:rStyle w:val="Hipervnculo"/>
                <w:noProof/>
              </w:rPr>
              <w:t>2.8 GitHub</w:t>
            </w:r>
            <w:r>
              <w:rPr>
                <w:noProof/>
                <w:webHidden/>
              </w:rPr>
              <w:tab/>
            </w:r>
            <w:r>
              <w:rPr>
                <w:noProof/>
                <w:webHidden/>
              </w:rPr>
              <w:fldChar w:fldCharType="begin"/>
            </w:r>
            <w:r>
              <w:rPr>
                <w:noProof/>
                <w:webHidden/>
              </w:rPr>
              <w:instrText xml:space="preserve"> PAGEREF _Toc134051996 \h </w:instrText>
            </w:r>
            <w:r>
              <w:rPr>
                <w:noProof/>
                <w:webHidden/>
              </w:rPr>
            </w:r>
            <w:r>
              <w:rPr>
                <w:noProof/>
                <w:webHidden/>
              </w:rPr>
              <w:fldChar w:fldCharType="separate"/>
            </w:r>
            <w:r>
              <w:rPr>
                <w:noProof/>
                <w:webHidden/>
              </w:rPr>
              <w:t>9</w:t>
            </w:r>
            <w:r>
              <w:rPr>
                <w:noProof/>
                <w:webHidden/>
              </w:rPr>
              <w:fldChar w:fldCharType="end"/>
            </w:r>
          </w:hyperlink>
        </w:p>
        <w:p w:rsidR="00253930" w:rsidRDefault="00253930">
          <w:pPr>
            <w:pStyle w:val="TDC1"/>
            <w:rPr>
              <w:rFonts w:asciiTheme="minorHAnsi" w:eastAsiaTheme="minorEastAsia" w:hAnsiTheme="minorHAnsi"/>
              <w:noProof/>
              <w:sz w:val="22"/>
              <w:lang w:eastAsia="es-ES"/>
            </w:rPr>
          </w:pPr>
          <w:hyperlink w:anchor="_Toc134051997" w:history="1">
            <w:r w:rsidRPr="002D7AFE">
              <w:rPr>
                <w:rStyle w:val="Hipervnculo"/>
                <w:noProof/>
              </w:rPr>
              <w:t>Capítulo 3: Descripción de la aplicación</w:t>
            </w:r>
            <w:r>
              <w:rPr>
                <w:noProof/>
                <w:webHidden/>
              </w:rPr>
              <w:tab/>
            </w:r>
            <w:r>
              <w:rPr>
                <w:noProof/>
                <w:webHidden/>
              </w:rPr>
              <w:fldChar w:fldCharType="begin"/>
            </w:r>
            <w:r>
              <w:rPr>
                <w:noProof/>
                <w:webHidden/>
              </w:rPr>
              <w:instrText xml:space="preserve"> PAGEREF _Toc134051997 \h </w:instrText>
            </w:r>
            <w:r>
              <w:rPr>
                <w:noProof/>
                <w:webHidden/>
              </w:rPr>
            </w:r>
            <w:r>
              <w:rPr>
                <w:noProof/>
                <w:webHidden/>
              </w:rPr>
              <w:fldChar w:fldCharType="separate"/>
            </w:r>
            <w:r>
              <w:rPr>
                <w:noProof/>
                <w:webHidden/>
              </w:rPr>
              <w:t>11</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8" w:history="1">
            <w:r w:rsidRPr="002D7AFE">
              <w:rPr>
                <w:rStyle w:val="Hipervnculo"/>
                <w:noProof/>
              </w:rPr>
              <w:t>3.1 Metodología de trabajo</w:t>
            </w:r>
            <w:r>
              <w:rPr>
                <w:noProof/>
                <w:webHidden/>
              </w:rPr>
              <w:tab/>
            </w:r>
            <w:r>
              <w:rPr>
                <w:noProof/>
                <w:webHidden/>
              </w:rPr>
              <w:fldChar w:fldCharType="begin"/>
            </w:r>
            <w:r>
              <w:rPr>
                <w:noProof/>
                <w:webHidden/>
              </w:rPr>
              <w:instrText xml:space="preserve"> PAGEREF _Toc134051998 \h </w:instrText>
            </w:r>
            <w:r>
              <w:rPr>
                <w:noProof/>
                <w:webHidden/>
              </w:rPr>
            </w:r>
            <w:r>
              <w:rPr>
                <w:noProof/>
                <w:webHidden/>
              </w:rPr>
              <w:fldChar w:fldCharType="separate"/>
            </w:r>
            <w:r>
              <w:rPr>
                <w:noProof/>
                <w:webHidden/>
              </w:rPr>
              <w:t>11</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1999" w:history="1">
            <w:r w:rsidRPr="002D7AFE">
              <w:rPr>
                <w:rStyle w:val="Hipervnculo"/>
                <w:noProof/>
              </w:rPr>
              <w:t>3.2 Inicio del proyecto</w:t>
            </w:r>
            <w:r>
              <w:rPr>
                <w:noProof/>
                <w:webHidden/>
              </w:rPr>
              <w:tab/>
            </w:r>
            <w:r>
              <w:rPr>
                <w:noProof/>
                <w:webHidden/>
              </w:rPr>
              <w:fldChar w:fldCharType="begin"/>
            </w:r>
            <w:r>
              <w:rPr>
                <w:noProof/>
                <w:webHidden/>
              </w:rPr>
              <w:instrText xml:space="preserve"> PAGEREF _Toc134051999 \h </w:instrText>
            </w:r>
            <w:r>
              <w:rPr>
                <w:noProof/>
                <w:webHidden/>
              </w:rPr>
            </w:r>
            <w:r>
              <w:rPr>
                <w:noProof/>
                <w:webHidden/>
              </w:rPr>
              <w:fldChar w:fldCharType="separate"/>
            </w:r>
            <w:r>
              <w:rPr>
                <w:noProof/>
                <w:webHidden/>
              </w:rPr>
              <w:t>12</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0" w:history="1">
            <w:r w:rsidRPr="002D7AFE">
              <w:rPr>
                <w:rStyle w:val="Hipervnculo"/>
                <w:noProof/>
              </w:rPr>
              <w:t>3.2.1 Requisitos funcionales</w:t>
            </w:r>
            <w:r>
              <w:rPr>
                <w:noProof/>
                <w:webHidden/>
              </w:rPr>
              <w:tab/>
            </w:r>
            <w:r>
              <w:rPr>
                <w:noProof/>
                <w:webHidden/>
              </w:rPr>
              <w:fldChar w:fldCharType="begin"/>
            </w:r>
            <w:r>
              <w:rPr>
                <w:noProof/>
                <w:webHidden/>
              </w:rPr>
              <w:instrText xml:space="preserve"> PAGEREF _Toc134052000 \h </w:instrText>
            </w:r>
            <w:r>
              <w:rPr>
                <w:noProof/>
                <w:webHidden/>
              </w:rPr>
            </w:r>
            <w:r>
              <w:rPr>
                <w:noProof/>
                <w:webHidden/>
              </w:rPr>
              <w:fldChar w:fldCharType="separate"/>
            </w:r>
            <w:r>
              <w:rPr>
                <w:noProof/>
                <w:webHidden/>
              </w:rPr>
              <w:t>12</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1" w:history="1">
            <w:r w:rsidRPr="002D7AFE">
              <w:rPr>
                <w:rStyle w:val="Hipervnculo"/>
                <w:noProof/>
              </w:rPr>
              <w:t>3.2.1 Requisitos no funcionales</w:t>
            </w:r>
            <w:r>
              <w:rPr>
                <w:noProof/>
                <w:webHidden/>
              </w:rPr>
              <w:tab/>
            </w:r>
            <w:r>
              <w:rPr>
                <w:noProof/>
                <w:webHidden/>
              </w:rPr>
              <w:fldChar w:fldCharType="begin"/>
            </w:r>
            <w:r>
              <w:rPr>
                <w:noProof/>
                <w:webHidden/>
              </w:rPr>
              <w:instrText xml:space="preserve"> PAGEREF _Toc134052001 \h </w:instrText>
            </w:r>
            <w:r>
              <w:rPr>
                <w:noProof/>
                <w:webHidden/>
              </w:rPr>
            </w:r>
            <w:r>
              <w:rPr>
                <w:noProof/>
                <w:webHidden/>
              </w:rPr>
              <w:fldChar w:fldCharType="separate"/>
            </w:r>
            <w:r>
              <w:rPr>
                <w:noProof/>
                <w:webHidden/>
              </w:rPr>
              <w:t>12</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2002" w:history="1">
            <w:r w:rsidRPr="002D7AFE">
              <w:rPr>
                <w:rStyle w:val="Hipervnculo"/>
                <w:noProof/>
              </w:rPr>
              <w:t>3.3 Desarrollo y construcción</w:t>
            </w:r>
            <w:r>
              <w:rPr>
                <w:noProof/>
                <w:webHidden/>
              </w:rPr>
              <w:tab/>
            </w:r>
            <w:r>
              <w:rPr>
                <w:noProof/>
                <w:webHidden/>
              </w:rPr>
              <w:fldChar w:fldCharType="begin"/>
            </w:r>
            <w:r>
              <w:rPr>
                <w:noProof/>
                <w:webHidden/>
              </w:rPr>
              <w:instrText xml:space="preserve"> PAGEREF _Toc134052002 \h </w:instrText>
            </w:r>
            <w:r>
              <w:rPr>
                <w:noProof/>
                <w:webHidden/>
              </w:rPr>
            </w:r>
            <w:r>
              <w:rPr>
                <w:noProof/>
                <w:webHidden/>
              </w:rPr>
              <w:fldChar w:fldCharType="separate"/>
            </w:r>
            <w:r>
              <w:rPr>
                <w:noProof/>
                <w:webHidden/>
              </w:rPr>
              <w:t>12</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3" w:history="1">
            <w:r w:rsidRPr="002D7AFE">
              <w:rPr>
                <w:rStyle w:val="Hipervnculo"/>
                <w:noProof/>
              </w:rPr>
              <w:t>3.3.1 Firebase</w:t>
            </w:r>
            <w:r>
              <w:rPr>
                <w:noProof/>
                <w:webHidden/>
              </w:rPr>
              <w:tab/>
            </w:r>
            <w:r>
              <w:rPr>
                <w:noProof/>
                <w:webHidden/>
              </w:rPr>
              <w:fldChar w:fldCharType="begin"/>
            </w:r>
            <w:r>
              <w:rPr>
                <w:noProof/>
                <w:webHidden/>
              </w:rPr>
              <w:instrText xml:space="preserve"> PAGEREF _Toc134052003 \h </w:instrText>
            </w:r>
            <w:r>
              <w:rPr>
                <w:noProof/>
                <w:webHidden/>
              </w:rPr>
            </w:r>
            <w:r>
              <w:rPr>
                <w:noProof/>
                <w:webHidden/>
              </w:rPr>
              <w:fldChar w:fldCharType="separate"/>
            </w:r>
            <w:r>
              <w:rPr>
                <w:noProof/>
                <w:webHidden/>
              </w:rPr>
              <w:t>14</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4" w:history="1">
            <w:r w:rsidRPr="002D7AFE">
              <w:rPr>
                <w:rStyle w:val="Hipervnculo"/>
                <w:noProof/>
              </w:rPr>
              <w:t>3.3.2 Implementación de fichero Firebase.js</w:t>
            </w:r>
            <w:r>
              <w:rPr>
                <w:noProof/>
                <w:webHidden/>
              </w:rPr>
              <w:tab/>
            </w:r>
            <w:r>
              <w:rPr>
                <w:noProof/>
                <w:webHidden/>
              </w:rPr>
              <w:fldChar w:fldCharType="begin"/>
            </w:r>
            <w:r>
              <w:rPr>
                <w:noProof/>
                <w:webHidden/>
              </w:rPr>
              <w:instrText xml:space="preserve"> PAGEREF _Toc134052004 \h </w:instrText>
            </w:r>
            <w:r>
              <w:rPr>
                <w:noProof/>
                <w:webHidden/>
              </w:rPr>
            </w:r>
            <w:r>
              <w:rPr>
                <w:noProof/>
                <w:webHidden/>
              </w:rPr>
              <w:fldChar w:fldCharType="separate"/>
            </w:r>
            <w:r>
              <w:rPr>
                <w:noProof/>
                <w:webHidden/>
              </w:rPr>
              <w:t>15</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5" w:history="1">
            <w:r w:rsidRPr="002D7AFE">
              <w:rPr>
                <w:rStyle w:val="Hipervnculo"/>
                <w:noProof/>
              </w:rPr>
              <w:t>3.3.3 Bases del prototipo</w:t>
            </w:r>
            <w:r>
              <w:rPr>
                <w:noProof/>
                <w:webHidden/>
              </w:rPr>
              <w:tab/>
            </w:r>
            <w:r>
              <w:rPr>
                <w:noProof/>
                <w:webHidden/>
              </w:rPr>
              <w:fldChar w:fldCharType="begin"/>
            </w:r>
            <w:r>
              <w:rPr>
                <w:noProof/>
                <w:webHidden/>
              </w:rPr>
              <w:instrText xml:space="preserve"> PAGEREF _Toc134052005 \h </w:instrText>
            </w:r>
            <w:r>
              <w:rPr>
                <w:noProof/>
                <w:webHidden/>
              </w:rPr>
            </w:r>
            <w:r>
              <w:rPr>
                <w:noProof/>
                <w:webHidden/>
              </w:rPr>
              <w:fldChar w:fldCharType="separate"/>
            </w:r>
            <w:r>
              <w:rPr>
                <w:noProof/>
                <w:webHidden/>
              </w:rPr>
              <w:t>16</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6" w:history="1">
            <w:r w:rsidRPr="002D7AFE">
              <w:rPr>
                <w:rStyle w:val="Hipervnculo"/>
                <w:noProof/>
              </w:rPr>
              <w:t>3.3.4 Desarrollo de la interfaz de las pantallas</w:t>
            </w:r>
            <w:r>
              <w:rPr>
                <w:noProof/>
                <w:webHidden/>
              </w:rPr>
              <w:tab/>
            </w:r>
            <w:r>
              <w:rPr>
                <w:noProof/>
                <w:webHidden/>
              </w:rPr>
              <w:fldChar w:fldCharType="begin"/>
            </w:r>
            <w:r>
              <w:rPr>
                <w:noProof/>
                <w:webHidden/>
              </w:rPr>
              <w:instrText xml:space="preserve"> PAGEREF _Toc134052006 \h </w:instrText>
            </w:r>
            <w:r>
              <w:rPr>
                <w:noProof/>
                <w:webHidden/>
              </w:rPr>
            </w:r>
            <w:r>
              <w:rPr>
                <w:noProof/>
                <w:webHidden/>
              </w:rPr>
              <w:fldChar w:fldCharType="separate"/>
            </w:r>
            <w:r>
              <w:rPr>
                <w:noProof/>
                <w:webHidden/>
              </w:rPr>
              <w:t>17</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7" w:history="1">
            <w:r w:rsidRPr="002D7AFE">
              <w:rPr>
                <w:rStyle w:val="Hipervnculo"/>
                <w:noProof/>
              </w:rPr>
              <w:t>3.3.3 Desarrollo del tablero</w:t>
            </w:r>
            <w:r>
              <w:rPr>
                <w:noProof/>
                <w:webHidden/>
              </w:rPr>
              <w:tab/>
            </w:r>
            <w:r>
              <w:rPr>
                <w:noProof/>
                <w:webHidden/>
              </w:rPr>
              <w:fldChar w:fldCharType="begin"/>
            </w:r>
            <w:r>
              <w:rPr>
                <w:noProof/>
                <w:webHidden/>
              </w:rPr>
              <w:instrText xml:space="preserve"> PAGEREF _Toc134052007 \h </w:instrText>
            </w:r>
            <w:r>
              <w:rPr>
                <w:noProof/>
                <w:webHidden/>
              </w:rPr>
            </w:r>
            <w:r>
              <w:rPr>
                <w:noProof/>
                <w:webHidden/>
              </w:rPr>
              <w:fldChar w:fldCharType="separate"/>
            </w:r>
            <w:r>
              <w:rPr>
                <w:noProof/>
                <w:webHidden/>
              </w:rPr>
              <w:t>23</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8" w:history="1">
            <w:r w:rsidRPr="002D7AFE">
              <w:rPr>
                <w:rStyle w:val="Hipervnculo"/>
                <w:noProof/>
              </w:rPr>
              <w:t>3.3.4 Desarrollo de la funcionalidad de los menús</w:t>
            </w:r>
            <w:r>
              <w:rPr>
                <w:noProof/>
                <w:webHidden/>
              </w:rPr>
              <w:tab/>
            </w:r>
            <w:r>
              <w:rPr>
                <w:noProof/>
                <w:webHidden/>
              </w:rPr>
              <w:fldChar w:fldCharType="begin"/>
            </w:r>
            <w:r>
              <w:rPr>
                <w:noProof/>
                <w:webHidden/>
              </w:rPr>
              <w:instrText xml:space="preserve"> PAGEREF _Toc134052008 \h </w:instrText>
            </w:r>
            <w:r>
              <w:rPr>
                <w:noProof/>
                <w:webHidden/>
              </w:rPr>
            </w:r>
            <w:r>
              <w:rPr>
                <w:noProof/>
                <w:webHidden/>
              </w:rPr>
              <w:fldChar w:fldCharType="separate"/>
            </w:r>
            <w:r>
              <w:rPr>
                <w:noProof/>
                <w:webHidden/>
              </w:rPr>
              <w:t>24</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09" w:history="1">
            <w:r w:rsidRPr="002D7AFE">
              <w:rPr>
                <w:rStyle w:val="Hipervnculo"/>
                <w:noProof/>
              </w:rPr>
              <w:t>3.3.5 Desarrollo de la funcionalidad del tablero</w:t>
            </w:r>
            <w:r>
              <w:rPr>
                <w:noProof/>
                <w:webHidden/>
              </w:rPr>
              <w:tab/>
            </w:r>
            <w:r>
              <w:rPr>
                <w:noProof/>
                <w:webHidden/>
              </w:rPr>
              <w:fldChar w:fldCharType="begin"/>
            </w:r>
            <w:r>
              <w:rPr>
                <w:noProof/>
                <w:webHidden/>
              </w:rPr>
              <w:instrText xml:space="preserve"> PAGEREF _Toc134052009 \h </w:instrText>
            </w:r>
            <w:r>
              <w:rPr>
                <w:noProof/>
                <w:webHidden/>
              </w:rPr>
            </w:r>
            <w:r>
              <w:rPr>
                <w:noProof/>
                <w:webHidden/>
              </w:rPr>
              <w:fldChar w:fldCharType="separate"/>
            </w:r>
            <w:r>
              <w:rPr>
                <w:noProof/>
                <w:webHidden/>
              </w:rPr>
              <w:t>27</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10" w:history="1">
            <w:r w:rsidRPr="002D7AFE">
              <w:rPr>
                <w:rStyle w:val="Hipervnculo"/>
                <w:noProof/>
              </w:rPr>
              <w:t>3.3.6 Desarrollo de la funcionalidad del tablero</w:t>
            </w:r>
            <w:r>
              <w:rPr>
                <w:noProof/>
                <w:webHidden/>
              </w:rPr>
              <w:tab/>
            </w:r>
            <w:r>
              <w:rPr>
                <w:noProof/>
                <w:webHidden/>
              </w:rPr>
              <w:fldChar w:fldCharType="begin"/>
            </w:r>
            <w:r>
              <w:rPr>
                <w:noProof/>
                <w:webHidden/>
              </w:rPr>
              <w:instrText xml:space="preserve"> PAGEREF _Toc134052010 \h </w:instrText>
            </w:r>
            <w:r>
              <w:rPr>
                <w:noProof/>
                <w:webHidden/>
              </w:rPr>
            </w:r>
            <w:r>
              <w:rPr>
                <w:noProof/>
                <w:webHidden/>
              </w:rPr>
              <w:fldChar w:fldCharType="separate"/>
            </w:r>
            <w:r>
              <w:rPr>
                <w:noProof/>
                <w:webHidden/>
              </w:rPr>
              <w:t>31</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2011" w:history="1">
            <w:r w:rsidRPr="002D7AFE">
              <w:rPr>
                <w:rStyle w:val="Hipervnculo"/>
                <w:noProof/>
              </w:rPr>
              <w:t>4. Descripción del uso de la aplicación</w:t>
            </w:r>
            <w:r>
              <w:rPr>
                <w:noProof/>
                <w:webHidden/>
              </w:rPr>
              <w:tab/>
            </w:r>
            <w:r>
              <w:rPr>
                <w:noProof/>
                <w:webHidden/>
              </w:rPr>
              <w:fldChar w:fldCharType="begin"/>
            </w:r>
            <w:r>
              <w:rPr>
                <w:noProof/>
                <w:webHidden/>
              </w:rPr>
              <w:instrText xml:space="preserve"> PAGEREF _Toc134052011 \h </w:instrText>
            </w:r>
            <w:r>
              <w:rPr>
                <w:noProof/>
                <w:webHidden/>
              </w:rPr>
            </w:r>
            <w:r>
              <w:rPr>
                <w:noProof/>
                <w:webHidden/>
              </w:rPr>
              <w:fldChar w:fldCharType="separate"/>
            </w:r>
            <w:r>
              <w:rPr>
                <w:noProof/>
                <w:webHidden/>
              </w:rPr>
              <w:t>33</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12" w:history="1">
            <w:r w:rsidRPr="002D7AFE">
              <w:rPr>
                <w:rStyle w:val="Hipervnculo"/>
                <w:noProof/>
              </w:rPr>
              <w:t>4.1 Instrucciones del juego</w:t>
            </w:r>
            <w:r>
              <w:rPr>
                <w:noProof/>
                <w:webHidden/>
              </w:rPr>
              <w:tab/>
            </w:r>
            <w:r>
              <w:rPr>
                <w:noProof/>
                <w:webHidden/>
              </w:rPr>
              <w:fldChar w:fldCharType="begin"/>
            </w:r>
            <w:r>
              <w:rPr>
                <w:noProof/>
                <w:webHidden/>
              </w:rPr>
              <w:instrText xml:space="preserve"> PAGEREF _Toc134052012 \h </w:instrText>
            </w:r>
            <w:r>
              <w:rPr>
                <w:noProof/>
                <w:webHidden/>
              </w:rPr>
            </w:r>
            <w:r>
              <w:rPr>
                <w:noProof/>
                <w:webHidden/>
              </w:rPr>
              <w:fldChar w:fldCharType="separate"/>
            </w:r>
            <w:r>
              <w:rPr>
                <w:noProof/>
                <w:webHidden/>
              </w:rPr>
              <w:t>33</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13" w:history="1">
            <w:r w:rsidRPr="002D7AFE">
              <w:rPr>
                <w:rStyle w:val="Hipervnculo"/>
                <w:noProof/>
              </w:rPr>
              <w:t>4.2 Íconos y objetos principales del juego</w:t>
            </w:r>
            <w:r>
              <w:rPr>
                <w:noProof/>
                <w:webHidden/>
              </w:rPr>
              <w:tab/>
            </w:r>
            <w:r>
              <w:rPr>
                <w:noProof/>
                <w:webHidden/>
              </w:rPr>
              <w:fldChar w:fldCharType="begin"/>
            </w:r>
            <w:r>
              <w:rPr>
                <w:noProof/>
                <w:webHidden/>
              </w:rPr>
              <w:instrText xml:space="preserve"> PAGEREF _Toc134052013 \h </w:instrText>
            </w:r>
            <w:r>
              <w:rPr>
                <w:noProof/>
                <w:webHidden/>
              </w:rPr>
            </w:r>
            <w:r>
              <w:rPr>
                <w:noProof/>
                <w:webHidden/>
              </w:rPr>
              <w:fldChar w:fldCharType="separate"/>
            </w:r>
            <w:r>
              <w:rPr>
                <w:noProof/>
                <w:webHidden/>
              </w:rPr>
              <w:t>34</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14" w:history="1">
            <w:r w:rsidRPr="002D7AFE">
              <w:rPr>
                <w:rStyle w:val="Hipervnculo"/>
                <w:noProof/>
              </w:rPr>
              <w:t>4.3 Gestión de la partida por parte del profesor</w:t>
            </w:r>
            <w:r>
              <w:rPr>
                <w:noProof/>
                <w:webHidden/>
              </w:rPr>
              <w:tab/>
            </w:r>
            <w:r>
              <w:rPr>
                <w:noProof/>
                <w:webHidden/>
              </w:rPr>
              <w:fldChar w:fldCharType="begin"/>
            </w:r>
            <w:r>
              <w:rPr>
                <w:noProof/>
                <w:webHidden/>
              </w:rPr>
              <w:instrText xml:space="preserve"> PAGEREF _Toc134052014 \h </w:instrText>
            </w:r>
            <w:r>
              <w:rPr>
                <w:noProof/>
                <w:webHidden/>
              </w:rPr>
            </w:r>
            <w:r>
              <w:rPr>
                <w:noProof/>
                <w:webHidden/>
              </w:rPr>
              <w:fldChar w:fldCharType="separate"/>
            </w:r>
            <w:r>
              <w:rPr>
                <w:noProof/>
                <w:webHidden/>
              </w:rPr>
              <w:t>36</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15" w:history="1">
            <w:r w:rsidRPr="002D7AFE">
              <w:rPr>
                <w:rStyle w:val="Hipervnculo"/>
                <w:noProof/>
              </w:rPr>
              <w:t>4.4 Guía de estudiante</w:t>
            </w:r>
            <w:r>
              <w:rPr>
                <w:noProof/>
                <w:webHidden/>
              </w:rPr>
              <w:tab/>
            </w:r>
            <w:r>
              <w:rPr>
                <w:noProof/>
                <w:webHidden/>
              </w:rPr>
              <w:fldChar w:fldCharType="begin"/>
            </w:r>
            <w:r>
              <w:rPr>
                <w:noProof/>
                <w:webHidden/>
              </w:rPr>
              <w:instrText xml:space="preserve"> PAGEREF _Toc134052015 \h </w:instrText>
            </w:r>
            <w:r>
              <w:rPr>
                <w:noProof/>
                <w:webHidden/>
              </w:rPr>
            </w:r>
            <w:r>
              <w:rPr>
                <w:noProof/>
                <w:webHidden/>
              </w:rPr>
              <w:fldChar w:fldCharType="separate"/>
            </w:r>
            <w:r>
              <w:rPr>
                <w:noProof/>
                <w:webHidden/>
              </w:rPr>
              <w:t>37</w:t>
            </w:r>
            <w:r>
              <w:rPr>
                <w:noProof/>
                <w:webHidden/>
              </w:rPr>
              <w:fldChar w:fldCharType="end"/>
            </w:r>
          </w:hyperlink>
        </w:p>
        <w:p w:rsidR="00253930" w:rsidRDefault="00253930">
          <w:pPr>
            <w:pStyle w:val="TDC3"/>
            <w:rPr>
              <w:rFonts w:asciiTheme="minorHAnsi" w:eastAsiaTheme="minorEastAsia" w:hAnsiTheme="minorHAnsi"/>
              <w:noProof/>
              <w:sz w:val="22"/>
              <w:lang w:eastAsia="es-ES"/>
            </w:rPr>
          </w:pPr>
          <w:hyperlink w:anchor="_Toc134052016" w:history="1">
            <w:r w:rsidRPr="002D7AFE">
              <w:rPr>
                <w:rStyle w:val="Hipervnculo"/>
                <w:noProof/>
              </w:rPr>
              <w:t>4.5 Instalación y explotación</w:t>
            </w:r>
            <w:r>
              <w:rPr>
                <w:noProof/>
                <w:webHidden/>
              </w:rPr>
              <w:tab/>
            </w:r>
            <w:r>
              <w:rPr>
                <w:noProof/>
                <w:webHidden/>
              </w:rPr>
              <w:fldChar w:fldCharType="begin"/>
            </w:r>
            <w:r>
              <w:rPr>
                <w:noProof/>
                <w:webHidden/>
              </w:rPr>
              <w:instrText xml:space="preserve"> PAGEREF _Toc134052016 \h </w:instrText>
            </w:r>
            <w:r>
              <w:rPr>
                <w:noProof/>
                <w:webHidden/>
              </w:rPr>
            </w:r>
            <w:r>
              <w:rPr>
                <w:noProof/>
                <w:webHidden/>
              </w:rPr>
              <w:fldChar w:fldCharType="separate"/>
            </w:r>
            <w:r>
              <w:rPr>
                <w:noProof/>
                <w:webHidden/>
              </w:rPr>
              <w:t>37</w:t>
            </w:r>
            <w:r>
              <w:rPr>
                <w:noProof/>
                <w:webHidden/>
              </w:rPr>
              <w:fldChar w:fldCharType="end"/>
            </w:r>
          </w:hyperlink>
        </w:p>
        <w:p w:rsidR="00253930" w:rsidRDefault="00253930">
          <w:pPr>
            <w:pStyle w:val="TDC1"/>
            <w:rPr>
              <w:rFonts w:asciiTheme="minorHAnsi" w:eastAsiaTheme="minorEastAsia" w:hAnsiTheme="minorHAnsi"/>
              <w:noProof/>
              <w:sz w:val="22"/>
              <w:lang w:eastAsia="es-ES"/>
            </w:rPr>
          </w:pPr>
          <w:hyperlink w:anchor="_Toc134052017" w:history="1">
            <w:r w:rsidRPr="002D7AFE">
              <w:rPr>
                <w:rStyle w:val="Hipervnculo"/>
                <w:noProof/>
              </w:rPr>
              <w:t>Capítulo 5: Pruebas</w:t>
            </w:r>
            <w:r>
              <w:rPr>
                <w:noProof/>
                <w:webHidden/>
              </w:rPr>
              <w:tab/>
            </w:r>
            <w:r>
              <w:rPr>
                <w:noProof/>
                <w:webHidden/>
              </w:rPr>
              <w:fldChar w:fldCharType="begin"/>
            </w:r>
            <w:r>
              <w:rPr>
                <w:noProof/>
                <w:webHidden/>
              </w:rPr>
              <w:instrText xml:space="preserve"> PAGEREF _Toc134052017 \h </w:instrText>
            </w:r>
            <w:r>
              <w:rPr>
                <w:noProof/>
                <w:webHidden/>
              </w:rPr>
            </w:r>
            <w:r>
              <w:rPr>
                <w:noProof/>
                <w:webHidden/>
              </w:rPr>
              <w:fldChar w:fldCharType="separate"/>
            </w:r>
            <w:r>
              <w:rPr>
                <w:noProof/>
                <w:webHidden/>
              </w:rPr>
              <w:t>39</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2018" w:history="1">
            <w:r w:rsidRPr="002D7AFE">
              <w:rPr>
                <w:rStyle w:val="Hipervnculo"/>
                <w:noProof/>
              </w:rPr>
              <w:t>5.1 Pruebas de caja blanca</w:t>
            </w:r>
            <w:r>
              <w:rPr>
                <w:noProof/>
                <w:webHidden/>
              </w:rPr>
              <w:tab/>
            </w:r>
            <w:r>
              <w:rPr>
                <w:noProof/>
                <w:webHidden/>
              </w:rPr>
              <w:fldChar w:fldCharType="begin"/>
            </w:r>
            <w:r>
              <w:rPr>
                <w:noProof/>
                <w:webHidden/>
              </w:rPr>
              <w:instrText xml:space="preserve"> PAGEREF _Toc134052018 \h </w:instrText>
            </w:r>
            <w:r>
              <w:rPr>
                <w:noProof/>
                <w:webHidden/>
              </w:rPr>
            </w:r>
            <w:r>
              <w:rPr>
                <w:noProof/>
                <w:webHidden/>
              </w:rPr>
              <w:fldChar w:fldCharType="separate"/>
            </w:r>
            <w:r>
              <w:rPr>
                <w:noProof/>
                <w:webHidden/>
              </w:rPr>
              <w:t>39</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2019" w:history="1">
            <w:r w:rsidRPr="002D7AFE">
              <w:rPr>
                <w:rStyle w:val="Hipervnculo"/>
                <w:noProof/>
              </w:rPr>
              <w:t>5.2 Pruebas de caja negra</w:t>
            </w:r>
            <w:r>
              <w:rPr>
                <w:noProof/>
                <w:webHidden/>
              </w:rPr>
              <w:tab/>
            </w:r>
            <w:r>
              <w:rPr>
                <w:noProof/>
                <w:webHidden/>
              </w:rPr>
              <w:fldChar w:fldCharType="begin"/>
            </w:r>
            <w:r>
              <w:rPr>
                <w:noProof/>
                <w:webHidden/>
              </w:rPr>
              <w:instrText xml:space="preserve"> PAGEREF _Toc134052019 \h </w:instrText>
            </w:r>
            <w:r>
              <w:rPr>
                <w:noProof/>
                <w:webHidden/>
              </w:rPr>
            </w:r>
            <w:r>
              <w:rPr>
                <w:noProof/>
                <w:webHidden/>
              </w:rPr>
              <w:fldChar w:fldCharType="separate"/>
            </w:r>
            <w:r>
              <w:rPr>
                <w:noProof/>
                <w:webHidden/>
              </w:rPr>
              <w:t>40</w:t>
            </w:r>
            <w:r>
              <w:rPr>
                <w:noProof/>
                <w:webHidden/>
              </w:rPr>
              <w:fldChar w:fldCharType="end"/>
            </w:r>
          </w:hyperlink>
        </w:p>
        <w:p w:rsidR="00253930" w:rsidRDefault="00253930">
          <w:pPr>
            <w:pStyle w:val="TDC2"/>
            <w:tabs>
              <w:tab w:val="right" w:leader="dot" w:pos="8494"/>
            </w:tabs>
            <w:rPr>
              <w:rFonts w:asciiTheme="minorHAnsi" w:eastAsiaTheme="minorEastAsia" w:hAnsiTheme="minorHAnsi"/>
              <w:noProof/>
              <w:sz w:val="22"/>
              <w:lang w:eastAsia="es-ES"/>
            </w:rPr>
          </w:pPr>
          <w:hyperlink w:anchor="_Toc134052020" w:history="1">
            <w:r w:rsidRPr="002D7AFE">
              <w:rPr>
                <w:rStyle w:val="Hipervnculo"/>
                <w:noProof/>
              </w:rPr>
              <w:t>5.3 Pruebas de usabilidad</w:t>
            </w:r>
            <w:r>
              <w:rPr>
                <w:noProof/>
                <w:webHidden/>
              </w:rPr>
              <w:tab/>
            </w:r>
            <w:r>
              <w:rPr>
                <w:noProof/>
                <w:webHidden/>
              </w:rPr>
              <w:fldChar w:fldCharType="begin"/>
            </w:r>
            <w:r>
              <w:rPr>
                <w:noProof/>
                <w:webHidden/>
              </w:rPr>
              <w:instrText xml:space="preserve"> PAGEREF _Toc134052020 \h </w:instrText>
            </w:r>
            <w:r>
              <w:rPr>
                <w:noProof/>
                <w:webHidden/>
              </w:rPr>
            </w:r>
            <w:r>
              <w:rPr>
                <w:noProof/>
                <w:webHidden/>
              </w:rPr>
              <w:fldChar w:fldCharType="separate"/>
            </w:r>
            <w:r>
              <w:rPr>
                <w:noProof/>
                <w:webHidden/>
              </w:rPr>
              <w:t>41</w:t>
            </w:r>
            <w:r>
              <w:rPr>
                <w:noProof/>
                <w:webHidden/>
              </w:rPr>
              <w:fldChar w:fldCharType="end"/>
            </w:r>
          </w:hyperlink>
        </w:p>
        <w:p w:rsidR="00253930" w:rsidRDefault="00253930">
          <w:pPr>
            <w:pStyle w:val="TDC1"/>
            <w:rPr>
              <w:rFonts w:asciiTheme="minorHAnsi" w:eastAsiaTheme="minorEastAsia" w:hAnsiTheme="minorHAnsi"/>
              <w:noProof/>
              <w:sz w:val="22"/>
              <w:lang w:eastAsia="es-ES"/>
            </w:rPr>
          </w:pPr>
          <w:hyperlink w:anchor="_Toc134052021" w:history="1">
            <w:r w:rsidRPr="002D7AFE">
              <w:rPr>
                <w:rStyle w:val="Hipervnculo"/>
                <w:noProof/>
              </w:rPr>
              <w:t>Capítulo 6: Conclusiones</w:t>
            </w:r>
            <w:r>
              <w:rPr>
                <w:noProof/>
                <w:webHidden/>
              </w:rPr>
              <w:tab/>
            </w:r>
            <w:r>
              <w:rPr>
                <w:noProof/>
                <w:webHidden/>
              </w:rPr>
              <w:fldChar w:fldCharType="begin"/>
            </w:r>
            <w:r>
              <w:rPr>
                <w:noProof/>
                <w:webHidden/>
              </w:rPr>
              <w:instrText xml:space="preserve"> PAGEREF _Toc134052021 \h </w:instrText>
            </w:r>
            <w:r>
              <w:rPr>
                <w:noProof/>
                <w:webHidden/>
              </w:rPr>
            </w:r>
            <w:r>
              <w:rPr>
                <w:noProof/>
                <w:webHidden/>
              </w:rPr>
              <w:fldChar w:fldCharType="separate"/>
            </w:r>
            <w:r>
              <w:rPr>
                <w:noProof/>
                <w:webHidden/>
              </w:rPr>
              <w:t>43</w:t>
            </w:r>
            <w:r>
              <w:rPr>
                <w:noProof/>
                <w:webHidden/>
              </w:rPr>
              <w:fldChar w:fldCharType="end"/>
            </w:r>
          </w:hyperlink>
        </w:p>
        <w:p w:rsidR="00253930" w:rsidRDefault="00253930">
          <w:pPr>
            <w:pStyle w:val="TDC1"/>
            <w:rPr>
              <w:rFonts w:asciiTheme="minorHAnsi" w:eastAsiaTheme="minorEastAsia" w:hAnsiTheme="minorHAnsi"/>
              <w:noProof/>
              <w:sz w:val="22"/>
              <w:lang w:eastAsia="es-ES"/>
            </w:rPr>
          </w:pPr>
          <w:hyperlink w:anchor="_Toc134052022" w:history="1">
            <w:r w:rsidRPr="002D7AFE">
              <w:rPr>
                <w:rStyle w:val="Hipervnculo"/>
                <w:noProof/>
              </w:rPr>
              <w:t>Bibliografía</w:t>
            </w:r>
            <w:r>
              <w:rPr>
                <w:noProof/>
                <w:webHidden/>
              </w:rPr>
              <w:tab/>
            </w:r>
            <w:r>
              <w:rPr>
                <w:noProof/>
                <w:webHidden/>
              </w:rPr>
              <w:fldChar w:fldCharType="begin"/>
            </w:r>
            <w:r>
              <w:rPr>
                <w:noProof/>
                <w:webHidden/>
              </w:rPr>
              <w:instrText xml:space="preserve"> PAGEREF _Toc134052022 \h </w:instrText>
            </w:r>
            <w:r>
              <w:rPr>
                <w:noProof/>
                <w:webHidden/>
              </w:rPr>
            </w:r>
            <w:r>
              <w:rPr>
                <w:noProof/>
                <w:webHidden/>
              </w:rPr>
              <w:fldChar w:fldCharType="separate"/>
            </w:r>
            <w:r>
              <w:rPr>
                <w:noProof/>
                <w:webHidden/>
              </w:rPr>
              <w:t>46</w:t>
            </w:r>
            <w:r>
              <w:rPr>
                <w:noProof/>
                <w:webHidden/>
              </w:rPr>
              <w:fldChar w:fldCharType="end"/>
            </w:r>
          </w:hyperlink>
        </w:p>
        <w:p w:rsidR="00DA3611" w:rsidRPr="00DA3611" w:rsidRDefault="00B52AAD"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253930" w:rsidRPr="00253930" w:rsidRDefault="00B52AAD" w:rsidP="00253930">
      <w:pPr>
        <w:pStyle w:val="TDC1"/>
        <w:rPr>
          <w:rStyle w:val="Hipervnculo"/>
        </w:rPr>
      </w:pPr>
      <w:r w:rsidRPr="00253930">
        <w:rPr>
          <w:rStyle w:val="Hipervnculo"/>
          <w:noProof/>
        </w:rPr>
        <w:fldChar w:fldCharType="begin"/>
      </w:r>
      <w:r w:rsidR="00DA3611" w:rsidRPr="00253930">
        <w:rPr>
          <w:rStyle w:val="Hipervnculo"/>
          <w:noProof/>
        </w:rPr>
        <w:instrText xml:space="preserve"> TOC \h \z \c "Ilustración" </w:instrText>
      </w:r>
      <w:r w:rsidRPr="00253930">
        <w:rPr>
          <w:rStyle w:val="Hipervnculo"/>
          <w:noProof/>
        </w:rPr>
        <w:fldChar w:fldCharType="separate"/>
      </w:r>
      <w:hyperlink w:anchor="_Toc134051912" w:history="1">
        <w:r w:rsidR="00253930" w:rsidRPr="00737FED">
          <w:rPr>
            <w:rStyle w:val="Hipervnculo"/>
            <w:noProof/>
          </w:rPr>
          <w:t>Ilustración 1 : Fragmento de código HTML</w:t>
        </w:r>
        <w:r w:rsidR="00253930" w:rsidRPr="00253930">
          <w:rPr>
            <w:rStyle w:val="Hipervnculo"/>
            <w:webHidden/>
          </w:rPr>
          <w:tab/>
        </w:r>
        <w:r w:rsidR="00253930" w:rsidRPr="00253930">
          <w:rPr>
            <w:rStyle w:val="Hipervnculo"/>
            <w:webHidden/>
          </w:rPr>
          <w:fldChar w:fldCharType="begin"/>
        </w:r>
        <w:r w:rsidR="00253930" w:rsidRPr="00253930">
          <w:rPr>
            <w:rStyle w:val="Hipervnculo"/>
            <w:webHidden/>
          </w:rPr>
          <w:instrText xml:space="preserve"> PAGEREF _Toc134051912 \h </w:instrText>
        </w:r>
        <w:r w:rsidR="00253930" w:rsidRPr="00253930">
          <w:rPr>
            <w:rStyle w:val="Hipervnculo"/>
            <w:webHidden/>
          </w:rPr>
        </w:r>
        <w:r w:rsidR="00253930" w:rsidRPr="00253930">
          <w:rPr>
            <w:rStyle w:val="Hipervnculo"/>
            <w:webHidden/>
          </w:rPr>
          <w:fldChar w:fldCharType="separate"/>
        </w:r>
        <w:r w:rsidR="00253930" w:rsidRPr="00253930">
          <w:rPr>
            <w:rStyle w:val="Hipervnculo"/>
            <w:webHidden/>
          </w:rPr>
          <w:t>3</w:t>
        </w:r>
        <w:r w:rsidR="00253930" w:rsidRPr="00253930">
          <w:rPr>
            <w:rStyle w:val="Hipervnculo"/>
            <w:webHidden/>
          </w:rPr>
          <w:fldChar w:fldCharType="end"/>
        </w:r>
      </w:hyperlink>
    </w:p>
    <w:p w:rsidR="00253930" w:rsidRPr="00253930" w:rsidRDefault="00253930" w:rsidP="00253930">
      <w:pPr>
        <w:pStyle w:val="TDC1"/>
        <w:rPr>
          <w:rStyle w:val="Hipervnculo"/>
        </w:rPr>
      </w:pPr>
      <w:hyperlink w:anchor="_Toc134051913" w:history="1">
        <w:r w:rsidRPr="00737FED">
          <w:rPr>
            <w:rStyle w:val="Hipervnculo"/>
            <w:noProof/>
          </w:rPr>
          <w:t>Ilustración 2 : Fragmento de código CSS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_Toc134051913 \h </w:instrText>
        </w:r>
        <w:r w:rsidRPr="00253930">
          <w:rPr>
            <w:rStyle w:val="Hipervnculo"/>
            <w:webHidden/>
          </w:rPr>
        </w:r>
        <w:r w:rsidRPr="00253930">
          <w:rPr>
            <w:rStyle w:val="Hipervnculo"/>
            <w:webHidden/>
          </w:rPr>
          <w:fldChar w:fldCharType="separate"/>
        </w:r>
        <w:r w:rsidRPr="00253930">
          <w:rPr>
            <w:rStyle w:val="Hipervnculo"/>
            <w:webHidden/>
          </w:rPr>
          <w:t>4</w:t>
        </w:r>
        <w:r w:rsidRPr="00253930">
          <w:rPr>
            <w:rStyle w:val="Hipervnculo"/>
            <w:webHidden/>
          </w:rPr>
          <w:fldChar w:fldCharType="end"/>
        </w:r>
      </w:hyperlink>
    </w:p>
    <w:p w:rsidR="00253930" w:rsidRPr="00253930" w:rsidRDefault="00253930" w:rsidP="00253930">
      <w:pPr>
        <w:pStyle w:val="TDC1"/>
        <w:rPr>
          <w:rStyle w:val="Hipervnculo"/>
        </w:rPr>
      </w:pPr>
      <w:hyperlink w:anchor="_Toc134051914" w:history="1">
        <w:r w:rsidRPr="00737FED">
          <w:rPr>
            <w:rStyle w:val="Hipervnculo"/>
            <w:noProof/>
          </w:rPr>
          <w:t>Ilustración 3 : Fragmento de código Javascript</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_Toc134051914 \h </w:instrText>
        </w:r>
        <w:r w:rsidRPr="00253930">
          <w:rPr>
            <w:rStyle w:val="Hipervnculo"/>
            <w:webHidden/>
          </w:rPr>
        </w:r>
        <w:r w:rsidRPr="00253930">
          <w:rPr>
            <w:rStyle w:val="Hipervnculo"/>
            <w:webHidden/>
          </w:rPr>
          <w:fldChar w:fldCharType="separate"/>
        </w:r>
        <w:r w:rsidRPr="00253930">
          <w:rPr>
            <w:rStyle w:val="Hipervnculo"/>
            <w:webHidden/>
          </w:rPr>
          <w:t>5</w:t>
        </w:r>
        <w:r w:rsidRPr="00253930">
          <w:rPr>
            <w:rStyle w:val="Hipervnculo"/>
            <w:webHidden/>
          </w:rPr>
          <w:fldChar w:fldCharType="end"/>
        </w:r>
      </w:hyperlink>
    </w:p>
    <w:p w:rsidR="00253930" w:rsidRPr="00253930" w:rsidRDefault="00253930" w:rsidP="00253930">
      <w:pPr>
        <w:pStyle w:val="TDC1"/>
        <w:rPr>
          <w:rStyle w:val="Hipervnculo"/>
        </w:rPr>
      </w:pPr>
      <w:hyperlink w:anchor="_Toc134051915" w:history="1">
        <w:r w:rsidRPr="00737FED">
          <w:rPr>
            <w:rStyle w:val="Hipervnculo"/>
            <w:noProof/>
          </w:rPr>
          <w:t>Ilustración 4 : Entorno de desarrollo Visual Studio Code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_Toc134051915 \h </w:instrText>
        </w:r>
        <w:r w:rsidRPr="00253930">
          <w:rPr>
            <w:rStyle w:val="Hipervnculo"/>
            <w:webHidden/>
          </w:rPr>
        </w:r>
        <w:r w:rsidRPr="00253930">
          <w:rPr>
            <w:rStyle w:val="Hipervnculo"/>
            <w:webHidden/>
          </w:rPr>
          <w:fldChar w:fldCharType="separate"/>
        </w:r>
        <w:r w:rsidRPr="00253930">
          <w:rPr>
            <w:rStyle w:val="Hipervnculo"/>
            <w:webHidden/>
          </w:rPr>
          <w:t>6</w:t>
        </w:r>
        <w:r w:rsidRPr="00253930">
          <w:rPr>
            <w:rStyle w:val="Hipervnculo"/>
            <w:webHidden/>
          </w:rPr>
          <w:fldChar w:fldCharType="end"/>
        </w:r>
      </w:hyperlink>
    </w:p>
    <w:p w:rsidR="00253930" w:rsidRPr="00253930" w:rsidRDefault="00253930" w:rsidP="00253930">
      <w:pPr>
        <w:pStyle w:val="TDC1"/>
        <w:rPr>
          <w:rStyle w:val="Hipervnculo"/>
        </w:rPr>
      </w:pPr>
      <w:hyperlink w:anchor="_Toc134051916" w:history="1">
        <w:r w:rsidRPr="00737FED">
          <w:rPr>
            <w:rStyle w:val="Hipervnculo"/>
            <w:noProof/>
          </w:rPr>
          <w:t>Ilustración 5 : Extensión LiveServer de Visual Studio Code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_Toc134051916 \h </w:instrText>
        </w:r>
        <w:r w:rsidRPr="00253930">
          <w:rPr>
            <w:rStyle w:val="Hipervnculo"/>
            <w:webHidden/>
          </w:rPr>
        </w:r>
        <w:r w:rsidRPr="00253930">
          <w:rPr>
            <w:rStyle w:val="Hipervnculo"/>
            <w:webHidden/>
          </w:rPr>
          <w:fldChar w:fldCharType="separate"/>
        </w:r>
        <w:r w:rsidRPr="00253930">
          <w:rPr>
            <w:rStyle w:val="Hipervnculo"/>
            <w:webHidden/>
          </w:rPr>
          <w:t>6</w:t>
        </w:r>
        <w:r w:rsidRPr="00253930">
          <w:rPr>
            <w:rStyle w:val="Hipervnculo"/>
            <w:webHidden/>
          </w:rPr>
          <w:fldChar w:fldCharType="end"/>
        </w:r>
      </w:hyperlink>
    </w:p>
    <w:p w:rsidR="00253930" w:rsidRPr="00253930" w:rsidRDefault="00253930" w:rsidP="00253930">
      <w:pPr>
        <w:pStyle w:val="TDC1"/>
        <w:rPr>
          <w:rStyle w:val="Hipervnculo"/>
        </w:rPr>
      </w:pPr>
      <w:hyperlink w:anchor="_Toc134051917" w:history="1">
        <w:r w:rsidRPr="00737FED">
          <w:rPr>
            <w:rStyle w:val="Hipervnculo"/>
            <w:noProof/>
          </w:rPr>
          <w:t>Ilustración 6 : Herramienta Firebase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_Toc134051917 \h </w:instrText>
        </w:r>
        <w:r w:rsidRPr="00253930">
          <w:rPr>
            <w:rStyle w:val="Hipervnculo"/>
            <w:webHidden/>
          </w:rPr>
        </w:r>
        <w:r w:rsidRPr="00253930">
          <w:rPr>
            <w:rStyle w:val="Hipervnculo"/>
            <w:webHidden/>
          </w:rPr>
          <w:fldChar w:fldCharType="separate"/>
        </w:r>
        <w:r w:rsidRPr="00253930">
          <w:rPr>
            <w:rStyle w:val="Hipervnculo"/>
            <w:webHidden/>
          </w:rPr>
          <w:t>7</w:t>
        </w:r>
        <w:r w:rsidRPr="00253930">
          <w:rPr>
            <w:rStyle w:val="Hipervnculo"/>
            <w:webHidden/>
          </w:rPr>
          <w:fldChar w:fldCharType="end"/>
        </w:r>
      </w:hyperlink>
    </w:p>
    <w:p w:rsidR="00253930" w:rsidRPr="00253930" w:rsidRDefault="00253930" w:rsidP="00253930">
      <w:pPr>
        <w:pStyle w:val="TDC1"/>
        <w:rPr>
          <w:rStyle w:val="Hipervnculo"/>
        </w:rPr>
      </w:pPr>
      <w:hyperlink w:anchor="_Toc134051918" w:history="1">
        <w:r w:rsidRPr="00737FED">
          <w:rPr>
            <w:rStyle w:val="Hipervnculo"/>
            <w:noProof/>
          </w:rPr>
          <w:t>Ilustración 7 : Herramienta de prototipado Justinmind</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_Toc134051918 \h </w:instrText>
        </w:r>
        <w:r w:rsidRPr="00253930">
          <w:rPr>
            <w:rStyle w:val="Hipervnculo"/>
            <w:webHidden/>
          </w:rPr>
        </w:r>
        <w:r w:rsidRPr="00253930">
          <w:rPr>
            <w:rStyle w:val="Hipervnculo"/>
            <w:webHidden/>
          </w:rPr>
          <w:fldChar w:fldCharType="separate"/>
        </w:r>
        <w:r w:rsidRPr="00253930">
          <w:rPr>
            <w:rStyle w:val="Hipervnculo"/>
            <w:webHidden/>
          </w:rPr>
          <w:t>8</w:t>
        </w:r>
        <w:r w:rsidRPr="00253930">
          <w:rPr>
            <w:rStyle w:val="Hipervnculo"/>
            <w:webHidden/>
          </w:rPr>
          <w:fldChar w:fldCharType="end"/>
        </w:r>
      </w:hyperlink>
    </w:p>
    <w:p w:rsidR="00253930" w:rsidRPr="00253930" w:rsidRDefault="00253930" w:rsidP="00253930">
      <w:pPr>
        <w:pStyle w:val="TDC1"/>
        <w:rPr>
          <w:rStyle w:val="Hipervnculo"/>
        </w:rPr>
      </w:pPr>
      <w:hyperlink w:anchor="_Toc134051919" w:history="1">
        <w:r w:rsidRPr="00737FED">
          <w:rPr>
            <w:rStyle w:val="Hipervnculo"/>
            <w:noProof/>
          </w:rPr>
          <w:t>Ilustración 8 : Web Neocities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_Toc134051919 \h </w:instrText>
        </w:r>
        <w:r w:rsidRPr="00253930">
          <w:rPr>
            <w:rStyle w:val="Hipervnculo"/>
            <w:webHidden/>
          </w:rPr>
        </w:r>
        <w:r w:rsidRPr="00253930">
          <w:rPr>
            <w:rStyle w:val="Hipervnculo"/>
            <w:webHidden/>
          </w:rPr>
          <w:fldChar w:fldCharType="separate"/>
        </w:r>
        <w:r w:rsidRPr="00253930">
          <w:rPr>
            <w:rStyle w:val="Hipervnculo"/>
            <w:webHidden/>
          </w:rPr>
          <w:t>9</w:t>
        </w:r>
        <w:r w:rsidRPr="00253930">
          <w:rPr>
            <w:rStyle w:val="Hipervnculo"/>
            <w:webHidden/>
          </w:rPr>
          <w:fldChar w:fldCharType="end"/>
        </w:r>
      </w:hyperlink>
    </w:p>
    <w:p w:rsidR="00253930" w:rsidRPr="00253930" w:rsidRDefault="00253930" w:rsidP="00253930">
      <w:pPr>
        <w:pStyle w:val="TDC1"/>
        <w:rPr>
          <w:rStyle w:val="Hipervnculo"/>
        </w:rPr>
      </w:pPr>
      <w:hyperlink w:anchor="_Toc134051920" w:history="1">
        <w:r w:rsidRPr="00737FED">
          <w:rPr>
            <w:rStyle w:val="Hipervnculo"/>
            <w:noProof/>
          </w:rPr>
          <w:t>Ilustración 9 : Servicio Web GitHub</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_Toc134051920 \h </w:instrText>
        </w:r>
        <w:r w:rsidRPr="00253930">
          <w:rPr>
            <w:rStyle w:val="Hipervnculo"/>
            <w:webHidden/>
          </w:rPr>
        </w:r>
        <w:r w:rsidRPr="00253930">
          <w:rPr>
            <w:rStyle w:val="Hipervnculo"/>
            <w:webHidden/>
          </w:rPr>
          <w:fldChar w:fldCharType="separate"/>
        </w:r>
        <w:r w:rsidRPr="00253930">
          <w:rPr>
            <w:rStyle w:val="Hipervnculo"/>
            <w:webHidden/>
          </w:rPr>
          <w:t>10</w:t>
        </w:r>
        <w:r w:rsidRPr="00253930">
          <w:rPr>
            <w:rStyle w:val="Hipervnculo"/>
            <w:webHidden/>
          </w:rPr>
          <w:fldChar w:fldCharType="end"/>
        </w:r>
      </w:hyperlink>
    </w:p>
    <w:p w:rsidR="00253930" w:rsidRPr="00253930" w:rsidRDefault="00253930" w:rsidP="00253930">
      <w:pPr>
        <w:pStyle w:val="TDC1"/>
        <w:rPr>
          <w:rStyle w:val="Hipervnculo"/>
        </w:rPr>
      </w:pPr>
      <w:hyperlink w:anchor="_Toc134051921" w:history="1">
        <w:r w:rsidRPr="00737FED">
          <w:rPr>
            <w:rStyle w:val="Hipervnculo"/>
            <w:noProof/>
          </w:rPr>
          <w:t>Ilustración 10: Capa encargada de la gestión de la base de datos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_Toc134051921 \h </w:instrText>
        </w:r>
        <w:r w:rsidRPr="00253930">
          <w:rPr>
            <w:rStyle w:val="Hipervnculo"/>
            <w:webHidden/>
          </w:rPr>
        </w:r>
        <w:r w:rsidRPr="00253930">
          <w:rPr>
            <w:rStyle w:val="Hipervnculo"/>
            <w:webHidden/>
          </w:rPr>
          <w:fldChar w:fldCharType="separate"/>
        </w:r>
        <w:r w:rsidRPr="00253930">
          <w:rPr>
            <w:rStyle w:val="Hipervnculo"/>
            <w:webHidden/>
          </w:rPr>
          <w:t>13</w:t>
        </w:r>
        <w:r w:rsidRPr="00253930">
          <w:rPr>
            <w:rStyle w:val="Hipervnculo"/>
            <w:webHidden/>
          </w:rPr>
          <w:fldChar w:fldCharType="end"/>
        </w:r>
      </w:hyperlink>
    </w:p>
    <w:p w:rsidR="00253930" w:rsidRPr="00253930" w:rsidRDefault="00253930" w:rsidP="00253930">
      <w:pPr>
        <w:pStyle w:val="TDC1"/>
        <w:rPr>
          <w:rStyle w:val="Hipervnculo"/>
        </w:rPr>
      </w:pPr>
      <w:hyperlink w:anchor="_Toc134051922" w:history="1">
        <w:r w:rsidRPr="00737FED">
          <w:rPr>
            <w:rStyle w:val="Hipervnculo"/>
            <w:noProof/>
          </w:rPr>
          <w:t>Ilustración 11 : Datos de Firestore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_Toc134051922 \h </w:instrText>
        </w:r>
        <w:r w:rsidRPr="00253930">
          <w:rPr>
            <w:rStyle w:val="Hipervnculo"/>
            <w:webHidden/>
          </w:rPr>
        </w:r>
        <w:r w:rsidRPr="00253930">
          <w:rPr>
            <w:rStyle w:val="Hipervnculo"/>
            <w:webHidden/>
          </w:rPr>
          <w:fldChar w:fldCharType="separate"/>
        </w:r>
        <w:r w:rsidRPr="00253930">
          <w:rPr>
            <w:rStyle w:val="Hipervnculo"/>
            <w:webHidden/>
          </w:rPr>
          <w:t>16</w:t>
        </w:r>
        <w:r w:rsidRPr="00253930">
          <w:rPr>
            <w:rStyle w:val="Hipervnculo"/>
            <w:webHidden/>
          </w:rPr>
          <w:fldChar w:fldCharType="end"/>
        </w:r>
      </w:hyperlink>
    </w:p>
    <w:p w:rsidR="00253930" w:rsidRPr="00253930" w:rsidRDefault="00253930" w:rsidP="00253930">
      <w:pPr>
        <w:pStyle w:val="TDC1"/>
        <w:rPr>
          <w:rStyle w:val="Hipervnculo"/>
        </w:rPr>
      </w:pPr>
      <w:hyperlink w:anchor="_Toc134051923" w:history="1">
        <w:r w:rsidRPr="00737FED">
          <w:rPr>
            <w:rStyle w:val="Hipervnculo"/>
            <w:noProof/>
          </w:rPr>
          <w:t>Ilustración 12 : Menú de elección estudiante o profesor del prototipo</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_Toc134051923 \h </w:instrText>
        </w:r>
        <w:r w:rsidRPr="00253930">
          <w:rPr>
            <w:rStyle w:val="Hipervnculo"/>
            <w:webHidden/>
          </w:rPr>
        </w:r>
        <w:r w:rsidRPr="00253930">
          <w:rPr>
            <w:rStyle w:val="Hipervnculo"/>
            <w:webHidden/>
          </w:rPr>
          <w:fldChar w:fldCharType="separate"/>
        </w:r>
        <w:r w:rsidRPr="00253930">
          <w:rPr>
            <w:rStyle w:val="Hipervnculo"/>
            <w:webHidden/>
          </w:rPr>
          <w:t>17</w:t>
        </w:r>
        <w:r w:rsidRPr="00253930">
          <w:rPr>
            <w:rStyle w:val="Hipervnculo"/>
            <w:webHidden/>
          </w:rPr>
          <w:fldChar w:fldCharType="end"/>
        </w:r>
      </w:hyperlink>
    </w:p>
    <w:p w:rsidR="00253930" w:rsidRPr="00253930" w:rsidRDefault="00253930" w:rsidP="00253930">
      <w:pPr>
        <w:pStyle w:val="TDC1"/>
        <w:rPr>
          <w:rStyle w:val="Hipervnculo"/>
        </w:rPr>
      </w:pPr>
      <w:hyperlink w:anchor="_Toc134051924" w:history="1">
        <w:r w:rsidRPr="00737FED">
          <w:rPr>
            <w:rStyle w:val="Hipervnculo"/>
            <w:noProof/>
          </w:rPr>
          <w:t>Ilustración 13: Instrucciones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_Toc134051924 \h </w:instrText>
        </w:r>
        <w:r w:rsidRPr="00253930">
          <w:rPr>
            <w:rStyle w:val="Hipervnculo"/>
            <w:webHidden/>
          </w:rPr>
        </w:r>
        <w:r w:rsidRPr="00253930">
          <w:rPr>
            <w:rStyle w:val="Hipervnculo"/>
            <w:webHidden/>
          </w:rPr>
          <w:fldChar w:fldCharType="separate"/>
        </w:r>
        <w:r w:rsidRPr="00253930">
          <w:rPr>
            <w:rStyle w:val="Hipervnculo"/>
            <w:webHidden/>
          </w:rPr>
          <w:t>19</w:t>
        </w:r>
        <w:r w:rsidRPr="00253930">
          <w:rPr>
            <w:rStyle w:val="Hipervnculo"/>
            <w:webHidden/>
          </w:rPr>
          <w:fldChar w:fldCharType="end"/>
        </w:r>
      </w:hyperlink>
    </w:p>
    <w:p w:rsidR="00253930" w:rsidRPr="00253930" w:rsidRDefault="00253930" w:rsidP="00253930">
      <w:pPr>
        <w:pStyle w:val="TDC1"/>
        <w:rPr>
          <w:rStyle w:val="Hipervnculo"/>
        </w:rPr>
      </w:pPr>
      <w:hyperlink w:anchor="_Toc134051925" w:history="1">
        <w:r w:rsidRPr="00737FED">
          <w:rPr>
            <w:rStyle w:val="Hipervnculo"/>
            <w:noProof/>
          </w:rPr>
          <w:t>Ilustración 14 : Mapa</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_Toc134051925 \h </w:instrText>
        </w:r>
        <w:r w:rsidRPr="00253930">
          <w:rPr>
            <w:rStyle w:val="Hipervnculo"/>
            <w:webHidden/>
          </w:rPr>
        </w:r>
        <w:r w:rsidRPr="00253930">
          <w:rPr>
            <w:rStyle w:val="Hipervnculo"/>
            <w:webHidden/>
          </w:rPr>
          <w:fldChar w:fldCharType="separate"/>
        </w:r>
        <w:r w:rsidRPr="00253930">
          <w:rPr>
            <w:rStyle w:val="Hipervnculo"/>
            <w:webHidden/>
          </w:rPr>
          <w:t>19</w:t>
        </w:r>
        <w:r w:rsidRPr="00253930">
          <w:rPr>
            <w:rStyle w:val="Hipervnculo"/>
            <w:webHidden/>
          </w:rPr>
          <w:fldChar w:fldCharType="end"/>
        </w:r>
      </w:hyperlink>
    </w:p>
    <w:p w:rsidR="00253930" w:rsidRPr="00253930" w:rsidRDefault="00253930" w:rsidP="00253930">
      <w:pPr>
        <w:pStyle w:val="TDC1"/>
        <w:rPr>
          <w:rStyle w:val="Hipervnculo"/>
        </w:rPr>
      </w:pPr>
      <w:hyperlink w:anchor="_Toc134051926" w:history="1">
        <w:r w:rsidRPr="00737FED">
          <w:rPr>
            <w:rStyle w:val="Hipervnculo"/>
            <w:noProof/>
          </w:rPr>
          <w:t>Ilustración 15 : Objetos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_Toc134051926 \h </w:instrText>
        </w:r>
        <w:r w:rsidRPr="00253930">
          <w:rPr>
            <w:rStyle w:val="Hipervnculo"/>
            <w:webHidden/>
          </w:rPr>
        </w:r>
        <w:r w:rsidRPr="00253930">
          <w:rPr>
            <w:rStyle w:val="Hipervnculo"/>
            <w:webHidden/>
          </w:rPr>
          <w:fldChar w:fldCharType="separate"/>
        </w:r>
        <w:r w:rsidRPr="00253930">
          <w:rPr>
            <w:rStyle w:val="Hipervnculo"/>
            <w:webHidden/>
          </w:rPr>
          <w:t>20</w:t>
        </w:r>
        <w:r w:rsidRPr="00253930">
          <w:rPr>
            <w:rStyle w:val="Hipervnculo"/>
            <w:webHidden/>
          </w:rPr>
          <w:fldChar w:fldCharType="end"/>
        </w:r>
      </w:hyperlink>
    </w:p>
    <w:p w:rsidR="00253930" w:rsidRPr="00253930" w:rsidRDefault="00253930" w:rsidP="00253930">
      <w:pPr>
        <w:pStyle w:val="TDC1"/>
        <w:rPr>
          <w:rStyle w:val="Hipervnculo"/>
        </w:rPr>
      </w:pPr>
      <w:hyperlink w:anchor="_Toc134051927" w:history="1">
        <w:r w:rsidRPr="00737FED">
          <w:rPr>
            <w:rStyle w:val="Hipervnculo"/>
            <w:noProof/>
          </w:rPr>
          <w:t>Ilustración 16 : Personajes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_Toc134051927 \h </w:instrText>
        </w:r>
        <w:r w:rsidRPr="00253930">
          <w:rPr>
            <w:rStyle w:val="Hipervnculo"/>
            <w:webHidden/>
          </w:rPr>
        </w:r>
        <w:r w:rsidRPr="00253930">
          <w:rPr>
            <w:rStyle w:val="Hipervnculo"/>
            <w:webHidden/>
          </w:rPr>
          <w:fldChar w:fldCharType="separate"/>
        </w:r>
        <w:r w:rsidRPr="00253930">
          <w:rPr>
            <w:rStyle w:val="Hipervnculo"/>
            <w:webHidden/>
          </w:rPr>
          <w:t>20</w:t>
        </w:r>
        <w:r w:rsidRPr="00253930">
          <w:rPr>
            <w:rStyle w:val="Hipervnculo"/>
            <w:webHidden/>
          </w:rPr>
          <w:fldChar w:fldCharType="end"/>
        </w:r>
      </w:hyperlink>
    </w:p>
    <w:p w:rsidR="00253930" w:rsidRPr="00253930" w:rsidRDefault="00253930" w:rsidP="00253930">
      <w:pPr>
        <w:pStyle w:val="TDC1"/>
        <w:rPr>
          <w:rStyle w:val="Hipervnculo"/>
        </w:rPr>
      </w:pPr>
      <w:hyperlink w:anchor="_Toc134051928" w:history="1">
        <w:r w:rsidRPr="00737FED">
          <w:rPr>
            <w:rStyle w:val="Hipervnculo"/>
            <w:noProof/>
          </w:rPr>
          <w:t>Ilustración 17 : Personajes equipo Zombie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_Toc134051928 \h </w:instrText>
        </w:r>
        <w:r w:rsidRPr="00253930">
          <w:rPr>
            <w:rStyle w:val="Hipervnculo"/>
            <w:webHidden/>
          </w:rPr>
        </w:r>
        <w:r w:rsidRPr="00253930">
          <w:rPr>
            <w:rStyle w:val="Hipervnculo"/>
            <w:webHidden/>
          </w:rPr>
          <w:fldChar w:fldCharType="separate"/>
        </w:r>
        <w:r w:rsidRPr="00253930">
          <w:rPr>
            <w:rStyle w:val="Hipervnculo"/>
            <w:webHidden/>
          </w:rPr>
          <w:t>21</w:t>
        </w:r>
        <w:r w:rsidRPr="00253930">
          <w:rPr>
            <w:rStyle w:val="Hipervnculo"/>
            <w:webHidden/>
          </w:rPr>
          <w:fldChar w:fldCharType="end"/>
        </w:r>
      </w:hyperlink>
    </w:p>
    <w:p w:rsidR="00253930" w:rsidRPr="00253930" w:rsidRDefault="00253930" w:rsidP="00253930">
      <w:pPr>
        <w:pStyle w:val="TDC1"/>
        <w:rPr>
          <w:rStyle w:val="Hipervnculo"/>
        </w:rPr>
      </w:pPr>
      <w:hyperlink w:anchor="_Toc134051929" w:history="1">
        <w:r w:rsidRPr="00737FED">
          <w:rPr>
            <w:rStyle w:val="Hipervnculo"/>
            <w:noProof/>
          </w:rPr>
          <w:t>Ilustración 18 : Personajes equipo La Resistencia</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_Toc134051929 \h </w:instrText>
        </w:r>
        <w:r w:rsidRPr="00253930">
          <w:rPr>
            <w:rStyle w:val="Hipervnculo"/>
            <w:webHidden/>
          </w:rPr>
        </w:r>
        <w:r w:rsidRPr="00253930">
          <w:rPr>
            <w:rStyle w:val="Hipervnculo"/>
            <w:webHidden/>
          </w:rPr>
          <w:fldChar w:fldCharType="separate"/>
        </w:r>
        <w:r w:rsidRPr="00253930">
          <w:rPr>
            <w:rStyle w:val="Hipervnculo"/>
            <w:webHidden/>
          </w:rPr>
          <w:t>21</w:t>
        </w:r>
        <w:r w:rsidRPr="00253930">
          <w:rPr>
            <w:rStyle w:val="Hipervnculo"/>
            <w:webHidden/>
          </w:rPr>
          <w:fldChar w:fldCharType="end"/>
        </w:r>
      </w:hyperlink>
    </w:p>
    <w:p w:rsidR="00253930" w:rsidRPr="00253930" w:rsidRDefault="00253930" w:rsidP="00253930">
      <w:pPr>
        <w:pStyle w:val="TDC1"/>
        <w:rPr>
          <w:rStyle w:val="Hipervnculo"/>
        </w:rPr>
      </w:pPr>
      <w:hyperlink w:anchor="_Toc134051930" w:history="1">
        <w:r w:rsidRPr="00737FED">
          <w:rPr>
            <w:rStyle w:val="Hipervnculo"/>
            <w:noProof/>
          </w:rPr>
          <w:t>Ilustración 19 : Historia</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_Toc134051930 \h </w:instrText>
        </w:r>
        <w:r w:rsidRPr="00253930">
          <w:rPr>
            <w:rStyle w:val="Hipervnculo"/>
            <w:webHidden/>
          </w:rPr>
        </w:r>
        <w:r w:rsidRPr="00253930">
          <w:rPr>
            <w:rStyle w:val="Hipervnculo"/>
            <w:webHidden/>
          </w:rPr>
          <w:fldChar w:fldCharType="separate"/>
        </w:r>
        <w:r w:rsidRPr="00253930">
          <w:rPr>
            <w:rStyle w:val="Hipervnculo"/>
            <w:webHidden/>
          </w:rPr>
          <w:t>22</w:t>
        </w:r>
        <w:r w:rsidRPr="00253930">
          <w:rPr>
            <w:rStyle w:val="Hipervnculo"/>
            <w:webHidden/>
          </w:rPr>
          <w:fldChar w:fldCharType="end"/>
        </w:r>
      </w:hyperlink>
    </w:p>
    <w:p w:rsidR="00253930" w:rsidRPr="00253930" w:rsidRDefault="00253930" w:rsidP="00253930">
      <w:pPr>
        <w:pStyle w:val="TDC1"/>
        <w:rPr>
          <w:rStyle w:val="Hipervnculo"/>
        </w:rPr>
      </w:pPr>
      <w:hyperlink w:anchor="_Toc134051931" w:history="1">
        <w:r w:rsidRPr="00737FED">
          <w:rPr>
            <w:rStyle w:val="Hipervnculo"/>
            <w:noProof/>
          </w:rPr>
          <w:t>Ilustración 20 : Menú para elegir si eres un estudiante o un profesor</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_Toc134051931 \h </w:instrText>
        </w:r>
        <w:r w:rsidRPr="00253930">
          <w:rPr>
            <w:rStyle w:val="Hipervnculo"/>
            <w:webHidden/>
          </w:rPr>
        </w:r>
        <w:r w:rsidRPr="00253930">
          <w:rPr>
            <w:rStyle w:val="Hipervnculo"/>
            <w:webHidden/>
          </w:rPr>
          <w:fldChar w:fldCharType="separate"/>
        </w:r>
        <w:r w:rsidRPr="00253930">
          <w:rPr>
            <w:rStyle w:val="Hipervnculo"/>
            <w:webHidden/>
          </w:rPr>
          <w:t>22</w:t>
        </w:r>
        <w:r w:rsidRPr="00253930">
          <w:rPr>
            <w:rStyle w:val="Hipervnculo"/>
            <w:webHidden/>
          </w:rPr>
          <w:fldChar w:fldCharType="end"/>
        </w:r>
      </w:hyperlink>
    </w:p>
    <w:p w:rsidR="00253930" w:rsidRPr="00253930" w:rsidRDefault="00253930" w:rsidP="00253930">
      <w:pPr>
        <w:pStyle w:val="TDC1"/>
        <w:rPr>
          <w:rStyle w:val="Hipervnculo"/>
        </w:rPr>
      </w:pPr>
      <w:hyperlink w:anchor="_Toc134051932" w:history="1">
        <w:r w:rsidRPr="00737FED">
          <w:rPr>
            <w:rStyle w:val="Hipervnculo"/>
            <w:noProof/>
          </w:rPr>
          <w:t>Ilustración 21: Interfaz tablero</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_Toc134051932 \h </w:instrText>
        </w:r>
        <w:r w:rsidRPr="00253930">
          <w:rPr>
            <w:rStyle w:val="Hipervnculo"/>
            <w:webHidden/>
          </w:rPr>
        </w:r>
        <w:r w:rsidRPr="00253930">
          <w:rPr>
            <w:rStyle w:val="Hipervnculo"/>
            <w:webHidden/>
          </w:rPr>
          <w:fldChar w:fldCharType="separate"/>
        </w:r>
        <w:r w:rsidRPr="00253930">
          <w:rPr>
            <w:rStyle w:val="Hipervnculo"/>
            <w:webHidden/>
          </w:rPr>
          <w:t>23</w:t>
        </w:r>
        <w:r w:rsidRPr="00253930">
          <w:rPr>
            <w:rStyle w:val="Hipervnculo"/>
            <w:webHidden/>
          </w:rPr>
          <w:fldChar w:fldCharType="end"/>
        </w:r>
      </w:hyperlink>
    </w:p>
    <w:p w:rsidR="00253930" w:rsidRPr="00253930" w:rsidRDefault="00253930" w:rsidP="00253930">
      <w:pPr>
        <w:pStyle w:val="TDC1"/>
        <w:rPr>
          <w:rStyle w:val="Hipervnculo"/>
        </w:rPr>
      </w:pPr>
      <w:hyperlink w:anchor="_Toc134051933" w:history="1">
        <w:r w:rsidRPr="00737FED">
          <w:rPr>
            <w:rStyle w:val="Hipervnculo"/>
            <w:noProof/>
          </w:rPr>
          <w:t>Ilustración 22: Ejemplo de cómo mostrar u ocultar ventanas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_Toc134051933 \h </w:instrText>
        </w:r>
        <w:r w:rsidRPr="00253930">
          <w:rPr>
            <w:rStyle w:val="Hipervnculo"/>
            <w:webHidden/>
          </w:rPr>
        </w:r>
        <w:r w:rsidRPr="00253930">
          <w:rPr>
            <w:rStyle w:val="Hipervnculo"/>
            <w:webHidden/>
          </w:rPr>
          <w:fldChar w:fldCharType="separate"/>
        </w:r>
        <w:r w:rsidRPr="00253930">
          <w:rPr>
            <w:rStyle w:val="Hipervnculo"/>
            <w:webHidden/>
          </w:rPr>
          <w:t>25</w:t>
        </w:r>
        <w:r w:rsidRPr="00253930">
          <w:rPr>
            <w:rStyle w:val="Hipervnculo"/>
            <w:webHidden/>
          </w:rPr>
          <w:fldChar w:fldCharType="end"/>
        </w:r>
      </w:hyperlink>
    </w:p>
    <w:p w:rsidR="00253930" w:rsidRPr="00253930" w:rsidRDefault="00253930" w:rsidP="00253930">
      <w:pPr>
        <w:pStyle w:val="TDC1"/>
        <w:rPr>
          <w:rStyle w:val="Hipervnculo"/>
        </w:rPr>
      </w:pPr>
      <w:hyperlink w:anchor="_Toc134051934" w:history="1">
        <w:r w:rsidRPr="00737FED">
          <w:rPr>
            <w:rStyle w:val="Hipervnculo"/>
            <w:noProof/>
          </w:rPr>
          <w:t>Ilustración 23: Función encargada de la comprobación de la contraseña del profesor</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_Toc134051934 \h </w:instrText>
        </w:r>
        <w:r w:rsidRPr="00253930">
          <w:rPr>
            <w:rStyle w:val="Hipervnculo"/>
            <w:webHidden/>
          </w:rPr>
        </w:r>
        <w:r w:rsidRPr="00253930">
          <w:rPr>
            <w:rStyle w:val="Hipervnculo"/>
            <w:webHidden/>
          </w:rPr>
          <w:fldChar w:fldCharType="separate"/>
        </w:r>
        <w:r w:rsidRPr="00253930">
          <w:rPr>
            <w:rStyle w:val="Hipervnculo"/>
            <w:webHidden/>
          </w:rPr>
          <w:t>25</w:t>
        </w:r>
        <w:r w:rsidRPr="00253930">
          <w:rPr>
            <w:rStyle w:val="Hipervnculo"/>
            <w:webHidden/>
          </w:rPr>
          <w:fldChar w:fldCharType="end"/>
        </w:r>
      </w:hyperlink>
    </w:p>
    <w:p w:rsidR="00253930" w:rsidRPr="00253930" w:rsidRDefault="00253930" w:rsidP="00253930">
      <w:pPr>
        <w:pStyle w:val="TDC1"/>
        <w:rPr>
          <w:rStyle w:val="Hipervnculo"/>
        </w:rPr>
      </w:pPr>
      <w:hyperlink w:anchor="_Toc134051935" w:history="1">
        <w:r w:rsidRPr="00737FED">
          <w:rPr>
            <w:rStyle w:val="Hipervnculo"/>
            <w:noProof/>
          </w:rPr>
          <w:t>Ilustración 24: Función encargada de la creación de un estudiante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_Toc134051935 \h </w:instrText>
        </w:r>
        <w:r w:rsidRPr="00253930">
          <w:rPr>
            <w:rStyle w:val="Hipervnculo"/>
            <w:webHidden/>
          </w:rPr>
        </w:r>
        <w:r w:rsidRPr="00253930">
          <w:rPr>
            <w:rStyle w:val="Hipervnculo"/>
            <w:webHidden/>
          </w:rPr>
          <w:fldChar w:fldCharType="separate"/>
        </w:r>
        <w:r w:rsidRPr="00253930">
          <w:rPr>
            <w:rStyle w:val="Hipervnculo"/>
            <w:webHidden/>
          </w:rPr>
          <w:t>26</w:t>
        </w:r>
        <w:r w:rsidRPr="00253930">
          <w:rPr>
            <w:rStyle w:val="Hipervnculo"/>
            <w:webHidden/>
          </w:rPr>
          <w:fldChar w:fldCharType="end"/>
        </w:r>
      </w:hyperlink>
    </w:p>
    <w:p w:rsidR="00253930" w:rsidRPr="00253930" w:rsidRDefault="00253930" w:rsidP="00253930">
      <w:pPr>
        <w:pStyle w:val="TDC1"/>
        <w:rPr>
          <w:rStyle w:val="Hipervnculo"/>
        </w:rPr>
      </w:pPr>
      <w:hyperlink w:anchor="_Toc134051936" w:history="1">
        <w:r w:rsidRPr="00737FED">
          <w:rPr>
            <w:rStyle w:val="Hipervnculo"/>
            <w:noProof/>
          </w:rPr>
          <w:t>Ilustración 25: Función generarObjetos()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_Toc134051936 \h </w:instrText>
        </w:r>
        <w:r w:rsidRPr="00253930">
          <w:rPr>
            <w:rStyle w:val="Hipervnculo"/>
            <w:webHidden/>
          </w:rPr>
        </w:r>
        <w:r w:rsidRPr="00253930">
          <w:rPr>
            <w:rStyle w:val="Hipervnculo"/>
            <w:webHidden/>
          </w:rPr>
          <w:fldChar w:fldCharType="separate"/>
        </w:r>
        <w:r w:rsidRPr="00253930">
          <w:rPr>
            <w:rStyle w:val="Hipervnculo"/>
            <w:webHidden/>
          </w:rPr>
          <w:t>27</w:t>
        </w:r>
        <w:r w:rsidRPr="00253930">
          <w:rPr>
            <w:rStyle w:val="Hipervnculo"/>
            <w:webHidden/>
          </w:rPr>
          <w:fldChar w:fldCharType="end"/>
        </w:r>
      </w:hyperlink>
    </w:p>
    <w:p w:rsidR="00253930" w:rsidRPr="00253930" w:rsidRDefault="00253930" w:rsidP="00253930">
      <w:pPr>
        <w:pStyle w:val="TDC1"/>
        <w:rPr>
          <w:rStyle w:val="Hipervnculo"/>
        </w:rPr>
      </w:pPr>
      <w:hyperlink w:anchor="_Toc134051937" w:history="1">
        <w:r w:rsidRPr="00737FED">
          <w:rPr>
            <w:rStyle w:val="Hipervnculo"/>
            <w:noProof/>
          </w:rPr>
          <w:t>Ilustración 26: Código para mostrar el chat del equipo humano</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_Toc134051937 \h </w:instrText>
        </w:r>
        <w:r w:rsidRPr="00253930">
          <w:rPr>
            <w:rStyle w:val="Hipervnculo"/>
            <w:webHidden/>
          </w:rPr>
        </w:r>
        <w:r w:rsidRPr="00253930">
          <w:rPr>
            <w:rStyle w:val="Hipervnculo"/>
            <w:webHidden/>
          </w:rPr>
          <w:fldChar w:fldCharType="separate"/>
        </w:r>
        <w:r w:rsidRPr="00253930">
          <w:rPr>
            <w:rStyle w:val="Hipervnculo"/>
            <w:webHidden/>
          </w:rPr>
          <w:t>28</w:t>
        </w:r>
        <w:r w:rsidRPr="00253930">
          <w:rPr>
            <w:rStyle w:val="Hipervnculo"/>
            <w:webHidden/>
          </w:rPr>
          <w:fldChar w:fldCharType="end"/>
        </w:r>
      </w:hyperlink>
    </w:p>
    <w:p w:rsidR="00253930" w:rsidRPr="00253930" w:rsidRDefault="00253930" w:rsidP="00253930">
      <w:pPr>
        <w:pStyle w:val="TDC1"/>
        <w:rPr>
          <w:rStyle w:val="Hipervnculo"/>
        </w:rPr>
      </w:pPr>
      <w:hyperlink w:anchor="_Toc134051938" w:history="1">
        <w:r w:rsidRPr="00737FED">
          <w:rPr>
            <w:rStyle w:val="Hipervnculo"/>
            <w:noProof/>
          </w:rPr>
          <w:t>Ilustración 27: Guardar un mensaje en la base de datos chat</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_Toc134051938 \h </w:instrText>
        </w:r>
        <w:r w:rsidRPr="00253930">
          <w:rPr>
            <w:rStyle w:val="Hipervnculo"/>
            <w:webHidden/>
          </w:rPr>
        </w:r>
        <w:r w:rsidRPr="00253930">
          <w:rPr>
            <w:rStyle w:val="Hipervnculo"/>
            <w:webHidden/>
          </w:rPr>
          <w:fldChar w:fldCharType="separate"/>
        </w:r>
        <w:r w:rsidRPr="00253930">
          <w:rPr>
            <w:rStyle w:val="Hipervnculo"/>
            <w:webHidden/>
          </w:rPr>
          <w:t>28</w:t>
        </w:r>
        <w:r w:rsidRPr="00253930">
          <w:rPr>
            <w:rStyle w:val="Hipervnculo"/>
            <w:webHidden/>
          </w:rPr>
          <w:fldChar w:fldCharType="end"/>
        </w:r>
      </w:hyperlink>
    </w:p>
    <w:p w:rsidR="00253930" w:rsidRPr="00253930" w:rsidRDefault="00253930" w:rsidP="00253930">
      <w:pPr>
        <w:pStyle w:val="TDC1"/>
        <w:rPr>
          <w:rStyle w:val="Hipervnculo"/>
        </w:rPr>
      </w:pPr>
      <w:hyperlink w:anchor="_Toc134051939" w:history="1">
        <w:r w:rsidRPr="00737FED">
          <w:rPr>
            <w:rStyle w:val="Hipervnculo"/>
            <w:noProof/>
          </w:rPr>
          <w:t>Ilustración 28: Función verPersonaje(numero)</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_Toc134051939 \h </w:instrText>
        </w:r>
        <w:r w:rsidRPr="00253930">
          <w:rPr>
            <w:rStyle w:val="Hipervnculo"/>
            <w:webHidden/>
          </w:rPr>
        </w:r>
        <w:r w:rsidRPr="00253930">
          <w:rPr>
            <w:rStyle w:val="Hipervnculo"/>
            <w:webHidden/>
          </w:rPr>
          <w:fldChar w:fldCharType="separate"/>
        </w:r>
        <w:r w:rsidRPr="00253930">
          <w:rPr>
            <w:rStyle w:val="Hipervnculo"/>
            <w:webHidden/>
          </w:rPr>
          <w:t>29</w:t>
        </w:r>
        <w:r w:rsidRPr="00253930">
          <w:rPr>
            <w:rStyle w:val="Hipervnculo"/>
            <w:webHidden/>
          </w:rPr>
          <w:fldChar w:fldCharType="end"/>
        </w:r>
      </w:hyperlink>
    </w:p>
    <w:p w:rsidR="00253930" w:rsidRPr="00253930" w:rsidRDefault="00253930" w:rsidP="00253930">
      <w:pPr>
        <w:pStyle w:val="TDC1"/>
        <w:rPr>
          <w:rStyle w:val="Hipervnculo"/>
        </w:rPr>
      </w:pPr>
      <w:hyperlink w:anchor="_Toc134051940" w:history="1">
        <w:r w:rsidRPr="00737FED">
          <w:rPr>
            <w:rStyle w:val="Hipervnculo"/>
            <w:noProof/>
          </w:rPr>
          <w:t>Ilustración 29: Función ponerVerdes()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_Toc134051940 \h </w:instrText>
        </w:r>
        <w:r w:rsidRPr="00253930">
          <w:rPr>
            <w:rStyle w:val="Hipervnculo"/>
            <w:webHidden/>
          </w:rPr>
        </w:r>
        <w:r w:rsidRPr="00253930">
          <w:rPr>
            <w:rStyle w:val="Hipervnculo"/>
            <w:webHidden/>
          </w:rPr>
          <w:fldChar w:fldCharType="separate"/>
        </w:r>
        <w:r w:rsidRPr="00253930">
          <w:rPr>
            <w:rStyle w:val="Hipervnculo"/>
            <w:webHidden/>
          </w:rPr>
          <w:t>29</w:t>
        </w:r>
        <w:r w:rsidRPr="00253930">
          <w:rPr>
            <w:rStyle w:val="Hipervnculo"/>
            <w:webHidden/>
          </w:rPr>
          <w:fldChar w:fldCharType="end"/>
        </w:r>
      </w:hyperlink>
    </w:p>
    <w:p w:rsidR="00253930" w:rsidRPr="00253930" w:rsidRDefault="00253930" w:rsidP="00253930">
      <w:pPr>
        <w:pStyle w:val="TDC1"/>
        <w:rPr>
          <w:rStyle w:val="Hipervnculo"/>
        </w:rPr>
      </w:pPr>
      <w:hyperlink w:anchor="_Toc134051941" w:history="1">
        <w:r w:rsidRPr="00737FED">
          <w:rPr>
            <w:rStyle w:val="Hipervnculo"/>
            <w:noProof/>
          </w:rPr>
          <w:t>Ilustración 30: Función seleccionarCasillaVerde()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_Toc134051941 \h </w:instrText>
        </w:r>
        <w:r w:rsidRPr="00253930">
          <w:rPr>
            <w:rStyle w:val="Hipervnculo"/>
            <w:webHidden/>
          </w:rPr>
        </w:r>
        <w:r w:rsidRPr="00253930">
          <w:rPr>
            <w:rStyle w:val="Hipervnculo"/>
            <w:webHidden/>
          </w:rPr>
          <w:fldChar w:fldCharType="separate"/>
        </w:r>
        <w:r w:rsidRPr="00253930">
          <w:rPr>
            <w:rStyle w:val="Hipervnculo"/>
            <w:webHidden/>
          </w:rPr>
          <w:t>29</w:t>
        </w:r>
        <w:r w:rsidRPr="00253930">
          <w:rPr>
            <w:rStyle w:val="Hipervnculo"/>
            <w:webHidden/>
          </w:rPr>
          <w:fldChar w:fldCharType="end"/>
        </w:r>
      </w:hyperlink>
    </w:p>
    <w:p w:rsidR="00253930" w:rsidRPr="00253930" w:rsidRDefault="00253930" w:rsidP="00253930">
      <w:pPr>
        <w:pStyle w:val="TDC1"/>
        <w:rPr>
          <w:rStyle w:val="Hipervnculo"/>
        </w:rPr>
      </w:pPr>
      <w:hyperlink w:anchor="_Toc134051942" w:history="1">
        <w:r w:rsidRPr="00737FED">
          <w:rPr>
            <w:rStyle w:val="Hipervnculo"/>
            <w:noProof/>
          </w:rPr>
          <w:t>Ilustración 31: Función encargada de repartir puntos a un solo estudiante</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_Toc134051942 \h </w:instrText>
        </w:r>
        <w:r w:rsidRPr="00253930">
          <w:rPr>
            <w:rStyle w:val="Hipervnculo"/>
            <w:webHidden/>
          </w:rPr>
        </w:r>
        <w:r w:rsidRPr="00253930">
          <w:rPr>
            <w:rStyle w:val="Hipervnculo"/>
            <w:webHidden/>
          </w:rPr>
          <w:fldChar w:fldCharType="separate"/>
        </w:r>
        <w:r w:rsidRPr="00253930">
          <w:rPr>
            <w:rStyle w:val="Hipervnculo"/>
            <w:webHidden/>
          </w:rPr>
          <w:t>30</w:t>
        </w:r>
        <w:r w:rsidRPr="00253930">
          <w:rPr>
            <w:rStyle w:val="Hipervnculo"/>
            <w:webHidden/>
          </w:rPr>
          <w:fldChar w:fldCharType="end"/>
        </w:r>
      </w:hyperlink>
    </w:p>
    <w:p w:rsidR="00253930" w:rsidRPr="00253930" w:rsidRDefault="00253930" w:rsidP="00253930">
      <w:pPr>
        <w:pStyle w:val="TDC1"/>
        <w:rPr>
          <w:rStyle w:val="Hipervnculo"/>
        </w:rPr>
      </w:pPr>
      <w:hyperlink w:anchor="_Toc134051943" w:history="1">
        <w:r w:rsidRPr="00737FED">
          <w:rPr>
            <w:rStyle w:val="Hipervnculo"/>
            <w:noProof/>
          </w:rPr>
          <w:t>Ilustración 32: Función que proporciona las ventajas del móvil</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_Toc134051943 \h </w:instrText>
        </w:r>
        <w:r w:rsidRPr="00253930">
          <w:rPr>
            <w:rStyle w:val="Hipervnculo"/>
            <w:webHidden/>
          </w:rPr>
        </w:r>
        <w:r w:rsidRPr="00253930">
          <w:rPr>
            <w:rStyle w:val="Hipervnculo"/>
            <w:webHidden/>
          </w:rPr>
          <w:fldChar w:fldCharType="separate"/>
        </w:r>
        <w:r w:rsidRPr="00253930">
          <w:rPr>
            <w:rStyle w:val="Hipervnculo"/>
            <w:webHidden/>
          </w:rPr>
          <w:t>31</w:t>
        </w:r>
        <w:r w:rsidRPr="00253930">
          <w:rPr>
            <w:rStyle w:val="Hipervnculo"/>
            <w:webHidden/>
          </w:rPr>
          <w:fldChar w:fldCharType="end"/>
        </w:r>
      </w:hyperlink>
    </w:p>
    <w:p w:rsidR="00253930" w:rsidRPr="00253930" w:rsidRDefault="00253930" w:rsidP="00253930">
      <w:pPr>
        <w:pStyle w:val="TDC1"/>
        <w:rPr>
          <w:rStyle w:val="Hipervnculo"/>
        </w:rPr>
      </w:pPr>
      <w:hyperlink w:anchor="_Toc134051944" w:history="1">
        <w:r w:rsidRPr="00737FED">
          <w:rPr>
            <w:rStyle w:val="Hipervnculo"/>
            <w:noProof/>
          </w:rPr>
          <w:t>Ilustración 33: Función encargada de utilizar al personaje Sargento Delis</w:t>
        </w:r>
        <w:r w:rsidRPr="00253930">
          <w:rPr>
            <w:rStyle w:val="Hipervnculo"/>
            <w:webHidden/>
          </w:rPr>
          <w:tab/>
        </w:r>
        <w:r w:rsidRPr="00253930">
          <w:rPr>
            <w:rStyle w:val="Hipervnculo"/>
            <w:webHidden/>
          </w:rPr>
          <w:fldChar w:fldCharType="begin"/>
        </w:r>
        <w:r w:rsidRPr="00253930">
          <w:rPr>
            <w:rStyle w:val="Hipervnculo"/>
            <w:webHidden/>
          </w:rPr>
          <w:instrText xml:space="preserve"> PAGEREF _Toc134051944 \h </w:instrText>
        </w:r>
        <w:r w:rsidRPr="00253930">
          <w:rPr>
            <w:rStyle w:val="Hipervnculo"/>
            <w:webHidden/>
          </w:rPr>
        </w:r>
        <w:r w:rsidRPr="00253930">
          <w:rPr>
            <w:rStyle w:val="Hipervnculo"/>
            <w:webHidden/>
          </w:rPr>
          <w:fldChar w:fldCharType="separate"/>
        </w:r>
        <w:r w:rsidRPr="00253930">
          <w:rPr>
            <w:rStyle w:val="Hipervnculo"/>
            <w:webHidden/>
          </w:rPr>
          <w:t>31</w:t>
        </w:r>
        <w:r w:rsidRPr="00253930">
          <w:rPr>
            <w:rStyle w:val="Hipervnculo"/>
            <w:webHidden/>
          </w:rPr>
          <w:fldChar w:fldCharType="end"/>
        </w:r>
      </w:hyperlink>
    </w:p>
    <w:p w:rsidR="004F66DA" w:rsidRPr="004F66DA" w:rsidRDefault="00B52AAD" w:rsidP="00253930">
      <w:pPr>
        <w:pStyle w:val="TDC1"/>
        <w:rPr>
          <w:rFonts w:ascii="Arial" w:hAnsi="Arial" w:cs="Arial"/>
          <w:sz w:val="40"/>
          <w:szCs w:val="40"/>
        </w:rPr>
      </w:pPr>
      <w:r w:rsidRPr="00253930">
        <w:rPr>
          <w:rStyle w:val="Hipervnculo"/>
          <w:noProof/>
        </w:rPr>
        <w:fldChar w:fldCharType="end"/>
      </w:r>
    </w:p>
    <w:p w:rsidR="00E105A6" w:rsidRDefault="00634CED">
      <w:pPr>
        <w:spacing w:after="200"/>
        <w:rPr>
          <w:rFonts w:cs="Times New Roman"/>
          <w:szCs w:val="25"/>
        </w:rPr>
        <w:sectPr w:rsidR="00E105A6" w:rsidSect="008D538A">
          <w:footerReference w:type="default" r:id="rId9"/>
          <w:footerReference w:type="first" r:id="rId10"/>
          <w:pgSz w:w="11906" w:h="16838"/>
          <w:pgMar w:top="1417" w:right="1701" w:bottom="1417" w:left="1701" w:header="708" w:footer="708" w:gutter="0"/>
          <w:pgNumType w:start="1"/>
          <w:cols w:space="708"/>
          <w:titlePg/>
          <w:docGrid w:linePitch="360"/>
        </w:sectPr>
      </w:pPr>
      <w:r>
        <w:rPr>
          <w:rFonts w:cs="Times New Roman"/>
          <w:szCs w:val="25"/>
        </w:rPr>
        <w:br w:type="page"/>
      </w:r>
    </w:p>
    <w:p w:rsidR="00C45990" w:rsidRDefault="00C45990" w:rsidP="00C45990">
      <w:pPr>
        <w:pStyle w:val="Ttulo1"/>
      </w:pPr>
      <w:bookmarkStart w:id="1" w:name="_Toc134051984"/>
      <w:r>
        <w:lastRenderedPageBreak/>
        <w:t>Capítulo 1: Introducción</w:t>
      </w:r>
      <w:bookmarkEnd w:id="1"/>
    </w:p>
    <w:p w:rsidR="00400DEE" w:rsidRDefault="00C45990" w:rsidP="00400DEE">
      <w:pPr>
        <w:pStyle w:val="Ttulo2"/>
        <w:numPr>
          <w:ilvl w:val="1"/>
          <w:numId w:val="1"/>
        </w:numPr>
      </w:pPr>
      <w:bookmarkStart w:id="2" w:name="_Toc134051985"/>
      <w:r>
        <w:t>Motivación</w:t>
      </w:r>
      <w:bookmarkEnd w:id="2"/>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8D4D20">
        <w:rPr>
          <w:rFonts w:cs="Times New Roman"/>
          <w:szCs w:val="25"/>
        </w:rPr>
        <w:t xml:space="preserve">provocando </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3"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4" w:name="_Toc134051986"/>
      <w:r>
        <w:t>Objetivos</w:t>
      </w:r>
      <w:bookmarkEnd w:id="4"/>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B945C9" w:rsidRDefault="00805923">
      <w:pPr>
        <w:pStyle w:val="Prrafodelista"/>
        <w:numPr>
          <w:ilvl w:val="0"/>
          <w:numId w:val="9"/>
        </w:numPr>
        <w:jc w:val="both"/>
      </w:pPr>
      <w:r>
        <w:t>En primer lugar, analizar el funcionamiento de Firebase de Google para su correcto uso en la aplicación.</w:t>
      </w:r>
    </w:p>
    <w:p w:rsidR="00B945C9" w:rsidRDefault="00805923">
      <w:pPr>
        <w:pStyle w:val="Prrafodelista"/>
        <w:numPr>
          <w:ilvl w:val="0"/>
          <w:numId w:val="9"/>
        </w:numPr>
        <w:jc w:val="both"/>
      </w:pPr>
      <w:r>
        <w:t>En segundo lugar, el desarrollo de un boceto de la interfaz de esta.</w:t>
      </w:r>
    </w:p>
    <w:p w:rsidR="00B945C9" w:rsidRDefault="00805923">
      <w:pPr>
        <w:pStyle w:val="Prrafodelista"/>
        <w:numPr>
          <w:ilvl w:val="0"/>
          <w:numId w:val="9"/>
        </w:numPr>
        <w:jc w:val="both"/>
      </w:pPr>
      <w:r>
        <w:t>En tercer lugar, la implementación de este boceto en la aplicación mediante diversas herramientas.</w:t>
      </w:r>
    </w:p>
    <w:p w:rsidR="00B945C9"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9E3925" w:rsidRDefault="00805923" w:rsidP="00540DA9">
      <w:pPr>
        <w:jc w:val="both"/>
      </w:pPr>
      <w:r>
        <w:lastRenderedPageBreak/>
        <w:t xml:space="preserve">Y por último, la implementación de la funcionalidad usando tanto la interfaz ya creada como la base de datos, mediante </w:t>
      </w:r>
      <w:r w:rsidR="00E105A6">
        <w:t>diferentes funciones</w:t>
      </w:r>
      <w:r>
        <w:t>.</w:t>
      </w:r>
    </w:p>
    <w:p w:rsidR="00C030D2" w:rsidRDefault="009B5F0E" w:rsidP="00C030D2">
      <w:pPr>
        <w:pStyle w:val="Ttulo2"/>
        <w:numPr>
          <w:ilvl w:val="1"/>
          <w:numId w:val="1"/>
        </w:numPr>
      </w:pPr>
      <w:bookmarkStart w:id="5" w:name="_Toc134051987"/>
      <w:r>
        <w:t>Capítulos a abarcar</w:t>
      </w:r>
      <w:bookmarkEnd w:id="5"/>
    </w:p>
    <w:p w:rsidR="009B5F0E" w:rsidRDefault="009B5F0E" w:rsidP="00E9649E">
      <w:pPr>
        <w:jc w:val="both"/>
      </w:pPr>
      <w:r>
        <w:t>En este documento se van a abarcar diferentes capítulos:</w:t>
      </w:r>
    </w:p>
    <w:p w:rsidR="00C50D3F" w:rsidRDefault="009B5F0E">
      <w:pPr>
        <w:pStyle w:val="Prrafodelista"/>
        <w:numPr>
          <w:ilvl w:val="0"/>
          <w:numId w:val="10"/>
        </w:numPr>
        <w:jc w:val="both"/>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C50D3F" w:rsidRDefault="009B5F0E">
      <w:pPr>
        <w:pStyle w:val="Prrafodelista"/>
        <w:numPr>
          <w:ilvl w:val="0"/>
          <w:numId w:val="10"/>
        </w:numPr>
        <w:jc w:val="both"/>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C50D3F" w:rsidRDefault="009B5F0E">
      <w:pPr>
        <w:pStyle w:val="Prrafodelista"/>
        <w:numPr>
          <w:ilvl w:val="0"/>
          <w:numId w:val="10"/>
        </w:numPr>
        <w:jc w:val="both"/>
      </w:pPr>
      <w:r>
        <w:t xml:space="preserve">En </w:t>
      </w:r>
      <w:r w:rsidR="006948D7">
        <w:t>cuarto</w:t>
      </w:r>
      <w:r>
        <w:t xml:space="preserve"> lugar se explicarán las tres pruebas que se han realizado: de caja blanca, de caja negra y de usabilidad.</w:t>
      </w:r>
    </w:p>
    <w:p w:rsidR="00C50D3F" w:rsidRDefault="009B5F0E">
      <w:pPr>
        <w:pStyle w:val="Prrafodelista"/>
        <w:numPr>
          <w:ilvl w:val="0"/>
          <w:numId w:val="10"/>
        </w:numPr>
        <w:jc w:val="both"/>
      </w:pPr>
      <w:r>
        <w:t>Y por último, se expondrá las conclusiones a las que se han llegado después de todo el proceso.</w:t>
      </w:r>
    </w:p>
    <w:p w:rsidR="00C50D3F" w:rsidRDefault="00304453">
      <w:pPr>
        <w:spacing w:after="200"/>
        <w:jc w:val="both"/>
      </w:pPr>
      <w:r>
        <w:br w:type="page"/>
      </w:r>
    </w:p>
    <w:p w:rsidR="00304453" w:rsidRDefault="00304453" w:rsidP="00304453">
      <w:pPr>
        <w:pStyle w:val="Ttulo1"/>
      </w:pPr>
      <w:bookmarkStart w:id="6" w:name="_Toc134051988"/>
      <w:r>
        <w:lastRenderedPageBreak/>
        <w:t xml:space="preserve">Capítulo 2: </w:t>
      </w:r>
      <w:r w:rsidR="007A66CA">
        <w:t>Tecnologías</w:t>
      </w:r>
      <w:bookmarkEnd w:id="6"/>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7A66CA">
      <w:pPr>
        <w:pStyle w:val="Ttulo2"/>
      </w:pPr>
      <w:bookmarkStart w:id="7" w:name="_Toc134051989"/>
      <w:r>
        <w:t>2.1 Lenguaje HTML</w:t>
      </w:r>
      <w:bookmarkEnd w:id="7"/>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8" w:name="_Toc134051912"/>
      <w:r w:rsidRPr="00377697">
        <w:rPr>
          <w:color w:val="auto"/>
        </w:rPr>
        <w:t xml:space="preserve">Ilustración </w:t>
      </w:r>
      <w:r w:rsidR="00B52AAD" w:rsidRPr="00377697">
        <w:rPr>
          <w:color w:val="auto"/>
        </w:rPr>
        <w:fldChar w:fldCharType="begin"/>
      </w:r>
      <w:r w:rsidRPr="00377697">
        <w:rPr>
          <w:color w:val="auto"/>
        </w:rPr>
        <w:instrText xml:space="preserve"> SEQ Ilustración \* ARABIC </w:instrText>
      </w:r>
      <w:r w:rsidR="00B52AAD" w:rsidRPr="00377697">
        <w:rPr>
          <w:color w:val="auto"/>
        </w:rPr>
        <w:fldChar w:fldCharType="separate"/>
      </w:r>
      <w:r w:rsidR="00B56343">
        <w:rPr>
          <w:noProof/>
          <w:color w:val="auto"/>
        </w:rPr>
        <w:t>1</w:t>
      </w:r>
      <w:r w:rsidR="00B52AAD" w:rsidRPr="00377697">
        <w:rPr>
          <w:color w:val="auto"/>
        </w:rPr>
        <w:fldChar w:fldCharType="end"/>
      </w:r>
      <w:r w:rsidRPr="00377697">
        <w:rPr>
          <w:color w:val="auto"/>
        </w:rPr>
        <w:t xml:space="preserve"> : Fragmento de código HTML</w:t>
      </w:r>
      <w:bookmarkEnd w:id="8"/>
    </w:p>
    <w:p w:rsidR="00431142" w:rsidRDefault="00431142" w:rsidP="007A66CA">
      <w:pPr>
        <w:pStyle w:val="Ttulo2"/>
      </w:pPr>
      <w:r>
        <w:br w:type="page"/>
      </w:r>
      <w:bookmarkStart w:id="9" w:name="_Toc134051990"/>
      <w:r w:rsidRPr="007A66CA">
        <w:lastRenderedPageBreak/>
        <w:t>2.2 Lenguaje CSS</w:t>
      </w:r>
      <w:bookmarkEnd w:id="9"/>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2"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10" w:name="_Toc134051913"/>
      <w:r w:rsidRPr="00AE7FF6">
        <w:rPr>
          <w:color w:val="auto"/>
        </w:rPr>
        <w:t xml:space="preserve">Ilustración </w:t>
      </w:r>
      <w:r w:rsidR="00B52AAD" w:rsidRPr="00AE7FF6">
        <w:rPr>
          <w:color w:val="auto"/>
        </w:rPr>
        <w:fldChar w:fldCharType="begin"/>
      </w:r>
      <w:r w:rsidRPr="00AE7FF6">
        <w:rPr>
          <w:color w:val="auto"/>
        </w:rPr>
        <w:instrText xml:space="preserve"> SEQ Ilustración \* ARABIC </w:instrText>
      </w:r>
      <w:r w:rsidR="00B52AAD" w:rsidRPr="00AE7FF6">
        <w:rPr>
          <w:color w:val="auto"/>
        </w:rPr>
        <w:fldChar w:fldCharType="separate"/>
      </w:r>
      <w:r w:rsidR="00B56343">
        <w:rPr>
          <w:noProof/>
          <w:color w:val="auto"/>
        </w:rPr>
        <w:t>2</w:t>
      </w:r>
      <w:r w:rsidR="00B52AAD" w:rsidRPr="00AE7FF6">
        <w:rPr>
          <w:color w:val="auto"/>
        </w:rPr>
        <w:fldChar w:fldCharType="end"/>
      </w:r>
      <w:r w:rsidRPr="00AE7FF6">
        <w:rPr>
          <w:color w:val="auto"/>
        </w:rPr>
        <w:t xml:space="preserve"> : Fragmento de código CSS</w:t>
      </w:r>
      <w:bookmarkEnd w:id="10"/>
    </w:p>
    <w:p w:rsidR="00AE7FF6" w:rsidRDefault="00AE7FF6" w:rsidP="00AE7FF6"/>
    <w:p w:rsidR="00AE7FF6" w:rsidRDefault="00AE7FF6" w:rsidP="007A66CA">
      <w:pPr>
        <w:pStyle w:val="Ttulo2"/>
      </w:pPr>
      <w:bookmarkStart w:id="11" w:name="_Toc134051991"/>
      <w:r>
        <w:t>2.3 Lenguaje Javascript</w:t>
      </w:r>
      <w:bookmarkEnd w:id="11"/>
    </w:p>
    <w:p w:rsidR="00AE7FF6" w:rsidRDefault="00AE7FF6" w:rsidP="00AE7FF6">
      <w:pPr>
        <w:jc w:val="both"/>
      </w:pPr>
      <w:r>
        <w:t>Es un lenguaje de programación interpretado. Es definido como orientado a objetos, basado en prototipos, imperativo, débilmente tipado y dinámico.</w:t>
      </w:r>
    </w:p>
    <w:p w:rsidR="005678B3" w:rsidRDefault="00AE7FF6" w:rsidP="005678B3">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 dinámicas.</w:t>
      </w:r>
    </w:p>
    <w:p w:rsidR="00AE7FF6" w:rsidRDefault="00AE7FF6" w:rsidP="00AE7FF6">
      <w:pPr>
        <w:jc w:val="both"/>
      </w:pP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w:t>
      </w:r>
      <w:r>
        <w:lastRenderedPageBreak/>
        <w:t xml:space="preserve">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3"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2" w:name="_Toc134051914"/>
      <w:r w:rsidRPr="008A18B1">
        <w:rPr>
          <w:color w:val="auto"/>
        </w:rPr>
        <w:t xml:space="preserve">Ilustración </w:t>
      </w:r>
      <w:r w:rsidR="00B52AAD" w:rsidRPr="008A18B1">
        <w:rPr>
          <w:color w:val="auto"/>
        </w:rPr>
        <w:fldChar w:fldCharType="begin"/>
      </w:r>
      <w:r w:rsidRPr="008A18B1">
        <w:rPr>
          <w:color w:val="auto"/>
        </w:rPr>
        <w:instrText xml:space="preserve"> SEQ Ilustración \* ARABIC </w:instrText>
      </w:r>
      <w:r w:rsidR="00B52AAD" w:rsidRPr="008A18B1">
        <w:rPr>
          <w:color w:val="auto"/>
        </w:rPr>
        <w:fldChar w:fldCharType="separate"/>
      </w:r>
      <w:r w:rsidR="00B56343">
        <w:rPr>
          <w:noProof/>
          <w:color w:val="auto"/>
        </w:rPr>
        <w:t>3</w:t>
      </w:r>
      <w:r w:rsidR="00B52AAD" w:rsidRPr="008A18B1">
        <w:rPr>
          <w:color w:val="auto"/>
        </w:rPr>
        <w:fldChar w:fldCharType="end"/>
      </w:r>
      <w:r w:rsidRPr="008A18B1">
        <w:rPr>
          <w:color w:val="auto"/>
        </w:rPr>
        <w:t xml:space="preserve"> : Fragmento de código Javascript</w:t>
      </w:r>
      <w:bookmarkEnd w:id="12"/>
    </w:p>
    <w:p w:rsidR="000B043B" w:rsidRDefault="000B043B" w:rsidP="000B043B"/>
    <w:p w:rsidR="000B043B" w:rsidRDefault="000B043B" w:rsidP="007A66CA">
      <w:pPr>
        <w:pStyle w:val="Ttulo2"/>
      </w:pPr>
      <w:bookmarkStart w:id="13" w:name="_Toc134051992"/>
      <w:r>
        <w:t>2.4 Visual Studio Code</w:t>
      </w:r>
      <w:bookmarkEnd w:id="13"/>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En este 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lastRenderedPageBreak/>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4"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4" w:name="_Toc134051915"/>
      <w:r w:rsidRPr="002428D3">
        <w:rPr>
          <w:color w:val="auto"/>
        </w:rPr>
        <w:t xml:space="preserve">Ilustración </w:t>
      </w:r>
      <w:r w:rsidR="00B52AAD" w:rsidRPr="002428D3">
        <w:rPr>
          <w:color w:val="auto"/>
        </w:rPr>
        <w:fldChar w:fldCharType="begin"/>
      </w:r>
      <w:r w:rsidRPr="002428D3">
        <w:rPr>
          <w:color w:val="auto"/>
        </w:rPr>
        <w:instrText xml:space="preserve"> SEQ Ilustración \* ARABIC </w:instrText>
      </w:r>
      <w:r w:rsidR="00B52AAD" w:rsidRPr="002428D3">
        <w:rPr>
          <w:color w:val="auto"/>
        </w:rPr>
        <w:fldChar w:fldCharType="separate"/>
      </w:r>
      <w:r w:rsidR="00B56343">
        <w:rPr>
          <w:noProof/>
          <w:color w:val="auto"/>
        </w:rPr>
        <w:t>4</w:t>
      </w:r>
      <w:r w:rsidR="00B52AAD" w:rsidRPr="002428D3">
        <w:rPr>
          <w:color w:val="auto"/>
        </w:rPr>
        <w:fldChar w:fldCharType="end"/>
      </w:r>
      <w:r w:rsidRPr="002428D3">
        <w:rPr>
          <w:color w:val="auto"/>
        </w:rPr>
        <w:t xml:space="preserve"> : Entorno de desarrollo Visual Studio Code</w:t>
      </w:r>
      <w:bookmarkEnd w:id="14"/>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5"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5" w:name="_Toc134051916"/>
      <w:r w:rsidRPr="002428D3">
        <w:rPr>
          <w:color w:val="auto"/>
        </w:rPr>
        <w:t xml:space="preserve">Ilustración </w:t>
      </w:r>
      <w:r w:rsidR="00B52AAD" w:rsidRPr="002428D3">
        <w:rPr>
          <w:color w:val="auto"/>
        </w:rPr>
        <w:fldChar w:fldCharType="begin"/>
      </w:r>
      <w:r w:rsidRPr="002428D3">
        <w:rPr>
          <w:color w:val="auto"/>
        </w:rPr>
        <w:instrText xml:space="preserve"> SEQ Ilustración \* ARABIC </w:instrText>
      </w:r>
      <w:r w:rsidR="00B52AAD" w:rsidRPr="002428D3">
        <w:rPr>
          <w:color w:val="auto"/>
        </w:rPr>
        <w:fldChar w:fldCharType="separate"/>
      </w:r>
      <w:r w:rsidR="00B56343">
        <w:rPr>
          <w:noProof/>
          <w:color w:val="auto"/>
        </w:rPr>
        <w:t>5</w:t>
      </w:r>
      <w:r w:rsidR="00B52AAD" w:rsidRPr="002428D3">
        <w:rPr>
          <w:color w:val="auto"/>
        </w:rPr>
        <w:fldChar w:fldCharType="end"/>
      </w:r>
      <w:r w:rsidR="008D77B8">
        <w:rPr>
          <w:color w:val="auto"/>
        </w:rPr>
        <w:t xml:space="preserve"> : Extensión LiveServer</w:t>
      </w:r>
      <w:r w:rsidRPr="002428D3">
        <w:rPr>
          <w:color w:val="auto"/>
        </w:rPr>
        <w:t xml:space="preserve"> de Visual Studio Code</w:t>
      </w:r>
      <w:bookmarkEnd w:id="15"/>
    </w:p>
    <w:p w:rsidR="005755B1" w:rsidRDefault="005755B1" w:rsidP="007A66CA">
      <w:pPr>
        <w:pStyle w:val="Ttulo2"/>
      </w:pPr>
      <w:bookmarkStart w:id="16" w:name="_Toc134051993"/>
      <w:r>
        <w:t>2.5 Firebase</w:t>
      </w:r>
      <w:bookmarkEnd w:id="16"/>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17" w:author="ivan del pino" w:date="2023-03-07T20:09:00Z"/>
        </w:rPr>
      </w:pPr>
      <w:r>
        <w:lastRenderedPageBreak/>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6"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8" w:name="_Toc134051917"/>
      <w:r w:rsidRPr="003B004B">
        <w:rPr>
          <w:color w:val="auto"/>
        </w:rPr>
        <w:t xml:space="preserve">Ilustración </w:t>
      </w:r>
      <w:r w:rsidR="00B52AAD" w:rsidRPr="003B004B">
        <w:rPr>
          <w:color w:val="auto"/>
        </w:rPr>
        <w:fldChar w:fldCharType="begin"/>
      </w:r>
      <w:r w:rsidRPr="003B004B">
        <w:rPr>
          <w:color w:val="auto"/>
        </w:rPr>
        <w:instrText xml:space="preserve"> SEQ Ilustración \* ARABIC </w:instrText>
      </w:r>
      <w:r w:rsidR="00B52AAD" w:rsidRPr="003B004B">
        <w:rPr>
          <w:color w:val="auto"/>
        </w:rPr>
        <w:fldChar w:fldCharType="separate"/>
      </w:r>
      <w:r w:rsidR="00B56343">
        <w:rPr>
          <w:noProof/>
          <w:color w:val="auto"/>
        </w:rPr>
        <w:t>6</w:t>
      </w:r>
      <w:r w:rsidR="00B52AAD" w:rsidRPr="003B004B">
        <w:rPr>
          <w:color w:val="auto"/>
        </w:rPr>
        <w:fldChar w:fldCharType="end"/>
      </w:r>
      <w:r w:rsidRPr="003B004B">
        <w:rPr>
          <w:color w:val="auto"/>
        </w:rPr>
        <w:t xml:space="preserve"> : Herramienta Firebase</w:t>
      </w:r>
      <w:bookmarkEnd w:id="18"/>
    </w:p>
    <w:p w:rsidR="003B004B" w:rsidRDefault="003B004B" w:rsidP="003B004B"/>
    <w:p w:rsidR="00BE67FC" w:rsidRDefault="00BE67FC" w:rsidP="00C50D3F">
      <w:pPr>
        <w:jc w:val="both"/>
      </w:pPr>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p>
    <w:p w:rsidR="00941663" w:rsidRDefault="00941663" w:rsidP="007A66CA">
      <w:pPr>
        <w:pStyle w:val="Ttulo2"/>
      </w:pPr>
      <w:bookmarkStart w:id="19" w:name="_Toc134051994"/>
      <w:r>
        <w:t>2.6 Justinmind</w:t>
      </w:r>
      <w:bookmarkEnd w:id="19"/>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lastRenderedPageBreak/>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7"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20" w:name="_Toc134051918"/>
      <w:r w:rsidRPr="00941663">
        <w:rPr>
          <w:color w:val="auto"/>
        </w:rPr>
        <w:t xml:space="preserve">Ilustración </w:t>
      </w:r>
      <w:r w:rsidR="00B52AAD" w:rsidRPr="00941663">
        <w:rPr>
          <w:color w:val="auto"/>
        </w:rPr>
        <w:fldChar w:fldCharType="begin"/>
      </w:r>
      <w:r w:rsidRPr="00941663">
        <w:rPr>
          <w:color w:val="auto"/>
        </w:rPr>
        <w:instrText xml:space="preserve"> SEQ Ilustración \* ARABIC </w:instrText>
      </w:r>
      <w:r w:rsidR="00B52AAD" w:rsidRPr="00941663">
        <w:rPr>
          <w:color w:val="auto"/>
        </w:rPr>
        <w:fldChar w:fldCharType="separate"/>
      </w:r>
      <w:r w:rsidR="00B56343">
        <w:rPr>
          <w:noProof/>
          <w:color w:val="auto"/>
        </w:rPr>
        <w:t>7</w:t>
      </w:r>
      <w:r w:rsidR="00B52AAD" w:rsidRPr="00941663">
        <w:rPr>
          <w:color w:val="auto"/>
        </w:rPr>
        <w:fldChar w:fldCharType="end"/>
      </w:r>
      <w:r w:rsidRPr="00941663">
        <w:rPr>
          <w:color w:val="auto"/>
        </w:rPr>
        <w:t xml:space="preserve"> : Herramienta de prototipado Justinmind</w:t>
      </w:r>
      <w:bookmarkEnd w:id="20"/>
    </w:p>
    <w:p w:rsidR="00941663" w:rsidRDefault="00941663" w:rsidP="007A66CA">
      <w:pPr>
        <w:pStyle w:val="Ttulo2"/>
      </w:pPr>
      <w:bookmarkStart w:id="21" w:name="_Toc134051995"/>
      <w:r>
        <w:t>2.7 Neocities</w:t>
      </w:r>
      <w:bookmarkEnd w:id="21"/>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8"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22" w:name="_Toc134051919"/>
      <w:r w:rsidRPr="00C65210">
        <w:rPr>
          <w:color w:val="auto"/>
        </w:rPr>
        <w:t xml:space="preserve">Ilustración </w:t>
      </w:r>
      <w:r w:rsidR="00B52AAD" w:rsidRPr="00C65210">
        <w:rPr>
          <w:color w:val="auto"/>
        </w:rPr>
        <w:fldChar w:fldCharType="begin"/>
      </w:r>
      <w:r w:rsidRPr="00C65210">
        <w:rPr>
          <w:color w:val="auto"/>
        </w:rPr>
        <w:instrText xml:space="preserve"> SEQ Ilustración \* ARABIC </w:instrText>
      </w:r>
      <w:r w:rsidR="00B52AAD" w:rsidRPr="00C65210">
        <w:rPr>
          <w:color w:val="auto"/>
        </w:rPr>
        <w:fldChar w:fldCharType="separate"/>
      </w:r>
      <w:r w:rsidR="00B56343">
        <w:rPr>
          <w:noProof/>
          <w:color w:val="auto"/>
        </w:rPr>
        <w:t>8</w:t>
      </w:r>
      <w:r w:rsidR="00B52AAD" w:rsidRPr="00C65210">
        <w:rPr>
          <w:color w:val="auto"/>
        </w:rPr>
        <w:fldChar w:fldCharType="end"/>
      </w:r>
      <w:r w:rsidRPr="00C65210">
        <w:rPr>
          <w:color w:val="auto"/>
        </w:rPr>
        <w:t xml:space="preserve"> : Web Neocities</w:t>
      </w:r>
      <w:bookmarkEnd w:id="22"/>
    </w:p>
    <w:p w:rsidR="00B945C9"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7A66CA">
      <w:pPr>
        <w:pStyle w:val="Ttulo2"/>
      </w:pPr>
      <w:bookmarkStart w:id="23" w:name="_Toc134051996"/>
      <w:r>
        <w:t>2.8 GitHub</w:t>
      </w:r>
      <w:bookmarkEnd w:id="23"/>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9"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24" w:name="_Toc134051920"/>
      <w:r w:rsidRPr="00F91E42">
        <w:rPr>
          <w:color w:val="auto"/>
        </w:rPr>
        <w:t xml:space="preserve">Ilustración </w:t>
      </w:r>
      <w:r w:rsidR="00B52AAD" w:rsidRPr="00F91E42">
        <w:rPr>
          <w:color w:val="auto"/>
        </w:rPr>
        <w:fldChar w:fldCharType="begin"/>
      </w:r>
      <w:r w:rsidRPr="00F91E42">
        <w:rPr>
          <w:color w:val="auto"/>
        </w:rPr>
        <w:instrText xml:space="preserve"> SEQ Ilustración \* ARABIC </w:instrText>
      </w:r>
      <w:r w:rsidR="00B52AAD" w:rsidRPr="00F91E42">
        <w:rPr>
          <w:color w:val="auto"/>
        </w:rPr>
        <w:fldChar w:fldCharType="separate"/>
      </w:r>
      <w:r w:rsidR="00B56343">
        <w:rPr>
          <w:noProof/>
          <w:color w:val="auto"/>
        </w:rPr>
        <w:t>9</w:t>
      </w:r>
      <w:r w:rsidR="00B52AAD" w:rsidRPr="00F91E42">
        <w:rPr>
          <w:color w:val="auto"/>
        </w:rPr>
        <w:fldChar w:fldCharType="end"/>
      </w:r>
      <w:r w:rsidRPr="00F91E42">
        <w:rPr>
          <w:color w:val="auto"/>
        </w:rPr>
        <w:t xml:space="preserve"> : Servicio Web GitHub</w:t>
      </w:r>
      <w:bookmarkEnd w:id="24"/>
    </w:p>
    <w:p w:rsidR="00F91E42" w:rsidRDefault="00F91E42" w:rsidP="00F91E42"/>
    <w:p w:rsidR="00F91E42" w:rsidRDefault="00F91E42">
      <w:pPr>
        <w:spacing w:after="200"/>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400E0D" w:rsidRDefault="00400E0D" w:rsidP="00400E0D">
      <w:pPr>
        <w:pStyle w:val="Ttulo1"/>
      </w:pPr>
    </w:p>
    <w:p w:rsidR="00400E0D" w:rsidRDefault="00400E0D" w:rsidP="00400E0D">
      <w:pPr>
        <w:jc w:val="both"/>
      </w:pPr>
    </w:p>
    <w:p w:rsidR="00400E0D" w:rsidRDefault="00400E0D" w:rsidP="00400E0D">
      <w:pPr>
        <w:jc w:val="both"/>
      </w:pPr>
    </w:p>
    <w:p w:rsidR="00400E0D" w:rsidRDefault="00400E0D" w:rsidP="00400E0D">
      <w:pPr>
        <w:jc w:val="both"/>
      </w:pPr>
    </w:p>
    <w:p w:rsidR="00400E0D" w:rsidRDefault="00400E0D" w:rsidP="00400E0D">
      <w:pPr>
        <w:pStyle w:val="Ttulo1"/>
      </w:pPr>
      <w:bookmarkStart w:id="25" w:name="_Toc134051997"/>
      <w:r>
        <w:lastRenderedPageBreak/>
        <w:t>Capítulo 3: Descripción de la aplicación</w:t>
      </w:r>
      <w:bookmarkEnd w:id="25"/>
    </w:p>
    <w:p w:rsidR="00400E0D" w:rsidRDefault="00400E0D" w:rsidP="00400E0D">
      <w:pPr>
        <w:jc w:val="both"/>
      </w:pPr>
    </w:p>
    <w:p w:rsidR="00400E0D" w:rsidRDefault="00400E0D" w:rsidP="00400E0D">
      <w:pPr>
        <w:jc w:val="both"/>
      </w:pPr>
      <w:r>
        <w:t>En este capítulo se hablará del desarrollo de la aplicación en sí misma, desde la metodología que se ha decidido seguir hasta el final del desarrollo del proyecto.</w:t>
      </w:r>
    </w:p>
    <w:p w:rsidR="007E4CFF" w:rsidRDefault="007E4CFF" w:rsidP="00D20B93">
      <w:pPr>
        <w:pStyle w:val="Ttulo2"/>
      </w:pPr>
      <w:bookmarkStart w:id="26" w:name="_Toc134051998"/>
      <w:r>
        <w:t>3.1 Metodología de trabajo</w:t>
      </w:r>
      <w:bookmarkEnd w:id="26"/>
    </w:p>
    <w:p w:rsidR="007E4CFF" w:rsidRDefault="007E4CFF" w:rsidP="00E9649E">
      <w:pPr>
        <w:jc w:val="both"/>
      </w:pPr>
      <w:r>
        <w:t>El desarrollo del proyecto se ha dividido en seis partes, empezando por un aprendizaje del uso de la plataforma Firebase, así como la creación de una clase Javascript para facilitar el uso de esta.</w:t>
      </w:r>
    </w:p>
    <w:p w:rsidR="00C50D3F" w:rsidRDefault="004D2EC2">
      <w:pPr>
        <w:jc w:val="both"/>
      </w:pPr>
      <w:r>
        <w:t>Para este proyecto, se ha seguido la metodología de Waterfall</w:t>
      </w:r>
      <w:r w:rsidR="007A5FB6">
        <w:t xml:space="preserve"> (Chicago, 1998)</w:t>
      </w:r>
      <w:r>
        <w:t>, que consiste en dividir el desarrollo de diferentes etapas, y avanzar siguiendo un orden especificado a través de estas etapas. Para avanzar de una etapa a otra, era necesario que la primera etapa estuviese completada y hubiese pasado las verificaciones de correcto funcionamiento que esta tuviese.</w:t>
      </w:r>
    </w:p>
    <w:p w:rsidR="00C50D3F" w:rsidRDefault="00832255">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C50D3F" w:rsidRDefault="00A738EF">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C50D3F" w:rsidRDefault="00A738EF">
      <w:pPr>
        <w:jc w:val="both"/>
      </w:pPr>
      <w:r>
        <w:t>Después, se implementó la interfaz del tablero, sin ningún tipo de funcionalidad.</w:t>
      </w:r>
    </w:p>
    <w:p w:rsidR="00C50D3F" w:rsidRDefault="00A738EF">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C50D3F" w:rsidRDefault="00A738EF">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C50D3F" w:rsidRDefault="00A738EF">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rsidP="00E9649E">
      <w:pPr>
        <w:spacing w:after="200"/>
        <w:jc w:val="both"/>
      </w:pPr>
      <w:r>
        <w:br w:type="page"/>
      </w:r>
    </w:p>
    <w:p w:rsidR="00120668" w:rsidRDefault="00120668" w:rsidP="00D20B93">
      <w:pPr>
        <w:pStyle w:val="Ttulo2"/>
      </w:pPr>
      <w:bookmarkStart w:id="27" w:name="_Toc134051999"/>
      <w:r>
        <w:lastRenderedPageBreak/>
        <w:t>3.2 Inicio del proyecto</w:t>
      </w:r>
      <w:bookmarkEnd w:id="27"/>
    </w:p>
    <w:p w:rsidR="00A25595" w:rsidRDefault="00A25595" w:rsidP="00120668">
      <w:pPr>
        <w:jc w:val="both"/>
      </w:pPr>
      <w:r>
        <w:t xml:space="preserve">Al principio del proyecto, se analizaron los diferentes funcionales y no funcionales que debía tener la aplicación. </w:t>
      </w:r>
    </w:p>
    <w:p w:rsidR="00B945C9" w:rsidRDefault="00BD0BB4">
      <w:pPr>
        <w:pStyle w:val="Ttulo3"/>
      </w:pPr>
      <w:bookmarkStart w:id="28" w:name="_Toc134052000"/>
      <w:r>
        <w:t xml:space="preserve">3.2.1 </w:t>
      </w:r>
      <w:r w:rsidR="00A25595">
        <w:t>Requisitos funcionales</w:t>
      </w:r>
      <w:bookmarkEnd w:id="28"/>
    </w:p>
    <w:p w:rsidR="00B945C9" w:rsidRDefault="007F0244">
      <w:pPr>
        <w:pStyle w:val="Prrafodelista"/>
        <w:numPr>
          <w:ilvl w:val="0"/>
          <w:numId w:val="11"/>
        </w:numPr>
        <w:jc w:val="both"/>
      </w:pPr>
      <w:r w:rsidRPr="007F0244">
        <w:rPr>
          <w:b/>
        </w:rPr>
        <w:t xml:space="preserve">Diferencia entre estudiantes y profesores: </w:t>
      </w:r>
      <w:r w:rsidR="00A25595">
        <w:t>la aplicación debía de dar una funcionalidad diferente a los profesores y a los estudiantes, para otorgarles diferentes funciones dependiendo que quien fuera el usuario.</w:t>
      </w:r>
    </w:p>
    <w:p w:rsidR="00B945C9" w:rsidRDefault="00A25595">
      <w:pPr>
        <w:pStyle w:val="Prrafodelista"/>
        <w:numPr>
          <w:ilvl w:val="0"/>
          <w:numId w:val="11"/>
        </w:numPr>
        <w:jc w:val="both"/>
      </w:pPr>
      <w:r>
        <w:rPr>
          <w:b/>
        </w:rPr>
        <w:t>Guardar estado de la partida:</w:t>
      </w:r>
      <w:r>
        <w:t xml:space="preserve"> debe de ser capaz de guardar el progreso de la partida para poder continuar en momentos posteriores.</w:t>
      </w:r>
    </w:p>
    <w:p w:rsidR="00B945C9" w:rsidRDefault="00A25595">
      <w:pPr>
        <w:pStyle w:val="Prrafodelista"/>
        <w:numPr>
          <w:ilvl w:val="0"/>
          <w:numId w:val="11"/>
        </w:numPr>
        <w:jc w:val="both"/>
      </w:pPr>
      <w:r>
        <w:rPr>
          <w:b/>
        </w:rPr>
        <w:t>Registro e inicio de sesión de los estudiantes:</w:t>
      </w:r>
      <w:r>
        <w:t xml:space="preserve"> tiene que ser capaz de permitir el registro de nuevos usuarios así como el inicio de sesión de los ya existentes. Esto es debido a que la partida puede ser continuada más adelante.</w:t>
      </w:r>
    </w:p>
    <w:p w:rsidR="00B945C9" w:rsidRDefault="00A25595">
      <w:pPr>
        <w:pStyle w:val="Prrafodelista"/>
        <w:numPr>
          <w:ilvl w:val="0"/>
          <w:numId w:val="11"/>
        </w:numPr>
        <w:jc w:val="both"/>
      </w:pPr>
      <w:r>
        <w:rPr>
          <w:b/>
        </w:rPr>
        <w:t>Gestión de estudiantes:</w:t>
      </w:r>
      <w:r>
        <w:t xml:space="preserve"> el profesor debe de ser capaz de poder realizar una gestión de los estudiantes que hay dentro de la partida.</w:t>
      </w:r>
    </w:p>
    <w:p w:rsidR="00B945C9" w:rsidRDefault="00BD0BB4">
      <w:pPr>
        <w:pStyle w:val="Prrafodelista"/>
        <w:numPr>
          <w:ilvl w:val="0"/>
          <w:numId w:val="11"/>
        </w:numPr>
        <w:jc w:val="both"/>
      </w:pPr>
      <w:r>
        <w:rPr>
          <w:b/>
        </w:rPr>
        <w:t>Información de las instrucciones:</w:t>
      </w:r>
      <w:r>
        <w:t xml:space="preserve"> los usuarios deben poder visualizar las instrucciones acerca del juego dentro de la aplicación.</w:t>
      </w:r>
    </w:p>
    <w:p w:rsidR="00B945C9" w:rsidRDefault="00BD0BB4">
      <w:pPr>
        <w:pStyle w:val="Prrafodelista"/>
        <w:numPr>
          <w:ilvl w:val="0"/>
          <w:numId w:val="11"/>
        </w:numPr>
        <w:jc w:val="both"/>
      </w:pPr>
      <w:r>
        <w:rPr>
          <w:b/>
        </w:rPr>
        <w:t>Tablero y fichas:</w:t>
      </w:r>
      <w:r>
        <w:t xml:space="preserve"> debe de ser implementado un tablero y las dos fichas que representan a los dos equipos.</w:t>
      </w:r>
    </w:p>
    <w:p w:rsidR="00B945C9" w:rsidRDefault="00A25595">
      <w:pPr>
        <w:pStyle w:val="Prrafodelista"/>
        <w:numPr>
          <w:ilvl w:val="0"/>
          <w:numId w:val="11"/>
        </w:numPr>
        <w:jc w:val="both"/>
      </w:pPr>
      <w:r>
        <w:rPr>
          <w:b/>
        </w:rPr>
        <w:t>Visibilidad del estado de la partida:</w:t>
      </w:r>
      <w:r>
        <w:t xml:space="preserve"> los usuarios tienen que poder visualizar el estado de la partida actualizado.</w:t>
      </w:r>
    </w:p>
    <w:p w:rsidR="00FD797E" w:rsidRDefault="00FD797E">
      <w:pPr>
        <w:pStyle w:val="Prrafodelista"/>
        <w:numPr>
          <w:ilvl w:val="0"/>
          <w:numId w:val="11"/>
        </w:numPr>
        <w:jc w:val="both"/>
      </w:pPr>
      <w:r>
        <w:rPr>
          <w:b/>
        </w:rPr>
        <w:t>Acceso a la base de datos:</w:t>
      </w:r>
      <w:r>
        <w:t xml:space="preserve"> la aplicación debe poder acceder a la base de datos en el momento que fuera necesario.</w:t>
      </w:r>
    </w:p>
    <w:p w:rsidR="00BD0BB4" w:rsidRDefault="00BD0BB4" w:rsidP="00BD0BB4">
      <w:pPr>
        <w:pStyle w:val="Ttulo3"/>
      </w:pPr>
      <w:bookmarkStart w:id="29" w:name="_Toc134052001"/>
      <w:r>
        <w:t>3.2.1 Requisitos no funcionales</w:t>
      </w:r>
      <w:bookmarkEnd w:id="29"/>
    </w:p>
    <w:p w:rsidR="00B945C9" w:rsidRDefault="00BD0BB4" w:rsidP="00E9649E">
      <w:pPr>
        <w:pStyle w:val="Prrafodelista"/>
        <w:numPr>
          <w:ilvl w:val="0"/>
          <w:numId w:val="14"/>
        </w:numPr>
        <w:jc w:val="both"/>
      </w:pPr>
      <w:r>
        <w:rPr>
          <w:b/>
        </w:rPr>
        <w:t xml:space="preserve">Uso de la aplicación: </w:t>
      </w:r>
      <w:r>
        <w:t>la aplicación debe poder soportar el uso de diferentes equipos a la vez.</w:t>
      </w:r>
    </w:p>
    <w:p w:rsidR="00B945C9" w:rsidRDefault="00BD0BB4" w:rsidP="00E9649E">
      <w:pPr>
        <w:pStyle w:val="Prrafodelista"/>
        <w:numPr>
          <w:ilvl w:val="0"/>
          <w:numId w:val="13"/>
        </w:numPr>
        <w:jc w:val="both"/>
      </w:pPr>
      <w:r>
        <w:rPr>
          <w:b/>
        </w:rPr>
        <w:t>Seguridad:</w:t>
      </w:r>
      <w:r>
        <w:t xml:space="preserve"> debe ser segura para que los usuarios puedan acceder a su perfil sin que nadie más pueda hacerlo, así como para que nadie más que el profesor pueda utilizar un usuario de profesor.</w:t>
      </w:r>
    </w:p>
    <w:p w:rsidR="00C50D3F" w:rsidRDefault="009510E4">
      <w:pPr>
        <w:pStyle w:val="Prrafodelista"/>
        <w:numPr>
          <w:ilvl w:val="0"/>
          <w:numId w:val="13"/>
        </w:numPr>
        <w:jc w:val="both"/>
      </w:pPr>
      <w:r>
        <w:rPr>
          <w:b/>
        </w:rPr>
        <w:t>Actualización:</w:t>
      </w:r>
      <w:r>
        <w:t xml:space="preserve"> deber estar actualizada en todos los clientes sin que estos necesiten realizar una acción para ello.</w:t>
      </w:r>
    </w:p>
    <w:p w:rsidR="00120668" w:rsidRDefault="00A82E0B" w:rsidP="00D20B93">
      <w:pPr>
        <w:pStyle w:val="Ttulo2"/>
      </w:pPr>
      <w:bookmarkStart w:id="30" w:name="_Toc134052002"/>
      <w:r>
        <w:t>3.3 Desarrollo y construcción</w:t>
      </w:r>
      <w:bookmarkEnd w:id="30"/>
      <w:r>
        <w:t xml:space="preserve"> </w:t>
      </w:r>
    </w:p>
    <w:p w:rsidR="00E16DB4" w:rsidRDefault="00E16DB4" w:rsidP="00A5143D">
      <w:pPr>
        <w:jc w:val="both"/>
      </w:pPr>
      <w:r>
        <w:t xml:space="preserve">La arquitectura de la aplicación está formada principalmente por cuatro componentes, que se pueden agrupar en dos grupos: el </w:t>
      </w:r>
      <w:r w:rsidR="007B33D4">
        <w:t>primer grupo</w:t>
      </w:r>
      <w:r>
        <w:t>, formado por el código que implementa la web (los archivos de código HTML, CSS y Javascript)</w:t>
      </w:r>
      <w:r w:rsidR="007B33D4">
        <w:t>,</w:t>
      </w:r>
      <w:r>
        <w:t xml:space="preserve"> y</w:t>
      </w:r>
      <w:r w:rsidR="007B33D4">
        <w:t xml:space="preserve"> </w:t>
      </w:r>
      <w:r w:rsidR="007B33D4">
        <w:lastRenderedPageBreak/>
        <w:t xml:space="preserve">el segundo grupo, cuyo componente es </w:t>
      </w:r>
      <w:r>
        <w:t xml:space="preserve">Firebase, </w:t>
      </w:r>
      <w:r w:rsidR="007B33D4">
        <w:t>este es</w:t>
      </w:r>
      <w:r>
        <w:t xml:space="preserve"> externo a la aplicación encargado de la gestión de la base de datos.</w:t>
      </w:r>
    </w:p>
    <w:p w:rsidR="002E7487" w:rsidRDefault="002E7487" w:rsidP="00A5143D">
      <w:pPr>
        <w:jc w:val="both"/>
      </w:pPr>
      <w:r>
        <w:t>Para ello, se ha seguido una arquitectura de capas, donde Firebase se iba a encargar de la gestión de la base de datos</w:t>
      </w:r>
      <w:r w:rsidR="009524BC">
        <w:t xml:space="preserve"> mostrada en la ilustración </w:t>
      </w:r>
      <w:r w:rsidR="00194A26">
        <w:t>10</w:t>
      </w:r>
      <w:r>
        <w:t>, la clase Firebase.js, de proporcionar la interacción al resto de la aplicación con la capa anterior, una tercera que proporciona la funcionalidad a la aplicación, haciendo uso de Firebase.js o solamente mediante el uso de funciones que no necesitarán acceder a la base de datos, y por último, una capa encargada de implementar la interfaz.</w:t>
      </w:r>
    </w:p>
    <w:p w:rsidR="00B945C9" w:rsidRDefault="00EC1DEB">
      <w:pPr>
        <w:keepNext/>
        <w:jc w:val="center"/>
      </w:pPr>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20"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p>
    <w:p w:rsidR="00B945C9" w:rsidRPr="00EC1DEB" w:rsidRDefault="009524BC">
      <w:pPr>
        <w:pStyle w:val="Epgrafe"/>
        <w:jc w:val="center"/>
        <w:rPr>
          <w:color w:val="000000" w:themeColor="text1"/>
        </w:rPr>
      </w:pPr>
      <w:bookmarkStart w:id="31" w:name="_Toc134051921"/>
      <w:r w:rsidRPr="00EC1DEB">
        <w:rPr>
          <w:color w:val="000000" w:themeColor="text1"/>
        </w:rPr>
        <w:t>Ilustración</w:t>
      </w:r>
      <w:r>
        <w:t xml:space="preserve"> </w:t>
      </w:r>
      <w:r w:rsidR="00B52AAD" w:rsidRPr="00EC1DEB">
        <w:rPr>
          <w:color w:val="000000" w:themeColor="text1"/>
        </w:rPr>
        <w:fldChar w:fldCharType="begin"/>
      </w:r>
      <w:r w:rsidRPr="00EC1DEB">
        <w:rPr>
          <w:color w:val="000000" w:themeColor="text1"/>
        </w:rPr>
        <w:instrText xml:space="preserve"> SEQ Ilustración \* ARABIC </w:instrText>
      </w:r>
      <w:r w:rsidR="00B52AAD" w:rsidRPr="00EC1DEB">
        <w:rPr>
          <w:color w:val="000000" w:themeColor="text1"/>
        </w:rPr>
        <w:fldChar w:fldCharType="separate"/>
      </w:r>
      <w:r w:rsidR="00B56343">
        <w:rPr>
          <w:noProof/>
          <w:color w:val="000000" w:themeColor="text1"/>
        </w:rPr>
        <w:t>10</w:t>
      </w:r>
      <w:r w:rsidR="00B52AAD" w:rsidRPr="00EC1DEB">
        <w:rPr>
          <w:color w:val="000000" w:themeColor="text1"/>
        </w:rPr>
        <w:fldChar w:fldCharType="end"/>
      </w:r>
      <w:r w:rsidRPr="00EC1DEB">
        <w:rPr>
          <w:color w:val="000000" w:themeColor="text1"/>
        </w:rPr>
        <w:t>: Capa encargada de la gestión de la base de datos</w:t>
      </w:r>
      <w:bookmarkEnd w:id="31"/>
    </w:p>
    <w:p w:rsidR="00B945C9" w:rsidRDefault="00B945C9">
      <w:pPr>
        <w:jc w:val="cente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lastRenderedPageBreak/>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14310A" w:rsidRDefault="0014310A" w:rsidP="00D20B93">
      <w:pPr>
        <w:pStyle w:val="Ttulo3"/>
      </w:pPr>
      <w:bookmarkStart w:id="32" w:name="_Toc134052003"/>
      <w:r>
        <w:t>3.3.</w:t>
      </w:r>
      <w:r w:rsidR="00A9756A">
        <w:t>1</w:t>
      </w:r>
      <w:r>
        <w:t xml:space="preserve"> Firebase</w:t>
      </w:r>
      <w:bookmarkEnd w:id="32"/>
    </w:p>
    <w:p w:rsidR="0064080A" w:rsidRPr="0014310A" w:rsidRDefault="0073057B" w:rsidP="0073057B">
      <w:pPr>
        <w:jc w:val="both"/>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33" w:author="ivan del pino" w:date="2023-03-13T19:39:00Z">
        <w:r w:rsidR="0064080A">
          <w:t xml:space="preserve"> </w:t>
        </w:r>
      </w:ins>
    </w:p>
    <w:p w:rsidR="001A36D0" w:rsidRDefault="00EE2D0D" w:rsidP="00E9649E">
      <w:pPr>
        <w:spacing w:after="200"/>
        <w:jc w:val="both"/>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34"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EC1DEB" w:rsidP="00194061">
      <w:pPr>
        <w:keepNext/>
        <w:spacing w:after="200"/>
      </w:pPr>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p>
    <w:p w:rsidR="00194061" w:rsidRPr="00C63303" w:rsidRDefault="00194061" w:rsidP="00194061">
      <w:pPr>
        <w:pStyle w:val="Epgrafe"/>
        <w:jc w:val="center"/>
        <w:rPr>
          <w:color w:val="000000" w:themeColor="text1"/>
        </w:rPr>
      </w:pPr>
      <w:r w:rsidRPr="00C63303">
        <w:rPr>
          <w:color w:val="000000" w:themeColor="text1"/>
        </w:rPr>
        <w:t xml:space="preserve">Ilustración </w:t>
      </w:r>
      <w:r w:rsidR="00A9756A" w:rsidRPr="00C63303">
        <w:rPr>
          <w:color w:val="000000" w:themeColor="text1"/>
        </w:rPr>
        <w:t>11</w:t>
      </w:r>
      <w:r w:rsidRPr="00C63303">
        <w:rPr>
          <w:color w:val="000000" w:themeColor="text1"/>
        </w:rPr>
        <w:t>: Base de datos Firestore</w:t>
      </w:r>
    </w:p>
    <w:p w:rsidR="00B945C9" w:rsidRDefault="00B945C9" w:rsidP="00B945C9">
      <w:pPr>
        <w:spacing w:after="200"/>
      </w:pPr>
    </w:p>
    <w:p w:rsidR="00B945C9" w:rsidRDefault="00EF6BD2" w:rsidP="00E9649E">
      <w:pPr>
        <w:spacing w:after="200"/>
        <w:jc w:val="both"/>
      </w:pPr>
      <w:r>
        <w:t>Los principales métodos de Firebase que se han utilizado son:</w:t>
      </w:r>
    </w:p>
    <w:p w:rsidR="00EF6BD2" w:rsidRDefault="00EF6BD2" w:rsidP="00E9649E">
      <w:pPr>
        <w:pStyle w:val="Prrafodelista"/>
        <w:numPr>
          <w:ilvl w:val="0"/>
          <w:numId w:val="4"/>
        </w:numPr>
        <w:jc w:val="both"/>
      </w:pPr>
      <w:r>
        <w:lastRenderedPageBreak/>
        <w:t>SaveTasks: era el encargado de crear una colección nueva con los datos que se pasarán por argumentos. Principalmente se usa para la creación de nuevos usuarios.</w:t>
      </w:r>
    </w:p>
    <w:p w:rsidR="00C50D3F" w:rsidRDefault="00EF6BD2">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50D3F" w:rsidRDefault="00EF6BD2">
      <w:pPr>
        <w:pStyle w:val="Prrafodelista"/>
        <w:numPr>
          <w:ilvl w:val="0"/>
          <w:numId w:val="4"/>
        </w:numPr>
        <w:jc w:val="both"/>
      </w:pPr>
      <w:r>
        <w:t>GetTask: su función era parecida a la de GetTasks, con la diferencia que este solo extraía uno de los elementos.</w:t>
      </w:r>
    </w:p>
    <w:p w:rsidR="00C50D3F" w:rsidRDefault="00EF6BD2">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50D3F" w:rsidRDefault="00EF6BD2">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B945C9" w:rsidRDefault="00B945C9" w:rsidP="00B945C9">
      <w:pPr>
        <w:spacing w:after="200"/>
      </w:pPr>
    </w:p>
    <w:p w:rsidR="00B945C9" w:rsidRDefault="00EF6BD2" w:rsidP="00B945C9">
      <w:pPr>
        <w:pStyle w:val="Ttulo3"/>
      </w:pPr>
      <w:bookmarkStart w:id="35" w:name="_Toc134052004"/>
      <w:r>
        <w:t>3.3.</w:t>
      </w:r>
      <w:r w:rsidR="00A9756A">
        <w:t>2</w:t>
      </w:r>
      <w:r>
        <w:t xml:space="preserve"> Implementación de fichero Firebase.js</w:t>
      </w:r>
      <w:bookmarkEnd w:id="35"/>
    </w:p>
    <w:p w:rsidR="00EE2D0D" w:rsidRDefault="00EF6BD2" w:rsidP="00EE2D0D">
      <w:pPr>
        <w:jc w:val="both"/>
      </w:pPr>
      <w:r>
        <w:t xml:space="preserve">El fichero Firebase.js, </w:t>
      </w:r>
      <w:r w:rsidR="00DB3A18">
        <w:t>que se puede observar en la ilustración 1</w:t>
      </w:r>
      <w:r w:rsidR="00A9756A">
        <w:t>2</w:t>
      </w:r>
      <w:r w:rsidR="00EE2D0D">
        <w:t xml:space="preserve">, </w:t>
      </w:r>
      <w:r>
        <w:t>es el encargado de realizar la conexión con la base de datos mediante los datos que proporciona Firestore para ello, y de implementar las diferentes funciones que van a interactuar con los datos, para así poder utilizar estas funciones allí donde fueran a ser necesarias, mediante la importación de ellas.</w:t>
      </w:r>
      <w:r w:rsidDel="00EF6BD2">
        <w:t xml:space="preserve"> </w:t>
      </w:r>
      <w:r w:rsidR="00FD19B3">
        <w:t>De esta manera</w:t>
      </w:r>
      <w:r w:rsidR="00330BCC">
        <w:t>,</w:t>
      </w:r>
      <w:r w:rsidR="00FD19B3">
        <w:t xml:space="preserve"> </w:t>
      </w:r>
      <w:r w:rsidR="00330BCC">
        <w:t>se ahorró</w:t>
      </w:r>
      <w:r w:rsidR="00FD19B3">
        <w:t xml:space="preserve"> en código debido a que se evitaba la duplicación de código. Además, se evitó que los datos de acceso a la base de datos estuvieran visibles en diferentes clases, aparte de tener el proyecto más estructurado.</w:t>
      </w:r>
    </w:p>
    <w:p w:rsidR="00FD19B3" w:rsidRDefault="00FD19B3" w:rsidP="00EE2D0D">
      <w:pPr>
        <w:jc w:val="both"/>
      </w:pPr>
    </w:p>
    <w:p w:rsidR="00FD19B3" w:rsidRDefault="00DB3A18" w:rsidP="00FD19B3">
      <w:pPr>
        <w:keepNext/>
        <w:jc w:val="center"/>
      </w:pPr>
      <w:r>
        <w:rPr>
          <w:noProof/>
          <w:lang w:eastAsia="es-ES"/>
        </w:rPr>
        <w:lastRenderedPageBreak/>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6" w:name="_Toc134051922"/>
      <w:r w:rsidRPr="00FD19B3">
        <w:rPr>
          <w:color w:val="auto"/>
        </w:rPr>
        <w:t xml:space="preserve">Ilustración </w:t>
      </w:r>
      <w:r w:rsidR="00B52AAD" w:rsidRPr="00FD19B3">
        <w:rPr>
          <w:color w:val="auto"/>
        </w:rPr>
        <w:fldChar w:fldCharType="begin"/>
      </w:r>
      <w:r w:rsidRPr="00FD19B3">
        <w:rPr>
          <w:color w:val="auto"/>
        </w:rPr>
        <w:instrText xml:space="preserve"> SEQ Ilustración \* ARABIC </w:instrText>
      </w:r>
      <w:r w:rsidR="00B52AAD" w:rsidRPr="00FD19B3">
        <w:rPr>
          <w:color w:val="auto"/>
        </w:rPr>
        <w:fldChar w:fldCharType="separate"/>
      </w:r>
      <w:r w:rsidR="00B56343">
        <w:rPr>
          <w:noProof/>
          <w:color w:val="auto"/>
        </w:rPr>
        <w:t>11</w:t>
      </w:r>
      <w:r w:rsidR="00B52AAD" w:rsidRPr="00FD19B3">
        <w:rPr>
          <w:color w:val="auto"/>
        </w:rPr>
        <w:fldChar w:fldCharType="end"/>
      </w:r>
      <w:r w:rsidRPr="00FD19B3">
        <w:rPr>
          <w:color w:val="auto"/>
        </w:rPr>
        <w:t xml:space="preserve"> : </w:t>
      </w:r>
      <w:r w:rsidR="00DB3A18">
        <w:rPr>
          <w:color w:val="auto"/>
        </w:rPr>
        <w:t>Datos de Firestore</w:t>
      </w:r>
      <w:bookmarkEnd w:id="36"/>
    </w:p>
    <w:p w:rsidR="00A9756A" w:rsidRDefault="00A9756A" w:rsidP="00A9756A">
      <w:pPr>
        <w:pStyle w:val="Ttulo3"/>
      </w:pPr>
      <w:bookmarkStart w:id="37" w:name="_Toc134052005"/>
      <w:r>
        <w:t xml:space="preserve">3.3.3 </w:t>
      </w:r>
      <w:r w:rsidR="008C4094">
        <w:t>Bases del p</w:t>
      </w:r>
      <w:r>
        <w:t>rototipo</w:t>
      </w:r>
      <w:bookmarkEnd w:id="37"/>
    </w:p>
    <w:p w:rsidR="00A9756A" w:rsidRDefault="00A9756A" w:rsidP="00A9756A">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A9756A" w:rsidRDefault="00A9756A" w:rsidP="00A9756A">
      <w:pPr>
        <w:jc w:val="both"/>
      </w:pPr>
      <w:r>
        <w:t>Una vez estaba claro, se realizo un boceto a mano de las diferentes pestañas que iba a tener, de manera simple pero mostrando, sobre todo, la diferente distribución de los elementos en las distintas paginas.</w:t>
      </w:r>
    </w:p>
    <w:p w:rsidR="00A9756A" w:rsidRDefault="00A9756A" w:rsidP="00A9756A">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p>
    <w:p w:rsidR="00A9756A" w:rsidRDefault="00A9756A" w:rsidP="00A9756A">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w:t>
      </w:r>
      <w:r>
        <w:lastRenderedPageBreak/>
        <w:t xml:space="preserve">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p>
    <w:p w:rsidR="00A9756A" w:rsidRDefault="00A9756A" w:rsidP="00A9756A">
      <w:pPr>
        <w:jc w:val="both"/>
      </w:pPr>
      <w:r>
        <w:t>Todo esto, aparte de estar implementado en la aplicación final de manera más visual, Justinmind ha permitido también representarlo en el prototipo, pudiéndose mover entre las diferentes páginas solo pulsando el botón.</w:t>
      </w:r>
    </w:p>
    <w:p w:rsidR="00A9756A" w:rsidRDefault="00A9756A" w:rsidP="00A9756A">
      <w:pPr>
        <w:jc w:val="both"/>
      </w:pPr>
    </w:p>
    <w:p w:rsidR="00C50D3F" w:rsidRDefault="00C50D3F">
      <w:pPr>
        <w:keepNext/>
        <w:jc w:val="center"/>
      </w:pPr>
      <w:r>
        <w:rPr>
          <w:noProof/>
          <w:lang w:eastAsia="es-ES"/>
        </w:rPr>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3" cstate="print"/>
                    <a:stretch>
                      <a:fillRect/>
                    </a:stretch>
                  </pic:blipFill>
                  <pic:spPr>
                    <a:xfrm>
                      <a:off x="0" y="0"/>
                      <a:ext cx="5400040" cy="3357245"/>
                    </a:xfrm>
                    <a:prstGeom prst="rect">
                      <a:avLst/>
                    </a:prstGeom>
                  </pic:spPr>
                </pic:pic>
              </a:graphicData>
            </a:graphic>
          </wp:inline>
        </w:drawing>
      </w:r>
    </w:p>
    <w:p w:rsidR="00C50D3F" w:rsidRPr="00C50D3F" w:rsidRDefault="00A9756A">
      <w:pPr>
        <w:pStyle w:val="Epgrafe"/>
        <w:jc w:val="center"/>
        <w:rPr>
          <w:color w:val="auto"/>
        </w:rPr>
      </w:pPr>
      <w:bookmarkStart w:id="38" w:name="_Toc134051923"/>
      <w:r w:rsidRPr="00C50D3F">
        <w:rPr>
          <w:color w:val="auto"/>
        </w:rPr>
        <w:t xml:space="preserve">Ilustración </w:t>
      </w:r>
      <w:r w:rsidR="00B52AAD" w:rsidRPr="00C50D3F">
        <w:rPr>
          <w:color w:val="auto"/>
        </w:rPr>
        <w:fldChar w:fldCharType="begin"/>
      </w:r>
      <w:r w:rsidRPr="00C50D3F">
        <w:rPr>
          <w:color w:val="auto"/>
        </w:rPr>
        <w:instrText xml:space="preserve"> SEQ Ilustración \* ARABIC </w:instrText>
      </w:r>
      <w:r w:rsidR="00B52AAD" w:rsidRPr="00C50D3F">
        <w:rPr>
          <w:color w:val="auto"/>
        </w:rPr>
        <w:fldChar w:fldCharType="separate"/>
      </w:r>
      <w:r w:rsidR="00B56343">
        <w:rPr>
          <w:noProof/>
          <w:color w:val="auto"/>
        </w:rPr>
        <w:t>12</w:t>
      </w:r>
      <w:r w:rsidR="00B52AAD" w:rsidRPr="00C50D3F">
        <w:rPr>
          <w:color w:val="auto"/>
        </w:rPr>
        <w:fldChar w:fldCharType="end"/>
      </w:r>
      <w:r w:rsidRPr="00C50D3F">
        <w:rPr>
          <w:color w:val="auto"/>
        </w:rPr>
        <w:t xml:space="preserve"> : Menú de elección estudiante o profesor del prototipo</w:t>
      </w:r>
      <w:bookmarkEnd w:id="38"/>
    </w:p>
    <w:p w:rsidR="00B9346B" w:rsidRDefault="00475CDF" w:rsidP="00D20B93">
      <w:pPr>
        <w:pStyle w:val="Ttulo3"/>
      </w:pPr>
      <w:bookmarkStart w:id="39" w:name="_Toc134052006"/>
      <w:r>
        <w:t>3.3.</w:t>
      </w:r>
      <w:r w:rsidR="00A9756A">
        <w:t>4</w:t>
      </w:r>
      <w:r>
        <w:t xml:space="preserve"> </w:t>
      </w:r>
      <w:r w:rsidR="00D93F05">
        <w:t xml:space="preserve">Desarrollo de la interfaz de </w:t>
      </w:r>
      <w:r w:rsidR="00F328ED">
        <w:t>las pantallas</w:t>
      </w:r>
      <w:bookmarkEnd w:id="39"/>
    </w:p>
    <w:p w:rsidR="00B9346B" w:rsidRDefault="00B9346B" w:rsidP="00B9346B">
      <w:pPr>
        <w:jc w:val="both"/>
      </w:pPr>
      <w:r>
        <w:t>Una vez ya estaba elaborado el prototipo y la funcionalidad de Firebase implementada en el proyecto, el siguiente paso era decidir si continuar por la interfaz de los menús del tablero. Al ser más compleja la del tablero y parte de su 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xml:space="preserve">, la página cuenta con dos apartados diferentes, la parte inferior izquierda, donde se encuentran las pestañas de Historia, </w:t>
      </w:r>
      <w:r w:rsidR="00A64974">
        <w:lastRenderedPageBreak/>
        <w:t>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4"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21ED4">
        <w:rPr>
          <w:color w:val="auto"/>
        </w:rPr>
        <w:t>14</w:t>
      </w:r>
      <w:r w:rsidRPr="0029369E">
        <w:rPr>
          <w:color w:val="auto"/>
        </w:rPr>
        <w:t>: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lastRenderedPageBreak/>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5"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40" w:name="_Toc134051924"/>
      <w:r w:rsidRPr="008B796F">
        <w:rPr>
          <w:color w:val="auto"/>
        </w:rPr>
        <w:t xml:space="preserve">Ilustración </w:t>
      </w:r>
      <w:r w:rsidR="00B52AAD" w:rsidRPr="008B796F">
        <w:rPr>
          <w:color w:val="auto"/>
        </w:rPr>
        <w:fldChar w:fldCharType="begin"/>
      </w:r>
      <w:r w:rsidRPr="008B796F">
        <w:rPr>
          <w:color w:val="auto"/>
        </w:rPr>
        <w:instrText xml:space="preserve"> SEQ Ilustración \* ARABIC </w:instrText>
      </w:r>
      <w:r w:rsidR="00B52AAD" w:rsidRPr="008B796F">
        <w:rPr>
          <w:color w:val="auto"/>
        </w:rPr>
        <w:fldChar w:fldCharType="separate"/>
      </w:r>
      <w:r w:rsidR="00B56343">
        <w:rPr>
          <w:noProof/>
          <w:color w:val="auto"/>
        </w:rPr>
        <w:t>13</w:t>
      </w:r>
      <w:r w:rsidR="00B52AAD" w:rsidRPr="008B796F">
        <w:rPr>
          <w:color w:val="auto"/>
        </w:rPr>
        <w:fldChar w:fldCharType="end"/>
      </w:r>
      <w:del w:id="41" w:author="ivan del pino" w:date="2023-03-19T10:59:00Z">
        <w:r w:rsidRPr="008B796F" w:rsidDel="00E21ED4">
          <w:rPr>
            <w:color w:val="auto"/>
          </w:rPr>
          <w:delText xml:space="preserve"> </w:delText>
        </w:r>
      </w:del>
      <w:r w:rsidRPr="008B796F">
        <w:rPr>
          <w:color w:val="auto"/>
        </w:rPr>
        <w:t>: Instrucciones</w:t>
      </w:r>
      <w:bookmarkEnd w:id="40"/>
    </w:p>
    <w:p w:rsidR="008B796F" w:rsidRPr="008B796F" w:rsidRDefault="008B796F" w:rsidP="008B796F"/>
    <w:p w:rsidR="008B796F" w:rsidRPr="008B796F" w:rsidRDefault="008B796F" w:rsidP="00E9649E">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E9649E">
      <w:pPr>
        <w:jc w:val="both"/>
      </w:pPr>
    </w:p>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6"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42" w:name="_Toc134051925"/>
      <w:r w:rsidRPr="008B796F">
        <w:rPr>
          <w:color w:val="auto"/>
        </w:rPr>
        <w:t xml:space="preserve">Ilustración </w:t>
      </w:r>
      <w:r w:rsidR="00B52AAD" w:rsidRPr="008B796F">
        <w:rPr>
          <w:color w:val="auto"/>
        </w:rPr>
        <w:fldChar w:fldCharType="begin"/>
      </w:r>
      <w:r w:rsidRPr="008B796F">
        <w:rPr>
          <w:color w:val="auto"/>
        </w:rPr>
        <w:instrText xml:space="preserve"> SEQ Ilustración \* ARABIC </w:instrText>
      </w:r>
      <w:r w:rsidR="00B52AAD" w:rsidRPr="008B796F">
        <w:rPr>
          <w:color w:val="auto"/>
        </w:rPr>
        <w:fldChar w:fldCharType="separate"/>
      </w:r>
      <w:r w:rsidR="00B56343">
        <w:rPr>
          <w:noProof/>
          <w:color w:val="auto"/>
        </w:rPr>
        <w:t>14</w:t>
      </w:r>
      <w:r w:rsidR="00B52AAD" w:rsidRPr="008B796F">
        <w:rPr>
          <w:color w:val="auto"/>
        </w:rPr>
        <w:fldChar w:fldCharType="end"/>
      </w:r>
      <w:r w:rsidRPr="008B796F">
        <w:rPr>
          <w:color w:val="auto"/>
        </w:rPr>
        <w:t xml:space="preserve"> : Mapa</w:t>
      </w:r>
      <w:bookmarkEnd w:id="42"/>
    </w:p>
    <w:p w:rsidR="008B796F" w:rsidRDefault="008B796F" w:rsidP="008B796F">
      <w:pPr>
        <w:jc w:val="both"/>
      </w:pPr>
    </w:p>
    <w:p w:rsidR="008B796F" w:rsidRDefault="008B796F" w:rsidP="00E9649E">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lastRenderedPageBreak/>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7"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43" w:name="_Toc134051926"/>
      <w:r w:rsidRPr="008B796F">
        <w:rPr>
          <w:color w:val="auto"/>
        </w:rPr>
        <w:t xml:space="preserve">Ilustración </w:t>
      </w:r>
      <w:r w:rsidR="00B52AAD" w:rsidRPr="008B796F">
        <w:rPr>
          <w:color w:val="auto"/>
        </w:rPr>
        <w:fldChar w:fldCharType="begin"/>
      </w:r>
      <w:r w:rsidRPr="008B796F">
        <w:rPr>
          <w:color w:val="auto"/>
        </w:rPr>
        <w:instrText xml:space="preserve"> SEQ Ilustración \* ARABIC </w:instrText>
      </w:r>
      <w:r w:rsidR="00B52AAD" w:rsidRPr="008B796F">
        <w:rPr>
          <w:color w:val="auto"/>
        </w:rPr>
        <w:fldChar w:fldCharType="separate"/>
      </w:r>
      <w:r w:rsidR="00B56343">
        <w:rPr>
          <w:noProof/>
          <w:color w:val="auto"/>
        </w:rPr>
        <w:t>15</w:t>
      </w:r>
      <w:r w:rsidR="00B52AAD" w:rsidRPr="008B796F">
        <w:rPr>
          <w:color w:val="auto"/>
        </w:rPr>
        <w:fldChar w:fldCharType="end"/>
      </w:r>
      <w:r w:rsidRPr="008B796F">
        <w:rPr>
          <w:color w:val="auto"/>
        </w:rPr>
        <w:t xml:space="preserve"> : Objetos</w:t>
      </w:r>
      <w:bookmarkEnd w:id="43"/>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8"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44" w:name="_Toc134051927"/>
      <w:r w:rsidRPr="00E8451D">
        <w:rPr>
          <w:color w:val="auto"/>
        </w:rPr>
        <w:t xml:space="preserve">Ilustración </w:t>
      </w:r>
      <w:r w:rsidR="00B52AAD" w:rsidRPr="00E8451D">
        <w:rPr>
          <w:color w:val="auto"/>
        </w:rPr>
        <w:fldChar w:fldCharType="begin"/>
      </w:r>
      <w:r w:rsidRPr="00E8451D">
        <w:rPr>
          <w:color w:val="auto"/>
        </w:rPr>
        <w:instrText xml:space="preserve"> SEQ Ilustración \* ARABIC </w:instrText>
      </w:r>
      <w:r w:rsidR="00B52AAD" w:rsidRPr="00E8451D">
        <w:rPr>
          <w:color w:val="auto"/>
        </w:rPr>
        <w:fldChar w:fldCharType="separate"/>
      </w:r>
      <w:r w:rsidR="00B56343">
        <w:rPr>
          <w:noProof/>
          <w:color w:val="auto"/>
        </w:rPr>
        <w:t>16</w:t>
      </w:r>
      <w:r w:rsidR="00B52AAD" w:rsidRPr="00E8451D">
        <w:rPr>
          <w:color w:val="auto"/>
        </w:rPr>
        <w:fldChar w:fldCharType="end"/>
      </w:r>
      <w:r w:rsidRPr="00E8451D">
        <w:rPr>
          <w:color w:val="auto"/>
        </w:rPr>
        <w:t xml:space="preserve"> : Personajes</w:t>
      </w:r>
      <w:bookmarkEnd w:id="44"/>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9"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45" w:name="_Toc134051928"/>
      <w:r w:rsidRPr="00E8451D">
        <w:rPr>
          <w:color w:val="auto"/>
        </w:rPr>
        <w:t xml:space="preserve">Ilustración </w:t>
      </w:r>
      <w:r w:rsidR="00B52AAD" w:rsidRPr="00E8451D">
        <w:rPr>
          <w:color w:val="auto"/>
        </w:rPr>
        <w:fldChar w:fldCharType="begin"/>
      </w:r>
      <w:r w:rsidRPr="00E8451D">
        <w:rPr>
          <w:color w:val="auto"/>
        </w:rPr>
        <w:instrText xml:space="preserve"> SEQ Ilustración \* ARABIC </w:instrText>
      </w:r>
      <w:r w:rsidR="00B52AAD" w:rsidRPr="00E8451D">
        <w:rPr>
          <w:color w:val="auto"/>
        </w:rPr>
        <w:fldChar w:fldCharType="separate"/>
      </w:r>
      <w:r w:rsidR="00B56343">
        <w:rPr>
          <w:noProof/>
          <w:color w:val="auto"/>
        </w:rPr>
        <w:t>17</w:t>
      </w:r>
      <w:r w:rsidR="00B52AAD" w:rsidRPr="00E8451D">
        <w:rPr>
          <w:color w:val="auto"/>
        </w:rPr>
        <w:fldChar w:fldCharType="end"/>
      </w:r>
      <w:r w:rsidRPr="00E8451D">
        <w:rPr>
          <w:color w:val="auto"/>
        </w:rPr>
        <w:t xml:space="preserve"> : Personajes equipo Zombie</w:t>
      </w:r>
      <w:bookmarkEnd w:id="45"/>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0"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46" w:name="_Toc134051929"/>
      <w:r w:rsidRPr="00E8451D">
        <w:rPr>
          <w:color w:val="auto"/>
        </w:rPr>
        <w:t xml:space="preserve">Ilustración </w:t>
      </w:r>
      <w:r w:rsidR="00B52AAD" w:rsidRPr="00E8451D">
        <w:rPr>
          <w:color w:val="auto"/>
        </w:rPr>
        <w:fldChar w:fldCharType="begin"/>
      </w:r>
      <w:r w:rsidRPr="00E8451D">
        <w:rPr>
          <w:color w:val="auto"/>
        </w:rPr>
        <w:instrText xml:space="preserve"> SEQ Ilustración \* ARABIC </w:instrText>
      </w:r>
      <w:r w:rsidR="00B52AAD" w:rsidRPr="00E8451D">
        <w:rPr>
          <w:color w:val="auto"/>
        </w:rPr>
        <w:fldChar w:fldCharType="separate"/>
      </w:r>
      <w:r w:rsidR="00B56343">
        <w:rPr>
          <w:noProof/>
          <w:color w:val="auto"/>
        </w:rPr>
        <w:t>18</w:t>
      </w:r>
      <w:r w:rsidR="00B52AAD" w:rsidRPr="00E8451D">
        <w:rPr>
          <w:color w:val="auto"/>
        </w:rPr>
        <w:fldChar w:fldCharType="end"/>
      </w:r>
      <w:r w:rsidRPr="00E8451D">
        <w:rPr>
          <w:color w:val="auto"/>
        </w:rPr>
        <w:t xml:space="preserve"> : Personajes equipo La Resistencia</w:t>
      </w:r>
      <w:bookmarkEnd w:id="46"/>
    </w:p>
    <w:p w:rsidR="00D307E1" w:rsidRDefault="00D307E1" w:rsidP="00D307E1">
      <w:pPr>
        <w:jc w:val="both"/>
      </w:pPr>
      <w:r>
        <w:t xml:space="preserve">En cuanto a la pestaña historia, </w:t>
      </w:r>
      <w:r w:rsidR="00B23ED4">
        <w:t>tiene el apartado</w:t>
      </w:r>
      <w:r w:rsidR="008C4094">
        <w:t xml:space="preserve"> </w:t>
      </w:r>
      <w:r>
        <w:t xml:space="preserve">+Info, </w:t>
      </w:r>
      <w:r w:rsidR="00B23ED4">
        <w:t xml:space="preserve">que al pulsar, </w:t>
      </w:r>
      <w:r>
        <w:t>se abre una pequeña ventana con más información acerca de la historia</w:t>
      </w:r>
      <w:r w:rsidR="008C4094">
        <w:t>.</w:t>
      </w:r>
      <w:r>
        <w:t xml:space="preserve"> 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1"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7" w:name="_Toc134051930"/>
      <w:r w:rsidRPr="00D307E1">
        <w:rPr>
          <w:color w:val="auto"/>
        </w:rPr>
        <w:t xml:space="preserve">Ilustración </w:t>
      </w:r>
      <w:r w:rsidR="00B52AAD" w:rsidRPr="00D307E1">
        <w:rPr>
          <w:color w:val="auto"/>
        </w:rPr>
        <w:fldChar w:fldCharType="begin"/>
      </w:r>
      <w:r w:rsidRPr="00D307E1">
        <w:rPr>
          <w:color w:val="auto"/>
        </w:rPr>
        <w:instrText xml:space="preserve"> SEQ Ilustración \* ARABIC </w:instrText>
      </w:r>
      <w:r w:rsidR="00B52AAD" w:rsidRPr="00D307E1">
        <w:rPr>
          <w:color w:val="auto"/>
        </w:rPr>
        <w:fldChar w:fldCharType="separate"/>
      </w:r>
      <w:r w:rsidR="00B56343">
        <w:rPr>
          <w:noProof/>
          <w:color w:val="auto"/>
        </w:rPr>
        <w:t>19</w:t>
      </w:r>
      <w:r w:rsidR="00B52AAD" w:rsidRPr="00D307E1">
        <w:rPr>
          <w:color w:val="auto"/>
        </w:rPr>
        <w:fldChar w:fldCharType="end"/>
      </w:r>
      <w:r w:rsidRPr="00D307E1">
        <w:rPr>
          <w:color w:val="auto"/>
        </w:rPr>
        <w:t xml:space="preserve"> : Historia</w:t>
      </w:r>
      <w:bookmarkEnd w:id="47"/>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2"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8" w:name="_Toc134051931"/>
      <w:r w:rsidRPr="00276EEE">
        <w:rPr>
          <w:color w:val="auto"/>
        </w:rPr>
        <w:t xml:space="preserve">Ilustración </w:t>
      </w:r>
      <w:r w:rsidR="00B52AAD" w:rsidRPr="00276EEE">
        <w:rPr>
          <w:color w:val="auto"/>
        </w:rPr>
        <w:fldChar w:fldCharType="begin"/>
      </w:r>
      <w:r w:rsidRPr="00276EEE">
        <w:rPr>
          <w:color w:val="auto"/>
        </w:rPr>
        <w:instrText xml:space="preserve"> SEQ Ilustración \* ARABIC </w:instrText>
      </w:r>
      <w:r w:rsidR="00B52AAD" w:rsidRPr="00276EEE">
        <w:rPr>
          <w:color w:val="auto"/>
        </w:rPr>
        <w:fldChar w:fldCharType="separate"/>
      </w:r>
      <w:r w:rsidR="00B56343">
        <w:rPr>
          <w:noProof/>
          <w:color w:val="auto"/>
        </w:rPr>
        <w:t>20</w:t>
      </w:r>
      <w:r w:rsidR="00B52AAD" w:rsidRPr="00276EEE">
        <w:rPr>
          <w:color w:val="auto"/>
        </w:rPr>
        <w:fldChar w:fldCharType="end"/>
      </w:r>
      <w:r w:rsidRPr="00276EEE">
        <w:rPr>
          <w:color w:val="auto"/>
        </w:rPr>
        <w:t xml:space="preserve"> : Menú para elegir si eres un estudiante o un profesor</w:t>
      </w:r>
      <w:bookmarkEnd w:id="48"/>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xml:space="preserve">. Inicialmente, como todavía no estaba programando la funcionalidad en Javascript, se implementó para que al pulsar en enviar datos,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6650E7" w:rsidRDefault="006650E7" w:rsidP="006650E7">
      <w:pPr>
        <w:jc w:val="both"/>
      </w:pPr>
      <w:r>
        <w:t xml:space="preserve">En el menú estudiante </w:t>
      </w:r>
      <w:r w:rsidR="004C71BD">
        <w:t>están</w:t>
      </w:r>
      <w:r>
        <w:t xml:space="preserve"> el botón d</w:t>
      </w:r>
      <w:r w:rsidR="009A5B57">
        <w:t>e editar perfil y el de jugar</w:t>
      </w:r>
      <w:r w:rsidR="004C71BD">
        <w:t>, siguiendo el modelo de la figura 22</w:t>
      </w:r>
      <w:r w:rsidR="009A5B57">
        <w:t xml:space="preserve">. </w:t>
      </w:r>
    </w:p>
    <w:p w:rsidR="006650E7" w:rsidRDefault="006650E7" w:rsidP="006650E7">
      <w:pPr>
        <w:jc w:val="both"/>
      </w:pPr>
      <w:r>
        <w:lastRenderedPageBreak/>
        <w:t xml:space="preserve">El </w:t>
      </w:r>
      <w:r w:rsidR="009A5B57">
        <w:t>botón de</w:t>
      </w:r>
      <w:r>
        <w:t xml:space="preserve"> editar perfil lleva a una pestaña donde se podrían modificar los datos</w:t>
      </w:r>
      <w:r w:rsidR="004C71BD">
        <w:t>.</w:t>
      </w:r>
      <w:r w:rsidR="004569F7">
        <w:t xml:space="preserve"> </w:t>
      </w:r>
      <w:r>
        <w:t xml:space="preserve">En esta etapa del proyecto solo se diseño la ventana donde modificar los datos, sin implementar ninguna funcionalidad. </w:t>
      </w:r>
    </w:p>
    <w:p w:rsidR="006650E7" w:rsidRDefault="006650E7" w:rsidP="004C71BD">
      <w:pPr>
        <w:jc w:val="both"/>
      </w:pPr>
      <w:r>
        <w:t>En el botón jugar, se accede a la ventana tablero, que sería donde una vez acabado el proyecto, se procedería a llevar a cabo la partida.</w:t>
      </w:r>
    </w:p>
    <w:p w:rsidR="00D93F05" w:rsidRPr="00D93F05" w:rsidRDefault="00C970B4" w:rsidP="001175BD">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xml:space="preserve">, </w:t>
      </w:r>
      <w:r w:rsidR="004C71BD">
        <w:t>ubicado</w:t>
      </w:r>
      <w:r w:rsidR="00847123">
        <w:t xml:space="preserve"> en la parte inferior derecha</w:t>
      </w:r>
      <w:r>
        <w:t>, cuya funcionalidad será la de acceder al tablero.</w:t>
      </w:r>
    </w:p>
    <w:p w:rsidR="00D93F05" w:rsidRDefault="00D93F05" w:rsidP="00D20B93">
      <w:pPr>
        <w:pStyle w:val="Ttulo3"/>
      </w:pPr>
      <w:bookmarkStart w:id="49" w:name="_Toc134052007"/>
      <w:r>
        <w:t xml:space="preserve">3.3.3 Desarrollo </w:t>
      </w:r>
      <w:r w:rsidR="00F32ACD">
        <w:t>del tablero</w:t>
      </w:r>
      <w:bookmarkEnd w:id="49"/>
    </w:p>
    <w:p w:rsidR="00B945C9" w:rsidRPr="00E9649E" w:rsidRDefault="007803A0" w:rsidP="00B945C9">
      <w:pPr>
        <w:rPr>
          <w:rFonts w:asciiTheme="majorHAnsi" w:eastAsiaTheme="majorEastAsia" w:hAnsiTheme="majorHAnsi" w:cstheme="majorBidi"/>
          <w:b/>
          <w:iCs/>
          <w:sz w:val="28"/>
          <w:szCs w:val="26"/>
        </w:rPr>
      </w:pPr>
      <w:r w:rsidRPr="00E9649E">
        <w:rPr>
          <w:rFonts w:asciiTheme="majorHAnsi" w:eastAsiaTheme="majorEastAsia" w:hAnsiTheme="majorHAnsi" w:cstheme="majorBidi"/>
          <w:b/>
          <w:iCs/>
          <w:sz w:val="28"/>
          <w:szCs w:val="26"/>
        </w:rPr>
        <w:t>3.3.3.1 Desarrollo de la interfaz del tablero</w:t>
      </w:r>
    </w:p>
    <w:p w:rsidR="00F47572" w:rsidRDefault="0069179A" w:rsidP="0069179A">
      <w:pPr>
        <w:jc w:val="both"/>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pPr>
      <w:r>
        <w:t xml:space="preserve">Se decidió que la interfaz se iba a dividir en tres partes diferentes. Esto fue debido a que se quería mostrar información en la pantalla y de esta manera se </w:t>
      </w:r>
      <w:r w:rsidR="00136AC9">
        <w:t>mostraba dividida en secciones dependiendo de la clase de información se trataba, y mostrando en el centro la más importante para el usuario.</w:t>
      </w:r>
    </w:p>
    <w:p w:rsidR="00F47572" w:rsidRDefault="00136AC9" w:rsidP="0069179A">
      <w:pPr>
        <w:jc w:val="both"/>
      </w:pPr>
      <w:r>
        <w:t xml:space="preserve">Esta interfaz se puede apreciar en la ilustración 28. </w:t>
      </w:r>
    </w:p>
    <w:p w:rsidR="00F424A8" w:rsidRDefault="00F424A8" w:rsidP="0069179A">
      <w:pPr>
        <w:jc w:val="both"/>
      </w:pPr>
    </w:p>
    <w:p w:rsidR="00B56343" w:rsidRDefault="0069179A" w:rsidP="00B56343">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3" cstate="print"/>
                    <a:stretch>
                      <a:fillRect/>
                    </a:stretch>
                  </pic:blipFill>
                  <pic:spPr>
                    <a:xfrm>
                      <a:off x="0" y="0"/>
                      <a:ext cx="5400040" cy="2569210"/>
                    </a:xfrm>
                    <a:prstGeom prst="rect">
                      <a:avLst/>
                    </a:prstGeom>
                  </pic:spPr>
                </pic:pic>
              </a:graphicData>
            </a:graphic>
          </wp:inline>
        </w:drawing>
      </w:r>
    </w:p>
    <w:p w:rsidR="0069179A" w:rsidRPr="00B56343" w:rsidRDefault="00B56343" w:rsidP="00B56343">
      <w:pPr>
        <w:pStyle w:val="Epgrafe"/>
        <w:jc w:val="center"/>
        <w:rPr>
          <w:color w:val="auto"/>
        </w:rPr>
      </w:pPr>
      <w:bookmarkStart w:id="50" w:name="_Toc134051932"/>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21</w:t>
      </w:r>
      <w:r w:rsidRPr="00B56343">
        <w:rPr>
          <w:color w:val="auto"/>
        </w:rPr>
        <w:fldChar w:fldCharType="end"/>
      </w:r>
      <w:r w:rsidRPr="00B56343">
        <w:rPr>
          <w:color w:val="auto"/>
        </w:rPr>
        <w:t>: Interfaz tablero</w:t>
      </w:r>
      <w:bookmarkEnd w:id="50"/>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w:t>
      </w:r>
    </w:p>
    <w:p w:rsidR="00B945C9" w:rsidRDefault="00F32ACD" w:rsidP="00B945C9">
      <w:pPr>
        <w:pStyle w:val="Ttulo4"/>
      </w:pPr>
      <w:r>
        <w:t>3.3.3.2 Dinámica del tablero</w:t>
      </w:r>
    </w:p>
    <w:p w:rsidR="00CA62E5" w:rsidRDefault="00136AC9" w:rsidP="004B2FB8">
      <w:pPr>
        <w:jc w:val="both"/>
      </w:pPr>
      <w:r>
        <w:t xml:space="preserve">Una vez que el estudiante al que pertenece el turno pulsa el dado, se mostrará la cara del dado cuyo resultado sea el obtenido, y se marcarán en verde las casillas a las cuales el jugador </w:t>
      </w:r>
      <w:r w:rsidR="00CA62E5">
        <w:t xml:space="preserve">pueda avanzar, o en caso de que sea una casilla de zona, esta se marcará con un cuadrado por fuera del dibujo. Una vez el usuario ha pulsado sobre una de estas casillas, la ficha correspondiente a su equipo se coloca encima de esta, y sobre el tablero aparece la pregunta a responder por </w:t>
      </w:r>
      <w:r w:rsidR="00BE7D0A">
        <w:t>este en la interfaz del estudiante, en la del profesor, sobre la pregunta aparece una ventana para seleccionar si el jugador ha respondido a la pregunta correctamente.</w:t>
      </w:r>
    </w:p>
    <w:p w:rsidR="00061562" w:rsidRPr="00F47572" w:rsidRDefault="00061562" w:rsidP="004B2FB8">
      <w:pPr>
        <w:jc w:val="both"/>
      </w:pPr>
      <w:r>
        <w:t>Una vez el profesor ha marcado sí o no, se cierra la pregunta</w:t>
      </w:r>
      <w:r w:rsidR="00710EFA">
        <w:t>, se actualizan los datos en la pantalla dependiendo lo que haya respondido el jugador,</w:t>
      </w:r>
      <w:r>
        <w:t xml:space="preserve"> y </w:t>
      </w:r>
      <w:r w:rsidR="00710EFA">
        <w:t>se abre</w:t>
      </w:r>
      <w:r>
        <w:t xml:space="preserve"> una ventana mostrando </w:t>
      </w:r>
      <w:r w:rsidR="00710EFA">
        <w:t>el siguiente estudiante al que le toca tirar el dado, volviendo así a seguir el proceso explicado.</w:t>
      </w:r>
    </w:p>
    <w:p w:rsidR="006A4619" w:rsidRPr="006A4619" w:rsidRDefault="00356680" w:rsidP="00D20B93">
      <w:pPr>
        <w:pStyle w:val="Ttulo3"/>
      </w:pPr>
      <w:bookmarkStart w:id="51" w:name="_Toc134052008"/>
      <w:r>
        <w:t>3.3.4</w:t>
      </w:r>
      <w:r w:rsidR="009C016D">
        <w:t xml:space="preserve"> Desarrollo de la </w:t>
      </w:r>
      <w:r w:rsidR="006A4619">
        <w:t>funcionalidad de los menús</w:t>
      </w:r>
      <w:bookmarkEnd w:id="51"/>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B56343" w:rsidRDefault="005B4429" w:rsidP="00B56343">
      <w:pPr>
        <w:keepNext/>
        <w:spacing w:after="200"/>
        <w:jc w:val="both"/>
      </w:pPr>
      <w:r>
        <w:rPr>
          <w:noProof/>
          <w:lang w:eastAsia="es-ES"/>
        </w:rPr>
        <w:lastRenderedPageBreak/>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4" cstate="print"/>
                    <a:stretch>
                      <a:fillRect/>
                    </a:stretch>
                  </pic:blipFill>
                  <pic:spPr>
                    <a:xfrm>
                      <a:off x="0" y="0"/>
                      <a:ext cx="5400040" cy="1289685"/>
                    </a:xfrm>
                    <a:prstGeom prst="rect">
                      <a:avLst/>
                    </a:prstGeom>
                  </pic:spPr>
                </pic:pic>
              </a:graphicData>
            </a:graphic>
          </wp:inline>
        </w:drawing>
      </w:r>
    </w:p>
    <w:p w:rsidR="005B4429" w:rsidRPr="00B56343" w:rsidRDefault="00B56343" w:rsidP="00B56343">
      <w:pPr>
        <w:pStyle w:val="Epgrafe"/>
        <w:jc w:val="center"/>
        <w:rPr>
          <w:color w:val="auto"/>
        </w:rPr>
      </w:pPr>
      <w:bookmarkStart w:id="52" w:name="_Toc134051933"/>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22</w:t>
      </w:r>
      <w:r w:rsidRPr="00B56343">
        <w:rPr>
          <w:color w:val="auto"/>
        </w:rPr>
        <w:fldChar w:fldCharType="end"/>
      </w:r>
      <w:r w:rsidRPr="00B56343">
        <w:rPr>
          <w:color w:val="auto"/>
        </w:rPr>
        <w:t>: Ejemplo de cómo mostrar u ocultar ventanas</w:t>
      </w:r>
      <w:bookmarkEnd w:id="52"/>
    </w:p>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B56343" w:rsidRDefault="00F424A8" w:rsidP="00B56343">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5" cstate="print"/>
                    <a:stretch>
                      <a:fillRect/>
                    </a:stretch>
                  </pic:blipFill>
                  <pic:spPr>
                    <a:xfrm>
                      <a:off x="0" y="0"/>
                      <a:ext cx="5400040" cy="1497330"/>
                    </a:xfrm>
                    <a:prstGeom prst="rect">
                      <a:avLst/>
                    </a:prstGeom>
                  </pic:spPr>
                </pic:pic>
              </a:graphicData>
            </a:graphic>
          </wp:inline>
        </w:drawing>
      </w:r>
    </w:p>
    <w:p w:rsidR="00F424A8" w:rsidRPr="00B56343" w:rsidRDefault="00B56343" w:rsidP="00B56343">
      <w:pPr>
        <w:pStyle w:val="Epgrafe"/>
        <w:jc w:val="center"/>
        <w:rPr>
          <w:color w:val="auto"/>
        </w:rPr>
      </w:pPr>
      <w:bookmarkStart w:id="53" w:name="_Toc134051934"/>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23</w:t>
      </w:r>
      <w:r w:rsidRPr="00B56343">
        <w:rPr>
          <w:color w:val="auto"/>
        </w:rPr>
        <w:fldChar w:fldCharType="end"/>
      </w:r>
      <w:r w:rsidRPr="00B56343">
        <w:rPr>
          <w:color w:val="auto"/>
        </w:rPr>
        <w:t>: Función encargada de la comprobación de la contraseña del profesor</w:t>
      </w:r>
      <w:bookmarkEnd w:id="53"/>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6343" w:rsidRDefault="00B529AB" w:rsidP="00B56343">
      <w:pPr>
        <w:keepNext/>
        <w:jc w:val="center"/>
      </w:pPr>
      <w:r>
        <w:rPr>
          <w:noProof/>
          <w:lang w:eastAsia="es-ES"/>
        </w:rPr>
        <w:lastRenderedPageBreak/>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6" cstate="print"/>
                    <a:stretch>
                      <a:fillRect/>
                    </a:stretch>
                  </pic:blipFill>
                  <pic:spPr>
                    <a:xfrm>
                      <a:off x="0" y="0"/>
                      <a:ext cx="3243060" cy="3230837"/>
                    </a:xfrm>
                    <a:prstGeom prst="rect">
                      <a:avLst/>
                    </a:prstGeom>
                  </pic:spPr>
                </pic:pic>
              </a:graphicData>
            </a:graphic>
          </wp:inline>
        </w:drawing>
      </w:r>
    </w:p>
    <w:p w:rsidR="00B529AB" w:rsidRPr="00B56343" w:rsidRDefault="00B56343" w:rsidP="00B56343">
      <w:pPr>
        <w:pStyle w:val="Epgrafe"/>
        <w:jc w:val="center"/>
        <w:rPr>
          <w:color w:val="auto"/>
        </w:rPr>
      </w:pPr>
      <w:bookmarkStart w:id="54" w:name="_Toc134051935"/>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24</w:t>
      </w:r>
      <w:r w:rsidRPr="00B56343">
        <w:rPr>
          <w:color w:val="auto"/>
        </w:rPr>
        <w:fldChar w:fldCharType="end"/>
      </w:r>
      <w:r w:rsidRPr="00B56343">
        <w:rPr>
          <w:color w:val="auto"/>
        </w:rPr>
        <w:t>: Función encargada de la creación de un estudiante</w:t>
      </w:r>
      <w:bookmarkEnd w:id="54"/>
    </w:p>
    <w:p w:rsidR="00800E3E" w:rsidRPr="00800E3E" w:rsidRDefault="00952EAE" w:rsidP="00E9649E">
      <w:pPr>
        <w:jc w:val="both"/>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800E3E" w:rsidRDefault="00800E3E" w:rsidP="00E9649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C50D3F" w:rsidRDefault="00800E3E">
      <w:pPr>
        <w:jc w:val="both"/>
      </w:pPr>
      <w:r>
        <w:t>En cuanto al profesor, este tiene la función reiniciarPartida()</w:t>
      </w:r>
      <w:r w:rsidR="00905B62">
        <w:t>,</w:t>
      </w:r>
      <w:r w:rsidR="004C79E9">
        <w:t xml:space="preserve"> </w:t>
      </w:r>
      <w:r>
        <w:t>encargada de tanto actualizar todos los datos de la partida a como si esta fuera a empezar, como de eliminar todos los estudiantes. También contiene la función generarObjetos(), encargada de generar la posición de los objetos</w:t>
      </w:r>
      <w:ins w:id="55"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B56343" w:rsidRDefault="00800E3E" w:rsidP="00B56343">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37" cstate="print"/>
                    <a:stretch>
                      <a:fillRect/>
                    </a:stretch>
                  </pic:blipFill>
                  <pic:spPr>
                    <a:xfrm>
                      <a:off x="0" y="0"/>
                      <a:ext cx="3099778" cy="2770863"/>
                    </a:xfrm>
                    <a:prstGeom prst="rect">
                      <a:avLst/>
                    </a:prstGeom>
                  </pic:spPr>
                </pic:pic>
              </a:graphicData>
            </a:graphic>
          </wp:inline>
        </w:drawing>
      </w:r>
    </w:p>
    <w:p w:rsidR="00800E3E" w:rsidRPr="00B56343" w:rsidRDefault="00B56343" w:rsidP="00B56343">
      <w:pPr>
        <w:pStyle w:val="Epgrafe"/>
        <w:jc w:val="center"/>
        <w:rPr>
          <w:color w:val="auto"/>
        </w:rPr>
      </w:pPr>
      <w:bookmarkStart w:id="56" w:name="_Toc134051936"/>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25</w:t>
      </w:r>
      <w:r w:rsidRPr="00B56343">
        <w:rPr>
          <w:color w:val="auto"/>
        </w:rPr>
        <w:fldChar w:fldCharType="end"/>
      </w:r>
      <w:r w:rsidRPr="00B56343">
        <w:rPr>
          <w:color w:val="auto"/>
        </w:rPr>
        <w:t>: Función generarObjetos()</w:t>
      </w:r>
      <w:bookmarkEnd w:id="56"/>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800E3E" w:rsidRPr="00D20B93" w:rsidRDefault="00356680" w:rsidP="00D20B93">
      <w:pPr>
        <w:pStyle w:val="Ttulo3"/>
      </w:pPr>
      <w:bookmarkStart w:id="57" w:name="_Toc134052009"/>
      <w:r>
        <w:t>3.3.5 Desarrollo de la funcionalidad del tablero</w:t>
      </w:r>
      <w:bookmarkEnd w:id="57"/>
    </w:p>
    <w:p w:rsidR="008E74F1" w:rsidRDefault="008E74F1" w:rsidP="00E9649E">
      <w:pPr>
        <w:jc w:val="both"/>
      </w:pPr>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B56343" w:rsidRDefault="0078720E" w:rsidP="00B56343">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38" cstate="print"/>
                    <a:stretch>
                      <a:fillRect/>
                    </a:stretch>
                  </pic:blipFill>
                  <pic:spPr>
                    <a:xfrm>
                      <a:off x="0" y="0"/>
                      <a:ext cx="4641136" cy="3329802"/>
                    </a:xfrm>
                    <a:prstGeom prst="rect">
                      <a:avLst/>
                    </a:prstGeom>
                  </pic:spPr>
                </pic:pic>
              </a:graphicData>
            </a:graphic>
          </wp:inline>
        </w:drawing>
      </w:r>
    </w:p>
    <w:p w:rsidR="0078720E" w:rsidRPr="00B56343" w:rsidRDefault="00B56343" w:rsidP="00B56343">
      <w:pPr>
        <w:pStyle w:val="Epgrafe"/>
        <w:jc w:val="center"/>
        <w:rPr>
          <w:color w:val="auto"/>
        </w:rPr>
      </w:pPr>
      <w:bookmarkStart w:id="58" w:name="_Toc134051937"/>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26</w:t>
      </w:r>
      <w:r w:rsidRPr="00B56343">
        <w:rPr>
          <w:color w:val="auto"/>
        </w:rPr>
        <w:fldChar w:fldCharType="end"/>
      </w:r>
      <w:r w:rsidRPr="00B56343">
        <w:rPr>
          <w:color w:val="auto"/>
        </w:rPr>
        <w:t>: Código para mostrar el chat del equipo humano</w:t>
      </w:r>
      <w:bookmarkEnd w:id="58"/>
    </w:p>
    <w:p w:rsidR="00B56343" w:rsidRDefault="0078720E" w:rsidP="00B56343">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39" cstate="print"/>
                    <a:stretch>
                      <a:fillRect/>
                    </a:stretch>
                  </pic:blipFill>
                  <pic:spPr>
                    <a:xfrm>
                      <a:off x="0" y="0"/>
                      <a:ext cx="3238781" cy="1150720"/>
                    </a:xfrm>
                    <a:prstGeom prst="rect">
                      <a:avLst/>
                    </a:prstGeom>
                  </pic:spPr>
                </pic:pic>
              </a:graphicData>
            </a:graphic>
          </wp:inline>
        </w:drawing>
      </w:r>
    </w:p>
    <w:p w:rsidR="0078720E" w:rsidRPr="00B56343" w:rsidRDefault="00B56343" w:rsidP="00B56343">
      <w:pPr>
        <w:pStyle w:val="Epgrafe"/>
        <w:jc w:val="center"/>
        <w:rPr>
          <w:color w:val="auto"/>
        </w:rPr>
      </w:pPr>
      <w:bookmarkStart w:id="59" w:name="_Toc134051938"/>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27</w:t>
      </w:r>
      <w:r w:rsidRPr="00B56343">
        <w:rPr>
          <w:color w:val="auto"/>
        </w:rPr>
        <w:fldChar w:fldCharType="end"/>
      </w:r>
      <w:r w:rsidRPr="00B56343">
        <w:rPr>
          <w:color w:val="auto"/>
        </w:rPr>
        <w:t>: Guardar un mensaje en la base de datos chat</w:t>
      </w:r>
      <w:bookmarkEnd w:id="59"/>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B56343" w:rsidRDefault="00340549" w:rsidP="00B56343">
      <w:pPr>
        <w:keepNext/>
        <w:jc w:val="both"/>
      </w:pPr>
      <w:r>
        <w:rPr>
          <w:noProof/>
          <w:lang w:eastAsia="es-ES"/>
        </w:rPr>
        <w:lastRenderedPageBreak/>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0" cstate="print"/>
                    <a:stretch>
                      <a:fillRect/>
                    </a:stretch>
                  </pic:blipFill>
                  <pic:spPr>
                    <a:xfrm>
                      <a:off x="0" y="0"/>
                      <a:ext cx="5400040" cy="1111250"/>
                    </a:xfrm>
                    <a:prstGeom prst="rect">
                      <a:avLst/>
                    </a:prstGeom>
                  </pic:spPr>
                </pic:pic>
              </a:graphicData>
            </a:graphic>
          </wp:inline>
        </w:drawing>
      </w:r>
    </w:p>
    <w:p w:rsidR="00340549" w:rsidRPr="00B56343" w:rsidRDefault="00B56343" w:rsidP="00B56343">
      <w:pPr>
        <w:pStyle w:val="Epgrafe"/>
        <w:jc w:val="center"/>
        <w:rPr>
          <w:color w:val="auto"/>
        </w:rPr>
      </w:pPr>
      <w:bookmarkStart w:id="60" w:name="_Toc134051939"/>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28</w:t>
      </w:r>
      <w:r w:rsidRPr="00B56343">
        <w:rPr>
          <w:color w:val="auto"/>
        </w:rPr>
        <w:fldChar w:fldCharType="end"/>
      </w:r>
      <w:r w:rsidRPr="00B56343">
        <w:rPr>
          <w:color w:val="auto"/>
        </w:rPr>
        <w:t>: Función verPersonaje(numero)</w:t>
      </w:r>
      <w:bookmarkEnd w:id="60"/>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B56343" w:rsidRDefault="00E118C8" w:rsidP="00B56343">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EE5A0E" w:rsidRPr="00B56343" w:rsidRDefault="00B56343" w:rsidP="00B56343">
      <w:pPr>
        <w:pStyle w:val="Epgrafe"/>
        <w:jc w:val="center"/>
        <w:rPr>
          <w:color w:val="auto"/>
        </w:rPr>
      </w:pPr>
      <w:bookmarkStart w:id="61" w:name="_Toc134051940"/>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29</w:t>
      </w:r>
      <w:r w:rsidRPr="00B56343">
        <w:rPr>
          <w:color w:val="auto"/>
        </w:rPr>
        <w:fldChar w:fldCharType="end"/>
      </w:r>
      <w:r w:rsidRPr="00B56343">
        <w:rPr>
          <w:color w:val="auto"/>
        </w:rPr>
        <w:t>: Función ponerVerdes()</w:t>
      </w:r>
      <w:bookmarkEnd w:id="61"/>
    </w:p>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B56343" w:rsidRDefault="00EE5A0E" w:rsidP="00B56343">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42" cstate="print"/>
                    <a:stretch>
                      <a:fillRect/>
                    </a:stretch>
                  </pic:blipFill>
                  <pic:spPr>
                    <a:xfrm>
                      <a:off x="0" y="0"/>
                      <a:ext cx="3078747" cy="1493650"/>
                    </a:xfrm>
                    <a:prstGeom prst="rect">
                      <a:avLst/>
                    </a:prstGeom>
                  </pic:spPr>
                </pic:pic>
              </a:graphicData>
            </a:graphic>
          </wp:inline>
        </w:drawing>
      </w:r>
    </w:p>
    <w:p w:rsidR="00EE5A0E" w:rsidRPr="00B56343" w:rsidRDefault="00B56343" w:rsidP="00B56343">
      <w:pPr>
        <w:pStyle w:val="Epgrafe"/>
        <w:jc w:val="center"/>
        <w:rPr>
          <w:color w:val="auto"/>
        </w:rPr>
      </w:pPr>
      <w:bookmarkStart w:id="62" w:name="_Toc134051941"/>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30</w:t>
      </w:r>
      <w:r w:rsidRPr="00B56343">
        <w:rPr>
          <w:color w:val="auto"/>
        </w:rPr>
        <w:fldChar w:fldCharType="end"/>
      </w:r>
      <w:r w:rsidRPr="00B56343">
        <w:rPr>
          <w:color w:val="auto"/>
        </w:rPr>
        <w:t>: Función seleccionarCasillaVerde()</w:t>
      </w:r>
      <w:bookmarkEnd w:id="62"/>
    </w:p>
    <w:p w:rsidR="00EE5A0E" w:rsidRDefault="00EE5A0E" w:rsidP="00EE5A0E">
      <w:pPr>
        <w:jc w:val="both"/>
      </w:pPr>
      <w:r>
        <w:lastRenderedPageBreak/>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56343" w:rsidRDefault="00B800FD" w:rsidP="00B56343">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43" cstate="print"/>
                    <a:stretch>
                      <a:fillRect/>
                    </a:stretch>
                  </pic:blipFill>
                  <pic:spPr>
                    <a:xfrm>
                      <a:off x="0" y="0"/>
                      <a:ext cx="2732007" cy="3176312"/>
                    </a:xfrm>
                    <a:prstGeom prst="rect">
                      <a:avLst/>
                    </a:prstGeom>
                  </pic:spPr>
                </pic:pic>
              </a:graphicData>
            </a:graphic>
          </wp:inline>
        </w:drawing>
      </w:r>
    </w:p>
    <w:p w:rsidR="00B800FD" w:rsidRPr="00B56343" w:rsidRDefault="00B56343" w:rsidP="00B56343">
      <w:pPr>
        <w:pStyle w:val="Epgrafe"/>
        <w:jc w:val="center"/>
        <w:rPr>
          <w:color w:val="auto"/>
        </w:rPr>
      </w:pPr>
      <w:bookmarkStart w:id="63" w:name="_Toc134051942"/>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Pr>
          <w:noProof/>
          <w:color w:val="auto"/>
        </w:rPr>
        <w:t>31</w:t>
      </w:r>
      <w:r w:rsidRPr="00B56343">
        <w:rPr>
          <w:color w:val="auto"/>
        </w:rPr>
        <w:fldChar w:fldCharType="end"/>
      </w:r>
      <w:r w:rsidRPr="00B56343">
        <w:rPr>
          <w:color w:val="auto"/>
        </w:rPr>
        <w:t>: Función encargada de repartir puntos a un solo estudiante</w:t>
      </w:r>
      <w:bookmarkEnd w:id="63"/>
    </w:p>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B56343" w:rsidRDefault="006228C1" w:rsidP="00B56343">
      <w:pPr>
        <w:keepNext/>
        <w:jc w:val="center"/>
      </w:pPr>
      <w:r>
        <w:rPr>
          <w:noProof/>
          <w:lang w:eastAsia="es-ES"/>
        </w:rPr>
        <w:lastRenderedPageBreak/>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44" cstate="print"/>
                    <a:stretch>
                      <a:fillRect/>
                    </a:stretch>
                  </pic:blipFill>
                  <pic:spPr>
                    <a:xfrm>
                      <a:off x="0" y="0"/>
                      <a:ext cx="3699772" cy="2392888"/>
                    </a:xfrm>
                    <a:prstGeom prst="rect">
                      <a:avLst/>
                    </a:prstGeom>
                  </pic:spPr>
                </pic:pic>
              </a:graphicData>
            </a:graphic>
          </wp:inline>
        </w:drawing>
      </w:r>
    </w:p>
    <w:p w:rsidR="006228C1" w:rsidRPr="00B56343" w:rsidRDefault="00B56343" w:rsidP="00B56343">
      <w:pPr>
        <w:pStyle w:val="Epgrafe"/>
        <w:jc w:val="center"/>
        <w:rPr>
          <w:color w:val="auto"/>
        </w:rPr>
      </w:pPr>
      <w:bookmarkStart w:id="64" w:name="_Toc134051943"/>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sidRPr="00B56343">
        <w:rPr>
          <w:noProof/>
          <w:color w:val="auto"/>
        </w:rPr>
        <w:t>32</w:t>
      </w:r>
      <w:r w:rsidRPr="00B56343">
        <w:rPr>
          <w:color w:val="auto"/>
        </w:rPr>
        <w:fldChar w:fldCharType="end"/>
      </w:r>
      <w:r w:rsidRPr="00B56343">
        <w:rPr>
          <w:color w:val="auto"/>
        </w:rPr>
        <w:t>: Función que proporciona las ventajas del móvil</w:t>
      </w:r>
      <w:bookmarkEnd w:id="64"/>
    </w:p>
    <w:p w:rsidR="00B56343" w:rsidRDefault="006228C1" w:rsidP="00B56343">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45" cstate="print"/>
                    <a:stretch>
                      <a:fillRect/>
                    </a:stretch>
                  </pic:blipFill>
                  <pic:spPr>
                    <a:xfrm>
                      <a:off x="0" y="0"/>
                      <a:ext cx="4816258" cy="1737511"/>
                    </a:xfrm>
                    <a:prstGeom prst="rect">
                      <a:avLst/>
                    </a:prstGeom>
                  </pic:spPr>
                </pic:pic>
              </a:graphicData>
            </a:graphic>
          </wp:inline>
        </w:drawing>
      </w:r>
    </w:p>
    <w:p w:rsidR="006228C1" w:rsidRPr="00B56343" w:rsidRDefault="00B56343" w:rsidP="00B56343">
      <w:pPr>
        <w:pStyle w:val="Epgrafe"/>
        <w:jc w:val="center"/>
        <w:rPr>
          <w:color w:val="auto"/>
        </w:rPr>
      </w:pPr>
      <w:bookmarkStart w:id="65" w:name="_Toc134051944"/>
      <w:r w:rsidRPr="00B56343">
        <w:rPr>
          <w:color w:val="auto"/>
        </w:rPr>
        <w:t xml:space="preserve">Ilustración </w:t>
      </w:r>
      <w:r w:rsidRPr="00B56343">
        <w:rPr>
          <w:color w:val="auto"/>
        </w:rPr>
        <w:fldChar w:fldCharType="begin"/>
      </w:r>
      <w:r w:rsidRPr="00B56343">
        <w:rPr>
          <w:color w:val="auto"/>
        </w:rPr>
        <w:instrText xml:space="preserve"> SEQ Ilustración \* ARABIC </w:instrText>
      </w:r>
      <w:r w:rsidRPr="00B56343">
        <w:rPr>
          <w:color w:val="auto"/>
        </w:rPr>
        <w:fldChar w:fldCharType="separate"/>
      </w:r>
      <w:r w:rsidRPr="00B56343">
        <w:rPr>
          <w:noProof/>
          <w:color w:val="auto"/>
        </w:rPr>
        <w:t>33</w:t>
      </w:r>
      <w:r w:rsidRPr="00B56343">
        <w:rPr>
          <w:color w:val="auto"/>
        </w:rPr>
        <w:fldChar w:fldCharType="end"/>
      </w:r>
      <w:r w:rsidRPr="00B56343">
        <w:rPr>
          <w:color w:val="auto"/>
        </w:rPr>
        <w:t>: Función encargada de utilizar al personaje Sargento Delis</w:t>
      </w:r>
      <w:bookmarkEnd w:id="65"/>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C50D3F" w:rsidRDefault="00041F56">
      <w:pPr>
        <w:pStyle w:val="Ttulo3"/>
        <w:jc w:val="both"/>
      </w:pPr>
      <w:bookmarkStart w:id="66" w:name="_Toc134052010"/>
      <w:r>
        <w:t>3.3.6 Desarrollo de la funcionalidad del tablero</w:t>
      </w:r>
      <w:bookmarkEnd w:id="66"/>
    </w:p>
    <w:p w:rsidR="00E56B6F" w:rsidRDefault="00C50D3F" w:rsidP="00E56B6F">
      <w:pPr>
        <w:keepNext/>
        <w:jc w:val="center"/>
      </w:pPr>
      <w:r>
        <w:rPr>
          <w:noProof/>
          <w:lang w:eastAsia="es-ES"/>
        </w:rPr>
        <w:drawing>
          <wp:inline distT="0" distB="0" distL="0" distR="0">
            <wp:extent cx="2506435" cy="1813963"/>
            <wp:effectExtent l="19050" t="0" r="8165" b="0"/>
            <wp:docPr id="13" name="Imagen 2" descr="C:\Users\ivanp\Desktop\TFG\MEmoria\Imagenes\esquemas conexiones entre csb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p\Desktop\TFG\MEmoria\Imagenes\esquemas conexiones entre csbbdd.png"/>
                    <pic:cNvPicPr>
                      <a:picLocks noChangeAspect="1" noChangeArrowheads="1"/>
                    </pic:cNvPicPr>
                  </pic:nvPicPr>
                  <pic:blipFill>
                    <a:blip r:embed="rId46" cstate="print"/>
                    <a:srcRect/>
                    <a:stretch>
                      <a:fillRect/>
                    </a:stretch>
                  </pic:blipFill>
                  <pic:spPr bwMode="auto">
                    <a:xfrm>
                      <a:off x="0" y="0"/>
                      <a:ext cx="2505304" cy="1813145"/>
                    </a:xfrm>
                    <a:prstGeom prst="rect">
                      <a:avLst/>
                    </a:prstGeom>
                    <a:noFill/>
                    <a:ln w="9525">
                      <a:noFill/>
                      <a:miter lim="800000"/>
                      <a:headEnd/>
                      <a:tailEnd/>
                    </a:ln>
                  </pic:spPr>
                </pic:pic>
              </a:graphicData>
            </a:graphic>
          </wp:inline>
        </w:drawing>
      </w:r>
    </w:p>
    <w:p w:rsidR="00C50D3F" w:rsidRPr="00E56B6F" w:rsidRDefault="00E56B6F" w:rsidP="00E56B6F">
      <w:pPr>
        <w:pStyle w:val="Epgrafe"/>
        <w:jc w:val="center"/>
        <w:rPr>
          <w:color w:val="auto"/>
        </w:rPr>
      </w:pPr>
      <w:r w:rsidRPr="00E56B6F">
        <w:rPr>
          <w:color w:val="auto"/>
        </w:rPr>
        <w:t>Ilustración</w:t>
      </w:r>
      <w:r>
        <w:rPr>
          <w:color w:val="auto"/>
        </w:rPr>
        <w:t xml:space="preserve"> 36</w:t>
      </w:r>
      <w:r w:rsidRPr="00E56B6F">
        <w:rPr>
          <w:color w:val="auto"/>
        </w:rPr>
        <w:t>: Arquitectura del hardware</w:t>
      </w:r>
    </w:p>
    <w:p w:rsidR="00C50D3F" w:rsidRDefault="00540F06">
      <w:pPr>
        <w:jc w:val="both"/>
      </w:pPr>
      <w:r>
        <w:lastRenderedPageBreak/>
        <w:t>Como se puede apreciar en la imagen, a arquitectura de hardware está formada por una serie de elementos conectados entre sí. El elemento central de dicha arquitectura es la página web, alojada en el servidor que proporciona Neocities, la cual cumple un papel fundamental en la interacción entre el cliente y la base de datos.</w:t>
      </w:r>
    </w:p>
    <w:p w:rsidR="00C50D3F" w:rsidRDefault="00540F06">
      <w:pPr>
        <w:jc w:val="both"/>
      </w:pPr>
      <w:r>
        <w:t xml:space="preserve">De esta forma, la página web se encarga de establecer las conexiones necesarias tanto con el cliente como con la base de datos, recibiendo información de estos y </w:t>
      </w:r>
      <w:r w:rsidR="004C71BD">
        <w:t>mostrándosela</w:t>
      </w:r>
      <w:r>
        <w:t xml:space="preserve"> al usuario final de manera sencilla. Asimismo, la página web interactúa con los datos alojados en la base de datos.</w:t>
      </w:r>
    </w:p>
    <w:p w:rsidR="00AE5C86" w:rsidRPr="00E979A2" w:rsidRDefault="00AE5C86" w:rsidP="00E979A2"/>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E979A2">
      <w:pPr>
        <w:jc w:val="both"/>
      </w:pPr>
    </w:p>
    <w:p w:rsidR="00B56343" w:rsidRDefault="00B56343" w:rsidP="00E979A2">
      <w:pPr>
        <w:jc w:val="both"/>
      </w:pPr>
    </w:p>
    <w:p w:rsidR="00B56343" w:rsidRDefault="00B56343" w:rsidP="00B56343">
      <w:pPr>
        <w:pStyle w:val="Ttulo2"/>
      </w:pPr>
      <w:bookmarkStart w:id="67" w:name="_Toc134052011"/>
      <w:r>
        <w:lastRenderedPageBreak/>
        <w:t>4. Descripción del uso de la aplicación</w:t>
      </w:r>
      <w:bookmarkEnd w:id="67"/>
    </w:p>
    <w:p w:rsidR="00A9574E" w:rsidRPr="00E979A2" w:rsidRDefault="00A9574E" w:rsidP="00E979A2">
      <w:pPr>
        <w:jc w:val="both"/>
      </w:pPr>
      <w:r>
        <w:t>En este capítulo se contará las reglas del juego y como se usa la aplicación para los diferentes tipos de usuario.</w:t>
      </w:r>
    </w:p>
    <w:p w:rsidR="00E979A2" w:rsidRPr="00E979A2" w:rsidRDefault="00E979A2" w:rsidP="00F24135">
      <w:pPr>
        <w:pStyle w:val="Ttulo3"/>
      </w:pPr>
      <w:bookmarkStart w:id="68" w:name="_Toc134052012"/>
      <w:r>
        <w:t xml:space="preserve">4.1 </w:t>
      </w:r>
      <w:r w:rsidR="00A83140">
        <w:t>Instrucciones</w:t>
      </w:r>
      <w:r w:rsidR="00A9574E">
        <w:t xml:space="preserve"> del juego</w:t>
      </w:r>
      <w:bookmarkEnd w:id="68"/>
    </w:p>
    <w:p w:rsidR="00A9574E" w:rsidRDefault="00A9574E" w:rsidP="00E979A2">
      <w:pPr>
        <w:jc w:val="both"/>
      </w:pPr>
      <w:r>
        <w:t>El juego se basa en una competición entre dos equipos, La Resistencia y los Zombies, formados por los diferentes estudiantes repartidos entre estos equipos de forma aleatoria.</w:t>
      </w:r>
    </w:p>
    <w:p w:rsidR="00A9574E" w:rsidRDefault="00A9574E" w:rsidP="00E979A2">
      <w:pPr>
        <w:jc w:val="both"/>
      </w:pPr>
      <w:r>
        <w:t>El objetivo de los equipos es acabar la partida con más puntos que el equipo contrario. Estos puntos se consiguen respondiendo correctamente las preguntas que aparecen cuando los jugadores van avanzando a lo largo del tablero.</w:t>
      </w:r>
    </w:p>
    <w:p w:rsidR="00A9574E" w:rsidRDefault="00A9574E" w:rsidP="00E979A2">
      <w:pPr>
        <w:jc w:val="both"/>
      </w:pPr>
      <w:r>
        <w:t>Gana el equipo que cuando el profesor de por finalizada la partida, más puntuación haya obtenido.</w:t>
      </w:r>
    </w:p>
    <w:p w:rsidR="00A9574E" w:rsidRDefault="00A9574E" w:rsidP="00E979A2">
      <w:pPr>
        <w:jc w:val="both"/>
      </w:pPr>
      <w:r>
        <w:t xml:space="preserve">Se trata de una partida por turnos donde cada jugador moverá la ficha correspondiente a su equipo dependiendo la tirada que logre en su turno. Una vez escoja la casilla a la que decida mover la ficha, aparecerá una pregunta a la que deberá responder en un tiempo determinado mostrado por esta. Hay dos tipos de preguntas, las preguntas estándar, que son aquellas que se muestran al estar en una casilla normal, y las preguntas por zona, que son aquellas que se muestran al acceder a zonas especiales del tablero. Las preguntas estándar suman o rentan 100 puntos al jugador que responde en función de su respuesta, mientras que las de zona suman o restan 200 puntos </w:t>
      </w:r>
      <w:r w:rsidR="00512514">
        <w:t>divididos entre todos los jugadores del equipo.</w:t>
      </w:r>
    </w:p>
    <w:p w:rsidR="00D06E7D" w:rsidRDefault="00D06E7D" w:rsidP="00E979A2">
      <w:pPr>
        <w:jc w:val="both"/>
      </w:pPr>
      <w:r>
        <w:t>Todos los jugadores, al empezar la partida, cuentan con 500 puntos y una vida extra, que les permite que en caso de responder a una pregunta mal, estos puedan mantener sus puntos. Además de esta vida extra, pueden obtener otra más al alcanzar los 1000 puntos o con el objeto botiquín.</w:t>
      </w:r>
    </w:p>
    <w:p w:rsidR="000521CC" w:rsidRDefault="000521CC" w:rsidP="00E979A2">
      <w:pPr>
        <w:jc w:val="both"/>
      </w:pPr>
      <w:r>
        <w:t>Los jugadores cuentan con un chat, donde podrán dialogar con sus compañeros de equipo, exceptuando al jugador al que le corresponda el turno, que no podrá acceder a este a no ser que tenga un objeto especial, como se explicará más adelante.</w:t>
      </w:r>
    </w:p>
    <w:p w:rsidR="000521CC" w:rsidRDefault="000521CC" w:rsidP="00E979A2">
      <w:pPr>
        <w:jc w:val="both"/>
      </w:pPr>
      <w:r>
        <w:t xml:space="preserve">Cada equipo tiene tres personajes especiales, que pertenecerán a tres de los estudiantes que pertenezcan a este, y se rotarán una vez el jugador que lo posea lo utilice. </w:t>
      </w:r>
    </w:p>
    <w:p w:rsidR="000521CC" w:rsidRDefault="000521CC" w:rsidP="00E979A2">
      <w:pPr>
        <w:jc w:val="both"/>
      </w:pPr>
      <w:r>
        <w:t>Personajes especiales de La Resistencia:</w:t>
      </w:r>
    </w:p>
    <w:p w:rsidR="00B945C9" w:rsidRDefault="000521CC" w:rsidP="00B945C9">
      <w:pPr>
        <w:pStyle w:val="Prrafodelista"/>
        <w:numPr>
          <w:ilvl w:val="0"/>
          <w:numId w:val="15"/>
        </w:numPr>
        <w:jc w:val="both"/>
      </w:pPr>
      <w:r>
        <w:t>Comisario Fred: r</w:t>
      </w:r>
      <w:r w:rsidRPr="000521CC">
        <w:t>estringe el siguiente turno al equipo contrario cuando el jugador acierta la pregunta.</w:t>
      </w:r>
    </w:p>
    <w:p w:rsidR="00B945C9" w:rsidRDefault="000521CC" w:rsidP="00B945C9">
      <w:pPr>
        <w:pStyle w:val="Prrafodelista"/>
        <w:numPr>
          <w:ilvl w:val="0"/>
          <w:numId w:val="15"/>
        </w:numPr>
        <w:jc w:val="both"/>
      </w:pPr>
      <w:r>
        <w:t>Piloto Brus: si acierta correctamente la pregunta sin utilizar ayuda vuelve a tirar el dado.</w:t>
      </w:r>
    </w:p>
    <w:p w:rsidR="00B945C9" w:rsidRDefault="000521CC" w:rsidP="00B945C9">
      <w:pPr>
        <w:pStyle w:val="Prrafodelista"/>
        <w:numPr>
          <w:ilvl w:val="0"/>
          <w:numId w:val="15"/>
        </w:numPr>
        <w:jc w:val="both"/>
      </w:pPr>
      <w:r>
        <w:lastRenderedPageBreak/>
        <w:t>Emy: quita 100 puntos a un jugador del equipo contrario si acierta la pregunta.</w:t>
      </w:r>
    </w:p>
    <w:p w:rsidR="000521CC" w:rsidRDefault="000521CC" w:rsidP="000521CC">
      <w:pPr>
        <w:jc w:val="both"/>
      </w:pPr>
      <w:r>
        <w:t>Personajes especiales de los Zombies:</w:t>
      </w:r>
    </w:p>
    <w:p w:rsidR="00B945C9" w:rsidRDefault="002C215A" w:rsidP="00B945C9">
      <w:pPr>
        <w:pStyle w:val="Prrafodelista"/>
        <w:numPr>
          <w:ilvl w:val="0"/>
          <w:numId w:val="16"/>
        </w:numPr>
        <w:jc w:val="both"/>
      </w:pPr>
      <w:r>
        <w:t>Srta. Lix: tiene dos oportunidades para responder correctamente a la pregunta.</w:t>
      </w:r>
    </w:p>
    <w:p w:rsidR="00B945C9" w:rsidRDefault="002C215A" w:rsidP="00B945C9">
      <w:pPr>
        <w:pStyle w:val="Prrafodelista"/>
        <w:numPr>
          <w:ilvl w:val="0"/>
          <w:numId w:val="16"/>
        </w:numPr>
        <w:jc w:val="both"/>
      </w:pPr>
      <w:r>
        <w:t>Dr. Jow: cuando acierta una pregunta, roba 50 puntos a un jugador del equipo contrario.</w:t>
      </w:r>
    </w:p>
    <w:p w:rsidR="00B945C9" w:rsidRDefault="002C215A" w:rsidP="00B945C9">
      <w:pPr>
        <w:pStyle w:val="Prrafodelista"/>
        <w:numPr>
          <w:ilvl w:val="0"/>
          <w:numId w:val="16"/>
        </w:numPr>
        <w:jc w:val="both"/>
      </w:pPr>
      <w:r>
        <w:t>Sargento Delis: en caso de responder a una pregunta de forma errónea, este no pierde puntos.</w:t>
      </w:r>
    </w:p>
    <w:p w:rsidR="002C215A" w:rsidRDefault="002C215A" w:rsidP="002C215A">
      <w:pPr>
        <w:jc w:val="both"/>
      </w:pPr>
      <w:r>
        <w:t xml:space="preserve">Además de los personajes especiales, los estudiantes también disponen de una serie de objetos que les dan unas ventajas al ser utilizados. Estos se encuentran repartidos a lo largo del tablero, y se representan mediante </w:t>
      </w:r>
      <w:r w:rsidR="00863C32">
        <w:t>una bolsa</w:t>
      </w:r>
      <w:r>
        <w:t xml:space="preserve"> en las casillas. Para conseguirlos, deben acceder a esa casilla y responder a la pregunta correctamente, y una vez usados, este volverá a aparecer en otra casilla. Los jugadores no saben en ningún momento que punto representa cada objeto.</w:t>
      </w:r>
    </w:p>
    <w:p w:rsidR="002C215A" w:rsidRDefault="002C215A" w:rsidP="002C215A">
      <w:pPr>
        <w:jc w:val="both"/>
      </w:pPr>
      <w:r>
        <w:t>Los diferentes objetos son:</w:t>
      </w:r>
    </w:p>
    <w:p w:rsidR="00B945C9" w:rsidRDefault="002C215A" w:rsidP="00B945C9">
      <w:pPr>
        <w:pStyle w:val="Prrafodelista"/>
        <w:numPr>
          <w:ilvl w:val="0"/>
          <w:numId w:val="17"/>
        </w:numPr>
        <w:jc w:val="both"/>
      </w:pPr>
      <w:r>
        <w:t>Móvil: permite acceder al chat al jugador al que pertenezca el turno.</w:t>
      </w:r>
    </w:p>
    <w:p w:rsidR="00B945C9" w:rsidRDefault="002C215A" w:rsidP="00B945C9">
      <w:pPr>
        <w:pStyle w:val="Prrafodelista"/>
        <w:numPr>
          <w:ilvl w:val="0"/>
          <w:numId w:val="17"/>
        </w:numPr>
        <w:jc w:val="both"/>
      </w:pPr>
      <w:r>
        <w:t>Medalla: en caso de acierto de la pregunta, todos los jugadores del equipo sumarán 50 puntos.</w:t>
      </w:r>
    </w:p>
    <w:p w:rsidR="00B945C9" w:rsidRDefault="002C215A" w:rsidP="00B945C9">
      <w:pPr>
        <w:pStyle w:val="Prrafodelista"/>
        <w:numPr>
          <w:ilvl w:val="0"/>
          <w:numId w:val="17"/>
        </w:numPr>
        <w:jc w:val="both"/>
      </w:pPr>
      <w:r>
        <w:t>Vitaminas: hacen inmunes a la resta de puntos al poseedor. Están activas durante dos turnos.</w:t>
      </w:r>
    </w:p>
    <w:p w:rsidR="00B945C9" w:rsidRDefault="002C215A" w:rsidP="00B945C9">
      <w:pPr>
        <w:pStyle w:val="Prrafodelista"/>
        <w:numPr>
          <w:ilvl w:val="0"/>
          <w:numId w:val="17"/>
        </w:numPr>
        <w:jc w:val="both"/>
      </w:pPr>
      <w:r>
        <w:t>Pegamento: el equipo contrario, en el siguiente turno, no moverá su ficha.</w:t>
      </w:r>
    </w:p>
    <w:p w:rsidR="00B945C9" w:rsidRDefault="002C215A" w:rsidP="00B945C9">
      <w:pPr>
        <w:pStyle w:val="Prrafodelista"/>
        <w:numPr>
          <w:ilvl w:val="0"/>
          <w:numId w:val="17"/>
        </w:numPr>
        <w:jc w:val="both"/>
      </w:pPr>
      <w:r>
        <w:t>Amplificador: el jugador quita 100 puntos a un jugador del equipo contrario.</w:t>
      </w:r>
    </w:p>
    <w:p w:rsidR="00B945C9" w:rsidRDefault="002C215A" w:rsidP="00B945C9">
      <w:pPr>
        <w:pStyle w:val="Prrafodelista"/>
        <w:numPr>
          <w:ilvl w:val="0"/>
          <w:numId w:val="17"/>
        </w:numPr>
        <w:jc w:val="both"/>
      </w:pPr>
      <w:r>
        <w:t>Moneadas: en caso de que la respuesta del jugador sea positiva, donará los 100 puntos que gana al responder correctamente a la pregunta a un jugador de su equipo a su elección.</w:t>
      </w:r>
    </w:p>
    <w:p w:rsidR="00B945C9" w:rsidRDefault="002C215A" w:rsidP="00B945C9">
      <w:pPr>
        <w:pStyle w:val="Prrafodelista"/>
        <w:numPr>
          <w:ilvl w:val="0"/>
          <w:numId w:val="17"/>
        </w:numPr>
        <w:jc w:val="both"/>
      </w:pPr>
      <w:r>
        <w:t xml:space="preserve">Botiquín: el jugador podrá obtener </w:t>
      </w:r>
      <w:r w:rsidR="00EF3256">
        <w:t>un</w:t>
      </w:r>
      <w:r w:rsidR="00336B33">
        <w:t>a</w:t>
      </w:r>
      <w:r w:rsidR="00EF3256">
        <w:t xml:space="preserve"> vida extra o 200 puntos.</w:t>
      </w:r>
    </w:p>
    <w:p w:rsidR="00B945C9" w:rsidRDefault="00277E08" w:rsidP="00B945C9">
      <w:pPr>
        <w:pStyle w:val="Ttulo3"/>
        <w:jc w:val="both"/>
      </w:pPr>
      <w:bookmarkStart w:id="69" w:name="_Toc134052013"/>
      <w:r>
        <w:t>4.2 Íconos y objetos principales del juego</w:t>
      </w:r>
      <w:bookmarkEnd w:id="69"/>
    </w:p>
    <w:tbl>
      <w:tblPr>
        <w:tblStyle w:val="Tablaconcuadrcula"/>
        <w:tblW w:w="0" w:type="auto"/>
        <w:tblLook w:val="04A0"/>
      </w:tblPr>
      <w:tblGrid>
        <w:gridCol w:w="4322"/>
        <w:gridCol w:w="4322"/>
      </w:tblGrid>
      <w:tr w:rsidR="00280D0F" w:rsidTr="00280D0F">
        <w:tc>
          <w:tcPr>
            <w:tcW w:w="4322" w:type="dxa"/>
          </w:tcPr>
          <w:p w:rsidR="00280D0F" w:rsidRDefault="00280D0F" w:rsidP="00E56B6F">
            <w:pPr>
              <w:jc w:val="center"/>
            </w:pPr>
            <w:r>
              <w:rPr>
                <w:noProof/>
                <w:lang w:eastAsia="es-ES"/>
              </w:rPr>
              <w:drawing>
                <wp:inline distT="0" distB="0" distL="0" distR="0">
                  <wp:extent cx="625263" cy="720000"/>
                  <wp:effectExtent l="19050" t="0" r="3387"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625263" cy="720000"/>
                          </a:xfrm>
                          <a:prstGeom prst="rect">
                            <a:avLst/>
                          </a:prstGeom>
                          <a:noFill/>
                          <a:ln w="9525">
                            <a:noFill/>
                            <a:miter lim="800000"/>
                            <a:headEnd/>
                            <a:tailEnd/>
                          </a:ln>
                        </pic:spPr>
                      </pic:pic>
                    </a:graphicData>
                  </a:graphic>
                </wp:inline>
              </w:drawing>
            </w:r>
          </w:p>
        </w:tc>
        <w:tc>
          <w:tcPr>
            <w:tcW w:w="4322" w:type="dxa"/>
          </w:tcPr>
          <w:p w:rsidR="00280D0F" w:rsidRDefault="00280D0F" w:rsidP="00280D0F">
            <w:pPr>
              <w:jc w:val="both"/>
            </w:pPr>
            <w:r>
              <w:t>Cuando el usuario pulsa este botón, la página web vuelve al menú principal.</w:t>
            </w:r>
          </w:p>
          <w:p w:rsidR="00280D0F" w:rsidRDefault="00280D0F" w:rsidP="00280D0F"/>
        </w:tc>
      </w:tr>
      <w:tr w:rsidR="00280D0F" w:rsidTr="00280D0F">
        <w:tc>
          <w:tcPr>
            <w:tcW w:w="4322" w:type="dxa"/>
          </w:tcPr>
          <w:p w:rsidR="00280D0F" w:rsidRDefault="00280D0F" w:rsidP="001122A4">
            <w:pPr>
              <w:spacing w:before="240" w:line="360" w:lineRule="auto"/>
              <w:jc w:val="center"/>
            </w:pPr>
            <w:r>
              <w:rPr>
                <w:noProof/>
                <w:lang w:eastAsia="es-ES"/>
              </w:rPr>
              <w:drawing>
                <wp:inline distT="0" distB="0" distL="0" distR="0">
                  <wp:extent cx="817940" cy="720000"/>
                  <wp:effectExtent l="19050" t="0" r="1210" b="0"/>
                  <wp:docPr id="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817940"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Cuando es pulsada, vuelve a la ventana anterior.</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lastRenderedPageBreak/>
              <w:drawing>
                <wp:inline distT="0" distB="0" distL="0" distR="0">
                  <wp:extent cx="642857" cy="720000"/>
                  <wp:effectExtent l="19050" t="0" r="4843" b="0"/>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642857"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Muestra información que puede resultar de utilidad al usuario sobre la página donde se encuentra.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600000" cy="720000"/>
                  <wp:effectExtent l="19050" t="0" r="0"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600000"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Es el encargado de, al ser pulsado por el estudiante al que pertenece el turno, mostrar al jugador cual es su tirada.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811973" cy="720000"/>
                  <wp:effectExtent l="19050" t="0" r="7177" b="0"/>
                  <wp:docPr id="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811973"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Muestra todos los objetos que, al ser pulsados, muestran cuáles son su utilidad en la partida.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836391" cy="720000"/>
                  <wp:effectExtent l="19050" t="0" r="1809" b="0"/>
                  <wp:docPr id="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836391"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pStyle w:val="Prrafodelista"/>
              <w:ind w:left="0"/>
              <w:jc w:val="both"/>
            </w:pPr>
            <w:r>
              <w:t>Muestra a los jugadores en sus correspondientes equipos, ordenados por la cantidad de puntos que poseen.</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763902" cy="720000"/>
                  <wp:effectExtent l="19050" t="0" r="0" b="0"/>
                  <wp:docPr id="4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763902"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Abre el chat de cada equipo.</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761918" cy="720000"/>
                  <wp:effectExtent l="19050" t="0" r="82" b="0"/>
                  <wp:docPr id="4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761918"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pStyle w:val="Prrafodelista"/>
              <w:ind w:left="0"/>
              <w:jc w:val="both"/>
            </w:pPr>
            <w:r>
              <w:t>Muestra los diferentes personajes especiales y, al ser pulsados, informa de sus efectos en la partida.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841590" cy="720000"/>
                  <wp:effectExtent l="19050" t="0" r="0" b="0"/>
                  <wp:docPr id="4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841590"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Se trata de una casilla sin efecto especial del tablero.</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689492" cy="720000"/>
                  <wp:effectExtent l="1905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689492"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Representa la casilla adyacente a una casilla de zona.</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lastRenderedPageBreak/>
              <w:drawing>
                <wp:inline distT="0" distB="0" distL="0" distR="0">
                  <wp:extent cx="837873" cy="720000"/>
                  <wp:effectExtent l="19050" t="0" r="327" b="0"/>
                  <wp:docPr id="4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a:stretch>
                            <a:fillRect/>
                          </a:stretch>
                        </pic:blipFill>
                        <pic:spPr bwMode="auto">
                          <a:xfrm>
                            <a:off x="0" y="0"/>
                            <a:ext cx="837873"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pStyle w:val="Prrafodelista"/>
              <w:ind w:left="0"/>
              <w:jc w:val="both"/>
            </w:pPr>
            <w:r>
              <w:t>Representa la casilla a la que el estudiante puede desplazarse después de haber realizado su tirada.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751617" cy="720000"/>
                  <wp:effectExtent l="19050" t="0" r="0" b="0"/>
                  <wp:docPr id="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751617" cy="720000"/>
                          </a:xfrm>
                          <a:prstGeom prst="rect">
                            <a:avLst/>
                          </a:prstGeom>
                          <a:noFill/>
                          <a:ln w="9525">
                            <a:noFill/>
                            <a:miter lim="800000"/>
                            <a:headEnd/>
                            <a:tailEnd/>
                          </a:ln>
                        </pic:spPr>
                      </pic:pic>
                    </a:graphicData>
                  </a:graphic>
                </wp:inline>
              </w:drawing>
            </w:r>
          </w:p>
        </w:tc>
        <w:tc>
          <w:tcPr>
            <w:tcW w:w="4322" w:type="dxa"/>
          </w:tcPr>
          <w:p w:rsidR="00A609DB" w:rsidRDefault="00A609DB" w:rsidP="00A609DB">
            <w:pPr>
              <w:pStyle w:val="Prrafodelista"/>
              <w:ind w:left="0"/>
              <w:jc w:val="both"/>
            </w:pPr>
            <w:r>
              <w:t>Son aquellas casillas que representan algún lugar del mundo real en el tablero. Los puntos en estas casillas se reparten entre todos los miembros del equipo.</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632864" cy="720000"/>
                  <wp:effectExtent l="19050" t="0" r="0" b="0"/>
                  <wp:docPr id="5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632864" cy="720000"/>
                          </a:xfrm>
                          <a:prstGeom prst="rect">
                            <a:avLst/>
                          </a:prstGeom>
                          <a:noFill/>
                          <a:ln w="9525">
                            <a:noFill/>
                            <a:miter lim="800000"/>
                            <a:headEnd/>
                            <a:tailEnd/>
                          </a:ln>
                        </pic:spPr>
                      </pic:pic>
                    </a:graphicData>
                  </a:graphic>
                </wp:inline>
              </w:drawing>
            </w:r>
          </w:p>
        </w:tc>
        <w:tc>
          <w:tcPr>
            <w:tcW w:w="4322" w:type="dxa"/>
          </w:tcPr>
          <w:p w:rsidR="00280D0F" w:rsidRDefault="00A609DB" w:rsidP="00A609DB">
            <w:pPr>
              <w:jc w:val="both"/>
            </w:pPr>
            <w:r>
              <w:t>Al estar una bolsa en una casilla, representa que en esta se ubica un objeto al azar.</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1024499" cy="720000"/>
                  <wp:effectExtent l="19050" t="0" r="4201" b="0"/>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1024499" cy="720000"/>
                          </a:xfrm>
                          <a:prstGeom prst="rect">
                            <a:avLst/>
                          </a:prstGeom>
                          <a:noFill/>
                          <a:ln w="9525">
                            <a:noFill/>
                            <a:miter lim="800000"/>
                            <a:headEnd/>
                            <a:tailEnd/>
                          </a:ln>
                        </pic:spPr>
                      </pic:pic>
                    </a:graphicData>
                  </a:graphic>
                </wp:inline>
              </w:drawing>
            </w:r>
          </w:p>
        </w:tc>
        <w:tc>
          <w:tcPr>
            <w:tcW w:w="4322" w:type="dxa"/>
          </w:tcPr>
          <w:p w:rsidR="00280D0F" w:rsidRDefault="00A609DB" w:rsidP="00A609DB">
            <w:pPr>
              <w:jc w:val="both"/>
            </w:pPr>
            <w:r>
              <w:t>Son las fichas de los dos equipos, que se irán desplazando a lo largo del tablero.</w:t>
            </w:r>
          </w:p>
        </w:tc>
      </w:tr>
    </w:tbl>
    <w:p w:rsidR="00280D0F" w:rsidRPr="00280D0F" w:rsidRDefault="00280D0F" w:rsidP="00280D0F"/>
    <w:p w:rsidR="00B945C9" w:rsidRDefault="00B945C9" w:rsidP="00B945C9">
      <w:pPr>
        <w:pStyle w:val="Prrafodelista"/>
        <w:jc w:val="both"/>
      </w:pPr>
    </w:p>
    <w:p w:rsidR="00B945C9" w:rsidRDefault="001122A4" w:rsidP="001122A4">
      <w:pPr>
        <w:pStyle w:val="Ttulo3"/>
      </w:pPr>
      <w:bookmarkStart w:id="70" w:name="_Toc134052014"/>
      <w:r>
        <w:t>4.3 Gestión de la partida por parte del profesor</w:t>
      </w:r>
      <w:bookmarkEnd w:id="70"/>
      <w:r w:rsidR="00A86AFE">
        <w:tab/>
      </w:r>
      <w:r w:rsidR="00A86AFE">
        <w:tab/>
      </w:r>
    </w:p>
    <w:p w:rsidR="00BB5A8D" w:rsidRDefault="00BB5A8D" w:rsidP="00BB5A8D">
      <w:pPr>
        <w:jc w:val="both"/>
      </w:pPr>
      <w:r>
        <w:t>El profesor dispone de diferentes herramientas para gestionar el correcto avance de la partida.</w:t>
      </w:r>
    </w:p>
    <w:p w:rsidR="00BB5A8D" w:rsidRDefault="00BB5A8D" w:rsidP="00BB5A8D">
      <w:pPr>
        <w:jc w:val="both"/>
      </w:pPr>
      <w:r>
        <w:t>En su menú principal, este tiene el botón de gestionar usuarios, por el cual, accederá a una nueva página donde podrá visualizar a todos los alumnos registrados, y en caso de que este así lo requiera, eliminar a un usuario de la partida.</w:t>
      </w:r>
      <w:r w:rsidR="00F6513D">
        <w:t xml:space="preserve"> Debajo de este botón se encuentra Reiniciar partida, que al ser pulsado, resetea los datos guardados de la última partida a el estado base. En la misma pantalla, el profesor encuentra el botón de play, por el cual accederá al tablero.</w:t>
      </w:r>
    </w:p>
    <w:p w:rsidR="000A1AD9" w:rsidRDefault="000A1AD9" w:rsidP="00BB5A8D">
      <w:pPr>
        <w:jc w:val="both"/>
      </w:pPr>
      <w:r>
        <w:t xml:space="preserve">Dentro del tablero, este dispone en la parte inferior derecha de un botón, que irá rotando en función de si la partida está en curso o no, un botón de pausa o uno de play. La utilidad de estos botones </w:t>
      </w:r>
      <w:r w:rsidR="00C63303">
        <w:t>es</w:t>
      </w:r>
      <w:r>
        <w:t xml:space="preserve"> pausar la partida para proseguir en otro momento, o empezar la partida una vez que los alumnos estén listos para jugar, respectivamente.</w:t>
      </w:r>
    </w:p>
    <w:p w:rsidR="00F6513D" w:rsidRDefault="00F6513D" w:rsidP="00BB5A8D">
      <w:pPr>
        <w:jc w:val="both"/>
      </w:pPr>
      <w:r>
        <w:t>Cuando un estudiante responde a una pregunta, el profesor podrá elegir si la respuesta ha sido a la correcta o no.</w:t>
      </w:r>
    </w:p>
    <w:p w:rsidR="00D71281" w:rsidRDefault="00D71281" w:rsidP="00BB5A8D">
      <w:pPr>
        <w:jc w:val="both"/>
      </w:pPr>
      <w:r>
        <w:lastRenderedPageBreak/>
        <w:t>El juego está diseñado para que el profesor no tenga que acceder a la base de datos directamente, únicamente interactuar con esta mediante las opciones que da la página web.</w:t>
      </w:r>
    </w:p>
    <w:p w:rsidR="00B945C9" w:rsidRDefault="00F6513D" w:rsidP="00B945C9">
      <w:pPr>
        <w:pStyle w:val="Ttulo3"/>
      </w:pPr>
      <w:bookmarkStart w:id="71" w:name="_Toc134052015"/>
      <w:r>
        <w:t>4.4 Guía de estudiante</w:t>
      </w:r>
      <w:bookmarkEnd w:id="71"/>
    </w:p>
    <w:p w:rsidR="00395127" w:rsidRDefault="00395127" w:rsidP="00395127">
      <w:pPr>
        <w:jc w:val="both"/>
      </w:pPr>
      <w:r>
        <w:t xml:space="preserve">El usuario estudiante, la primera vez que accede al juego, se tiene que registrar con su nombre y apellidos y con su correo, creándose así un nuevo usuario en caso de que no exista ningún otro usuario con esos datos. </w:t>
      </w:r>
    </w:p>
    <w:p w:rsidR="00395127" w:rsidRDefault="00395127" w:rsidP="00395127">
      <w:pPr>
        <w:jc w:val="both"/>
      </w:pPr>
      <w:r>
        <w:t>En caso de que haya jugado con anterioridad, este deberá solo iniciar sesión con los datos con los que se registró.</w:t>
      </w:r>
    </w:p>
    <w:p w:rsidR="00D71281" w:rsidRDefault="00D71281" w:rsidP="00395127">
      <w:pPr>
        <w:jc w:val="both"/>
      </w:pPr>
      <w:r>
        <w:t>El estudiante, en caso de haber introducido algún dato erróneo, puede modificar sus datos en gestionar de usuario, y para acceder al tablero, únicamente debe pulsar en jugar.</w:t>
      </w:r>
    </w:p>
    <w:p w:rsidR="00D71281" w:rsidRDefault="00D71281" w:rsidP="00395127">
      <w:pPr>
        <w:jc w:val="both"/>
      </w:pPr>
      <w:r>
        <w:t>Una vez dentro de la partida, su objetivo será conseguir el máximo de puntos posible para su equipo. Para ello, deberá responder a las preguntas correctamente, y en caso contrario, estas le restarán puntos.</w:t>
      </w:r>
    </w:p>
    <w:p w:rsidR="00D71281" w:rsidRDefault="00D71281" w:rsidP="00395127">
      <w:pPr>
        <w:jc w:val="both"/>
      </w:pPr>
      <w:r>
        <w:t>Hay dos tipos de casillas en el tablero, las casillas normales, que aportan 100 puntos en caso de acertar, y restan la misma cantidad en caso de fallo, y las de zona, que suman o restan 200 puntos divididos entre todos los usuarios del equipo al que pertenezca el jugador.</w:t>
      </w:r>
    </w:p>
    <w:p w:rsidR="00D71281" w:rsidRDefault="00D71281" w:rsidP="00395127">
      <w:pPr>
        <w:jc w:val="both"/>
      </w:pPr>
      <w:r>
        <w:t>Los jugadores irán alternándose de turno, de esta manera, solo podrá lanzar el dado (pulsando en él) el jugador cuyo nombre esté en la ventana de aviso de cambio de turno.</w:t>
      </w:r>
    </w:p>
    <w:p w:rsidR="00D71281" w:rsidRDefault="00D71281" w:rsidP="00395127">
      <w:pPr>
        <w:jc w:val="both"/>
      </w:pPr>
      <w:r>
        <w:t xml:space="preserve">Además, los estudiantes disponen una serie de personajes especiales que les aportarán habilidades especiales, y estos rotarán entre los diferentes jugadores del equipo una vez hayan sido usados. </w:t>
      </w:r>
    </w:p>
    <w:p w:rsidR="00D71281" w:rsidRPr="00395127" w:rsidRDefault="00D71281" w:rsidP="00395127">
      <w:pPr>
        <w:jc w:val="both"/>
      </w:pPr>
      <w:r>
        <w:t xml:space="preserve">También se disponen de los objetos, que están repartidos a lo largo del tablero, representados como </w:t>
      </w:r>
      <w:r w:rsidR="002C4B40">
        <w:t>bolsas en las casillas</w:t>
      </w:r>
      <w:r>
        <w:t>, y que, en caso de acertar la pregunta, ofrecerán ventajas al jugador o al equipo ganador.</w:t>
      </w:r>
    </w:p>
    <w:p w:rsidR="00AC6D71" w:rsidRDefault="00AC6D71" w:rsidP="00AC6D71">
      <w:pPr>
        <w:pStyle w:val="Ttulo3"/>
      </w:pPr>
      <w:bookmarkStart w:id="72" w:name="_Toc134052016"/>
      <w:r>
        <w:t>4.5 Instalación y explotación</w:t>
      </w:r>
      <w:bookmarkEnd w:id="72"/>
    </w:p>
    <w:p w:rsidR="00C50D3F" w:rsidRDefault="00AC6D71">
      <w:pPr>
        <w:spacing w:after="200"/>
        <w:jc w:val="both"/>
      </w:pPr>
      <w:r>
        <w:t xml:space="preserve">Para empezar a usar la aplicación “The Zombie World”, no es necesario realizar ninguna instalación previa. Para acceder a la misma, basta con disponer de una conexión a Internet y dirigirse al siguiente enlace: </w:t>
      </w:r>
    </w:p>
    <w:p w:rsidR="00C50D3F" w:rsidRDefault="0069500E">
      <w:pPr>
        <w:spacing w:after="200"/>
        <w:jc w:val="both"/>
      </w:pPr>
      <w:r w:rsidRPr="0069500E">
        <w:t>https://thezombieworld.neocities.org/TheZombieWorld/menuPrincipal</w:t>
      </w:r>
    </w:p>
    <w:p w:rsidR="00E56B6F" w:rsidRDefault="00AC6D71" w:rsidP="00E56B6F">
      <w:pPr>
        <w:spacing w:after="200"/>
        <w:jc w:val="both"/>
      </w:pPr>
      <w:r>
        <w:t xml:space="preserve">Cabe destacar que la página web se encuentra alojada en los servidores proporcionados por Neocities, lo cual garantiza una alta disponibilidad. A través de </w:t>
      </w:r>
      <w:r>
        <w:lastRenderedPageBreak/>
        <w:t xml:space="preserve">la interacción con el cliente, la página web modifica los datos almacenados en la base de datos proporcionada por Firebase, adaptándolos en tiempo real </w:t>
      </w:r>
      <w:r w:rsidR="00F77CD9">
        <w:t>a medida que la partida progresa.</w:t>
      </w:r>
    </w:p>
    <w:p w:rsidR="0069500E" w:rsidRDefault="0069500E" w:rsidP="0069500E">
      <w:pPr>
        <w:pStyle w:val="Ttulo1"/>
      </w:pPr>
    </w:p>
    <w:p w:rsidR="0069500E" w:rsidRDefault="0069500E" w:rsidP="00866E3C">
      <w:pPr>
        <w:jc w:val="both"/>
      </w:pPr>
    </w:p>
    <w:p w:rsidR="00E56B6F" w:rsidRDefault="00E56B6F" w:rsidP="00866E3C">
      <w:pPr>
        <w:jc w:val="both"/>
      </w:pPr>
    </w:p>
    <w:p w:rsidR="00E56B6F" w:rsidRDefault="00E56B6F" w:rsidP="00866E3C">
      <w:pPr>
        <w:jc w:val="both"/>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E56B6F" w:rsidRDefault="00E56B6F" w:rsidP="00866E3C">
      <w:pPr>
        <w:jc w:val="both"/>
      </w:pPr>
    </w:p>
    <w:p w:rsidR="00B56343" w:rsidRDefault="00B56343" w:rsidP="00866E3C">
      <w:pPr>
        <w:jc w:val="both"/>
      </w:pPr>
    </w:p>
    <w:p w:rsidR="00B56343" w:rsidRDefault="00B56343" w:rsidP="00866E3C">
      <w:pPr>
        <w:jc w:val="both"/>
      </w:pPr>
    </w:p>
    <w:p w:rsidR="00B56343" w:rsidRDefault="00B56343" w:rsidP="00B56343">
      <w:pPr>
        <w:pStyle w:val="Ttulo1"/>
      </w:pPr>
    </w:p>
    <w:p w:rsidR="00B56343" w:rsidRDefault="00B56343" w:rsidP="00B56343">
      <w:pPr>
        <w:pStyle w:val="Ttulo1"/>
      </w:pPr>
    </w:p>
    <w:p w:rsidR="00B56343" w:rsidRDefault="00B56343" w:rsidP="00866E3C">
      <w:pPr>
        <w:jc w:val="both"/>
      </w:pPr>
    </w:p>
    <w:p w:rsidR="00B56343" w:rsidRDefault="00B56343" w:rsidP="00866E3C">
      <w:pPr>
        <w:jc w:val="both"/>
      </w:pPr>
    </w:p>
    <w:p w:rsidR="00B56343" w:rsidRDefault="00B56343" w:rsidP="00866E3C">
      <w:pPr>
        <w:jc w:val="both"/>
      </w:pPr>
    </w:p>
    <w:p w:rsidR="00B56343" w:rsidRDefault="00B56343" w:rsidP="00B56343">
      <w:pPr>
        <w:pStyle w:val="Ttulo1"/>
      </w:pPr>
      <w:bookmarkStart w:id="73" w:name="_Toc134052017"/>
      <w:r>
        <w:lastRenderedPageBreak/>
        <w:t>Capítulo 5: Pruebas</w:t>
      </w:r>
      <w:bookmarkEnd w:id="73"/>
    </w:p>
    <w:p w:rsidR="009D13B0" w:rsidRPr="009D13B0" w:rsidRDefault="009D13B0" w:rsidP="009D13B0"/>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74" w:name="_Toc134052018"/>
      <w:r>
        <w:t>5</w:t>
      </w:r>
      <w:r w:rsidR="0089559F">
        <w:t>.1 Pruebas de caja blanca</w:t>
      </w:r>
      <w:bookmarkEnd w:id="74"/>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
      <w:tblGrid>
        <w:gridCol w:w="3085"/>
        <w:gridCol w:w="5559"/>
      </w:tblGrid>
      <w:tr w:rsidR="00F04297" w:rsidTr="00873C8A">
        <w:tc>
          <w:tcPr>
            <w:tcW w:w="3085" w:type="dxa"/>
          </w:tcPr>
          <w:p w:rsidR="00F04297" w:rsidRDefault="00F04297" w:rsidP="00F04297">
            <w:pPr>
              <w:jc w:val="both"/>
            </w:pPr>
            <w:r>
              <w:t>Prueba de respuesta correcta individual</w:t>
            </w:r>
          </w:p>
        </w:tc>
        <w:tc>
          <w:tcPr>
            <w:tcW w:w="5559" w:type="dxa"/>
          </w:tcPr>
          <w:p w:rsidR="00F04297" w:rsidRDefault="00F04297" w:rsidP="00F04297">
            <w:pPr>
              <w:jc w:val="both"/>
            </w:pPr>
            <w:r>
              <w:t>Se comprueba que al contestar correctamente a una pregunta individual, el estudiante aumenta 100 puntos su puntuación. El resultado es el correcto.</w:t>
            </w:r>
          </w:p>
        </w:tc>
      </w:tr>
      <w:tr w:rsidR="00F04297" w:rsidTr="00873C8A">
        <w:tc>
          <w:tcPr>
            <w:tcW w:w="3085" w:type="dxa"/>
          </w:tcPr>
          <w:p w:rsidR="00F04297" w:rsidRDefault="00F04297" w:rsidP="0089559F">
            <w:pPr>
              <w:jc w:val="both"/>
            </w:pPr>
            <w:r>
              <w:t>Prueba de respuesta incorrecta individual</w:t>
            </w:r>
          </w:p>
        </w:tc>
        <w:tc>
          <w:tcPr>
            <w:tcW w:w="5559" w:type="dxa"/>
          </w:tcPr>
          <w:p w:rsidR="00F04297" w:rsidRDefault="00F04297" w:rsidP="00F04297">
            <w:pPr>
              <w:jc w:val="both"/>
            </w:pPr>
            <w:r>
              <w:t>Se comprueba que al contestar incorrectamente a una pregunta individual, el estudiante disminuye 100 puntos su puntuación. El resultado es el correcto.</w:t>
            </w:r>
          </w:p>
        </w:tc>
      </w:tr>
      <w:tr w:rsidR="00F04297" w:rsidTr="00873C8A">
        <w:tc>
          <w:tcPr>
            <w:tcW w:w="3085" w:type="dxa"/>
          </w:tcPr>
          <w:p w:rsidR="00F04297" w:rsidRDefault="00F04297" w:rsidP="00F04297">
            <w:pPr>
              <w:jc w:val="both"/>
            </w:pPr>
            <w:r>
              <w:t>Prueba de respuesta correcta de zona</w:t>
            </w:r>
          </w:p>
        </w:tc>
        <w:tc>
          <w:tcPr>
            <w:tcW w:w="5559" w:type="dxa"/>
          </w:tcPr>
          <w:p w:rsidR="00F04297" w:rsidRDefault="00F04297" w:rsidP="00F04297">
            <w:pPr>
              <w:jc w:val="both"/>
            </w:pPr>
            <w:r>
              <w:t>Se comprueba que al contestar correctamente a una pregunta de zona, se reparten 200 puntos entre todos los jugadores del equipo, repartidos correctamente. El resultado es el correcto.</w:t>
            </w:r>
          </w:p>
        </w:tc>
      </w:tr>
      <w:tr w:rsidR="00F04297" w:rsidTr="00873C8A">
        <w:tc>
          <w:tcPr>
            <w:tcW w:w="3085" w:type="dxa"/>
          </w:tcPr>
          <w:p w:rsidR="00F04297" w:rsidRDefault="00F04297" w:rsidP="0089559F">
            <w:pPr>
              <w:jc w:val="both"/>
            </w:pPr>
            <w:r>
              <w:t>Prueba de respuesta incorrecta de zona</w:t>
            </w:r>
          </w:p>
        </w:tc>
        <w:tc>
          <w:tcPr>
            <w:tcW w:w="5559" w:type="dxa"/>
          </w:tcPr>
          <w:p w:rsidR="00F04297" w:rsidRDefault="00F04297" w:rsidP="00F04297">
            <w:pPr>
              <w:jc w:val="both"/>
            </w:pPr>
            <w:r>
              <w:t>Se comprueba que al contestar incorrectamente a una pregunta de zona, se resten 200 puntos entre todos los jugadores del equipo. El resultado es el correcto.</w:t>
            </w:r>
          </w:p>
        </w:tc>
      </w:tr>
      <w:tr w:rsidR="00F04297" w:rsidTr="00873C8A">
        <w:tc>
          <w:tcPr>
            <w:tcW w:w="3085" w:type="dxa"/>
          </w:tcPr>
          <w:p w:rsidR="00F04297" w:rsidRDefault="00F04297" w:rsidP="0089559F">
            <w:pPr>
              <w:jc w:val="both"/>
            </w:pPr>
            <w:r>
              <w:t>Prueba del correcto funcionamiento de los objetos</w:t>
            </w:r>
          </w:p>
        </w:tc>
        <w:tc>
          <w:tcPr>
            <w:tcW w:w="5559" w:type="dxa"/>
          </w:tcPr>
          <w:p w:rsidR="00F04297" w:rsidRDefault="00F04297" w:rsidP="00F04297">
            <w:pPr>
              <w:jc w:val="both"/>
            </w:pPr>
            <w:r>
              <w:t xml:space="preserve">Se comprueba el correcto el uso de todos los objetos del juego, </w:t>
            </w:r>
            <w:r w:rsidR="00634E37">
              <w:t xml:space="preserve">observando como resultado que estos realizan su función correctamente. Además, también se analiza que estos no utilicen sus ventajas en caso </w:t>
            </w:r>
            <w:r w:rsidR="00634E37">
              <w:lastRenderedPageBreak/>
              <w:t>de que no haya acierto. El resultado es el correcto.</w:t>
            </w:r>
          </w:p>
        </w:tc>
      </w:tr>
      <w:tr w:rsidR="00F04297" w:rsidTr="00873C8A">
        <w:tc>
          <w:tcPr>
            <w:tcW w:w="3085" w:type="dxa"/>
          </w:tcPr>
          <w:p w:rsidR="00F04297" w:rsidRDefault="00634E37" w:rsidP="0089559F">
            <w:pPr>
              <w:jc w:val="both"/>
            </w:pPr>
            <w:r>
              <w:lastRenderedPageBreak/>
              <w:t>Prueba del correcto funcionamiento de los personajes especiales</w:t>
            </w:r>
          </w:p>
        </w:tc>
        <w:tc>
          <w:tcPr>
            <w:tcW w:w="5559" w:type="dxa"/>
          </w:tcPr>
          <w:p w:rsidR="00634E37" w:rsidRDefault="00634E37" w:rsidP="00F04297">
            <w:pPr>
              <w:jc w:val="both"/>
            </w:pPr>
            <w:r>
              <w:t>Se comprueba que los personajes especiales utilicen correctamente sus ventajas, además de la rotación entre los diferentes estudiantes. El resultado es el correcto.</w:t>
            </w:r>
          </w:p>
        </w:tc>
      </w:tr>
    </w:tbl>
    <w:p w:rsidR="00F04297" w:rsidRDefault="00F04297" w:rsidP="0089559F">
      <w:pPr>
        <w:jc w:val="both"/>
      </w:pPr>
    </w:p>
    <w:p w:rsidR="0089559F" w:rsidRDefault="0068022D" w:rsidP="0089559F">
      <w:pPr>
        <w:pStyle w:val="Ttulo2"/>
      </w:pPr>
      <w:bookmarkStart w:id="75" w:name="_Toc134052019"/>
      <w:r>
        <w:t>5</w:t>
      </w:r>
      <w:r w:rsidR="0089559F">
        <w:t>.2 Pruebas de caja negra</w:t>
      </w:r>
      <w:bookmarkEnd w:id="75"/>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pPr>
      <w:r>
        <w:t>Por último, se comprobó que el botón de reinicio funcionase correctamente, reiniciando todos los datos en la base de datos.</w:t>
      </w:r>
    </w:p>
    <w:tbl>
      <w:tblPr>
        <w:tblStyle w:val="Tablaconcuadrcula"/>
        <w:tblW w:w="0" w:type="auto"/>
        <w:tblLook w:val="04A0"/>
      </w:tblPr>
      <w:tblGrid>
        <w:gridCol w:w="3227"/>
        <w:gridCol w:w="5417"/>
      </w:tblGrid>
      <w:tr w:rsidR="00634E37" w:rsidTr="00873C8A">
        <w:tc>
          <w:tcPr>
            <w:tcW w:w="3227" w:type="dxa"/>
          </w:tcPr>
          <w:p w:rsidR="00634E37" w:rsidRDefault="00634E37" w:rsidP="00464A9F">
            <w:pPr>
              <w:jc w:val="both"/>
            </w:pPr>
            <w:r>
              <w:t>Movimiento en el tablero por parte de los estudiantes</w:t>
            </w:r>
          </w:p>
        </w:tc>
        <w:tc>
          <w:tcPr>
            <w:tcW w:w="5417" w:type="dxa"/>
          </w:tcPr>
          <w:p w:rsidR="00634E37" w:rsidRDefault="00634E37" w:rsidP="00464A9F">
            <w:pPr>
              <w:jc w:val="both"/>
            </w:pPr>
            <w:r>
              <w:t>Se comprueba que los estudiantes vayan alternando los turnos y moviendo la ficha correspondiente a su equipo. El resultado es el correcto.</w:t>
            </w:r>
          </w:p>
        </w:tc>
      </w:tr>
      <w:tr w:rsidR="00634E37" w:rsidTr="00873C8A">
        <w:tc>
          <w:tcPr>
            <w:tcW w:w="3227" w:type="dxa"/>
          </w:tcPr>
          <w:p w:rsidR="00634E37" w:rsidRDefault="00634E37" w:rsidP="00464A9F">
            <w:pPr>
              <w:jc w:val="both"/>
            </w:pPr>
            <w:r>
              <w:t>Creación de un nuevo usuario</w:t>
            </w:r>
          </w:p>
        </w:tc>
        <w:tc>
          <w:tcPr>
            <w:tcW w:w="5417" w:type="dxa"/>
          </w:tcPr>
          <w:p w:rsidR="00634E37" w:rsidRDefault="00634E37" w:rsidP="00464A9F">
            <w:pPr>
              <w:jc w:val="both"/>
            </w:pPr>
            <w:r>
              <w:t>Se comprueba la correcta creación de un nuevo usuario, validando que este se cree cuando los datos son inexistentes y que de error al intentar crear un usuario con datos existentes. El resultado es el correcto.</w:t>
            </w:r>
          </w:p>
        </w:tc>
      </w:tr>
      <w:tr w:rsidR="00634E37" w:rsidTr="00873C8A">
        <w:tc>
          <w:tcPr>
            <w:tcW w:w="3227" w:type="dxa"/>
          </w:tcPr>
          <w:p w:rsidR="00634E37" w:rsidRDefault="00634E37" w:rsidP="00464A9F">
            <w:pPr>
              <w:jc w:val="both"/>
            </w:pPr>
            <w:r>
              <w:t>Inicio de sesión</w:t>
            </w:r>
          </w:p>
        </w:tc>
        <w:tc>
          <w:tcPr>
            <w:tcW w:w="5417" w:type="dxa"/>
          </w:tcPr>
          <w:p w:rsidR="00634E37" w:rsidRDefault="00634E37" w:rsidP="00464A9F">
            <w:pPr>
              <w:jc w:val="both"/>
            </w:pPr>
            <w:r>
              <w:t xml:space="preserve">Se comprueba el correcto inicio de sesión en caso de que el usuario haya sido creado con </w:t>
            </w:r>
            <w:r w:rsidR="00873C8A">
              <w:t>anterioridad</w:t>
            </w:r>
            <w:r>
              <w:t xml:space="preserve">, </w:t>
            </w:r>
            <w:r w:rsidR="00873C8A">
              <w:t>y en caso de que no fuese creado, se comprueba que este no inicie sesión y avise al usuario. El resultado es el correcto.</w:t>
            </w:r>
          </w:p>
        </w:tc>
      </w:tr>
      <w:tr w:rsidR="00634E37" w:rsidTr="00873C8A">
        <w:tc>
          <w:tcPr>
            <w:tcW w:w="3227" w:type="dxa"/>
          </w:tcPr>
          <w:p w:rsidR="00634E37" w:rsidRDefault="00873C8A" w:rsidP="00464A9F">
            <w:pPr>
              <w:jc w:val="both"/>
            </w:pPr>
            <w:r>
              <w:t>Botón de reinicio de sesión</w:t>
            </w:r>
          </w:p>
        </w:tc>
        <w:tc>
          <w:tcPr>
            <w:tcW w:w="5417" w:type="dxa"/>
          </w:tcPr>
          <w:p w:rsidR="00634E37" w:rsidRDefault="00873C8A" w:rsidP="00464A9F">
            <w:pPr>
              <w:jc w:val="both"/>
            </w:pPr>
            <w:r>
              <w:t>Se comprueba que cuando un usuario profesor pulsa el botón de reiniciar partida, todos los datos pasan al estado base.</w:t>
            </w:r>
          </w:p>
        </w:tc>
      </w:tr>
    </w:tbl>
    <w:p w:rsidR="00634E37" w:rsidRDefault="00634E37" w:rsidP="00464A9F">
      <w:pPr>
        <w:jc w:val="both"/>
      </w:pPr>
    </w:p>
    <w:p w:rsidR="007A2B37" w:rsidRDefault="0068022D" w:rsidP="007A2B37">
      <w:pPr>
        <w:pStyle w:val="Ttulo2"/>
      </w:pPr>
      <w:bookmarkStart w:id="76" w:name="_Toc134052020"/>
      <w:r>
        <w:lastRenderedPageBreak/>
        <w:t>5</w:t>
      </w:r>
      <w:r w:rsidR="007A2B37">
        <w:t>.3 Pruebas de usabilidad</w:t>
      </w:r>
      <w:bookmarkEnd w:id="76"/>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 xml:space="preserve">en la aplicación se han usado </w:t>
      </w:r>
      <w:r w:rsidR="00E8413F">
        <w:t>desde mensajes que informan a los usuarios del estado actual de la partida, hasta apartados donde el jugador puede observar distintos aspectos de esta.</w:t>
      </w:r>
      <w:r>
        <w:t xml:space="preserve"> </w:t>
      </w:r>
      <w:r w:rsidR="00E8413F">
        <w:t xml:space="preserve">Por ejemplo, el mensaje de nuevo turno o el ranking de los jugadores con más puntos. </w:t>
      </w:r>
      <w:r>
        <w:t>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 xml:space="preserve">la aplicación </w:t>
      </w:r>
      <w:r w:rsidR="009C29A9">
        <w:t>está pensada para estudiantes de cualquier ámbito, por lo que se ha usado un lenguaje sencillo y coloquial para que cualquier persona no encuentre dificultad a la hora de usar la aplicación</w:t>
      </w:r>
      <w:r w:rsidR="00EA0EAA">
        <w:t>. En este apartado la nota sería un 4.</w:t>
      </w:r>
    </w:p>
    <w:p w:rsidR="00B945C9" w:rsidRDefault="002E1E2A" w:rsidP="00B945C9">
      <w:pPr>
        <w:pStyle w:val="Prrafodelista"/>
        <w:numPr>
          <w:ilvl w:val="0"/>
          <w:numId w:val="5"/>
        </w:numPr>
        <w:spacing w:after="200"/>
        <w:jc w:val="both"/>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la aplicación mantiene los mismos botones y diseños en sus diferentes partes.</w:t>
      </w:r>
      <w:r w:rsidR="009C29A9">
        <w:t xml:space="preserve"> Por ejemplo, el botón de interrogación usado para encontrar más información acerca de la página donde se encuentra el usuario, es el mismo para toda la aplicación.</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9C29A9">
        <w:t>La aplicación no permite el uso incorrecto de esta para prevenir errores. Por ejemplo, el juego no permite el registro de usuarios con datos ya existentes o el inicio de sesión con datos inexistentes, no permite que un usuario al que no corresponde el turno pueda lanzar el dado, dota al profesor de una contraseña para evitar el acceso como profesor a personas que no lo fuesen, entre otras cosas.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r w:rsidR="004D5797">
        <w:t xml:space="preserve"> A parte de esto, se utilizan </w:t>
      </w:r>
      <w:r w:rsidR="009765BB">
        <w:t>los mismos elementos</w:t>
      </w:r>
      <w:r w:rsidR="004D5797">
        <w:t xml:space="preserve"> para los botones que tienen la misma utilidad, evitando así que el estudiante tenga que estar concentrándose en elementos ajenos a la partida.</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r w:rsidR="009765BB">
        <w:t xml:space="preserve"> Además, se uso un lenguaje coloquial en toda la aplicación, de tal manera que el usuario no tenga que tener conocimientos de ningún área en específico para comprender el juego.</w:t>
      </w:r>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r w:rsidR="009765BB">
        <w:t xml:space="preserve"> Además, se </w:t>
      </w:r>
      <w:r w:rsidR="009765BB">
        <w:lastRenderedPageBreak/>
        <w:t xml:space="preserve">intenta que esta información sea la mínima posible para no sobrecargar la </w:t>
      </w:r>
      <w:r w:rsidR="009765BB" w:rsidRPr="003E382F">
        <w:t>interfaz al usuario. Un ejemplo son los botones de información adicional, que</w:t>
      </w:r>
      <w:r w:rsidR="009765BB">
        <w:t xml:space="preserve"> solo la muestran en caso de ser pulsados.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sidRPr="003E382F">
        <w:rPr>
          <w:b/>
        </w:rPr>
        <w:t>Recuperarse de errores</w:t>
      </w:r>
      <w:r>
        <w:rPr>
          <w:b/>
        </w:rPr>
        <w:t>:</w:t>
      </w:r>
      <w:r w:rsidR="00EA0EAA" w:rsidRPr="00EA0EAA">
        <w:t xml:space="preserve"> </w:t>
      </w:r>
      <w:r w:rsidR="004008FC">
        <w:t>El usuario está informado en todo momento de los pasos que tiene que realizar, y en caso de realizar uno erróneo, se le da la opción de rehacerlo correctamente</w:t>
      </w:r>
      <w:r w:rsidR="009765BB">
        <w:t>, además de informarle el motivo de su error</w:t>
      </w:r>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pPr>
      <w:r>
        <w:rPr>
          <w:b/>
        </w:rPr>
        <w:t>Ayuda y documentación:</w:t>
      </w:r>
      <w:r w:rsidR="004008FC">
        <w:rPr>
          <w:b/>
        </w:rPr>
        <w:t xml:space="preserve"> </w:t>
      </w:r>
      <w:r w:rsidR="004008FC">
        <w:t>Dentro de la aplicación, hay numerosos botones de ayuda que el usuario puede usar cuando le sea necesario.</w:t>
      </w:r>
      <w:r w:rsidR="009765BB">
        <w:t xml:space="preserve"> Además de estos puntos de información, se le dota al usuario de una guía para entender el funcionamiento de la aplicación antes de empezar a utilizarla.</w:t>
      </w:r>
      <w:r w:rsidR="004008FC">
        <w:t xml:space="preserve"> </w:t>
      </w:r>
      <w:r w:rsidR="00EA0EAA">
        <w:t xml:space="preserve">En </w:t>
      </w:r>
      <w:r w:rsidR="004008FC">
        <w:t>este apartado la nota sería un 4</w:t>
      </w:r>
      <w:r w:rsidR="00EA0EAA">
        <w:t>.</w:t>
      </w: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89559F" w:rsidRDefault="0089559F" w:rsidP="00866E3C">
      <w:pPr>
        <w:jc w:val="both"/>
      </w:pPr>
    </w:p>
    <w:p w:rsidR="00B56343" w:rsidRDefault="00B56343" w:rsidP="00B56343">
      <w:pPr>
        <w:pStyle w:val="Ttulo1"/>
      </w:pPr>
      <w:bookmarkStart w:id="77" w:name="_Toc134052021"/>
      <w:r>
        <w:lastRenderedPageBreak/>
        <w:t>Capítulo 6: Conclusiones</w:t>
      </w:r>
      <w:bookmarkEnd w:id="77"/>
    </w:p>
    <w:p w:rsidR="00B56343" w:rsidRDefault="00B56343" w:rsidP="00E9649E">
      <w:pPr>
        <w:jc w:val="both"/>
      </w:pPr>
    </w:p>
    <w:p w:rsidR="00013E9C" w:rsidRDefault="00013E9C" w:rsidP="00E9649E">
      <w:pPr>
        <w:jc w:val="both"/>
      </w:pPr>
      <w:r>
        <w:t xml:space="preserve">El desarrollo del proyecto ha sido un camino muy constructivo, </w:t>
      </w:r>
      <w:r w:rsidR="00E10926">
        <w:t>debido a</w:t>
      </w:r>
      <w:ins w:id="78"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C50D3F" w:rsidRDefault="00013E9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r w:rsidR="00B051F0">
        <w:t xml:space="preserve"> Como punto negativo acerca de lo mencionado anteriormente, se puede comentar que, al tratarse de una tecnología totalmente desconocida, hubo que realizar un análisis más exhaustivo de esta y no se pudo avanzar hasta conocer correctamente los usos y limitaciones de esta, ya que podría ser necesario lo que se hubiese desarrollado hasta ese momento.</w:t>
      </w:r>
    </w:p>
    <w:p w:rsidR="00C50D3F" w:rsidRDefault="00646952">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r w:rsidR="00B051F0">
        <w:t xml:space="preserve"> En este apartado comentar que en ocasiones ha sido muy tedioso, ya que era una página web muy extensa y para una sola persona podría ser muy largo y monótono su implementación.</w:t>
      </w:r>
    </w:p>
    <w:p w:rsidR="00257EAB" w:rsidRDefault="00257EAB" w:rsidP="00E9649E">
      <w:pPr>
        <w:spacing w:after="200"/>
        <w:jc w:val="both"/>
      </w:pPr>
      <w:r>
        <w:t>En cuanto a los objetivos, se han cumplido los todos los mencionados anteriormente.</w:t>
      </w:r>
    </w:p>
    <w:p w:rsidR="00E10926" w:rsidRDefault="00E10926" w:rsidP="00E9649E">
      <w:pPr>
        <w:pStyle w:val="Prrafodelista"/>
        <w:numPr>
          <w:ilvl w:val="0"/>
          <w:numId w:val="8"/>
        </w:numPr>
        <w:spacing w:after="200"/>
        <w:jc w:val="both"/>
      </w:pPr>
      <w:r>
        <w:t>En primer lugar, se analizó el funcionamiento de Firebase. Primero, se analizó las diferentes herramientas que este ofrece y su posible uso dentro de la aplicación, y más tarde, se revisó la forma de uso de la</w:t>
      </w:r>
      <w:r w:rsidR="00B051F0">
        <w:t xml:space="preserve"> base de datos de Firebase, que era la única herramienta que se iba a utilizar.</w:t>
      </w:r>
    </w:p>
    <w:p w:rsidR="00B051F0" w:rsidRDefault="00B051F0" w:rsidP="00E9649E">
      <w:pPr>
        <w:pStyle w:val="Prrafodelista"/>
        <w:numPr>
          <w:ilvl w:val="0"/>
          <w:numId w:val="8"/>
        </w:numPr>
        <w:spacing w:after="200"/>
        <w:jc w:val="both"/>
      </w:pPr>
      <w:r>
        <w:t>En segundo lugar, se creó un boceto que indicaba como iba a ser la interfaz del usuario y las conexiones que iban a conectar los diferentes apartados de la página web.</w:t>
      </w:r>
    </w:p>
    <w:p w:rsidR="00C50D3F" w:rsidRDefault="00B051F0">
      <w:pPr>
        <w:pStyle w:val="Prrafodelista"/>
        <w:numPr>
          <w:ilvl w:val="0"/>
          <w:numId w:val="8"/>
        </w:numPr>
        <w:spacing w:after="200"/>
        <w:jc w:val="both"/>
      </w:pPr>
      <w:r>
        <w:t>A continuación, utilizando el boceto anterior, se implementó la página web, cumpliendo así el tercer objetivo impuesto.</w:t>
      </w:r>
    </w:p>
    <w:p w:rsidR="00C50D3F" w:rsidRDefault="00B051F0">
      <w:pPr>
        <w:pStyle w:val="Prrafodelista"/>
        <w:numPr>
          <w:ilvl w:val="0"/>
          <w:numId w:val="8"/>
        </w:numPr>
        <w:spacing w:after="200"/>
        <w:jc w:val="both"/>
      </w:pPr>
      <w:r>
        <w:t>En cuarto lugar, se creó la base de datos que iba a ser la encargada de almacenar todos los datos de la partida.</w:t>
      </w:r>
    </w:p>
    <w:p w:rsidR="00C50D3F" w:rsidRDefault="00B051F0">
      <w:pPr>
        <w:pStyle w:val="Prrafodelista"/>
        <w:numPr>
          <w:ilvl w:val="0"/>
          <w:numId w:val="8"/>
        </w:numPr>
        <w:spacing w:after="200"/>
        <w:jc w:val="both"/>
      </w:pPr>
      <w:r>
        <w:t>Y por último lugar, se implementó toda la funcionalidad de la aplicación, desde el generador aleatorio de la tirada del dado hasta toda la conexión con la base de datos.</w:t>
      </w:r>
    </w:p>
    <w:p w:rsidR="00C50D3F" w:rsidRDefault="00C50D3F">
      <w:pPr>
        <w:spacing w:after="200"/>
        <w:jc w:val="both"/>
      </w:pPr>
    </w:p>
    <w:p w:rsidR="00C50D3F" w:rsidRDefault="00B051F0">
      <w:pPr>
        <w:spacing w:after="200"/>
        <w:jc w:val="both"/>
      </w:pPr>
      <w:r>
        <w:lastRenderedPageBreak/>
        <w:t>Por último, sobre posibles mejoras para la aplicación en un futuro, se podría plantear la implementación para poder generar preguntas al profesor. De esta manera, el profesor podría cambiar estas preguntas a su gusto y aumentar o disminuir la dificultad dependiendo el criterio que el considere.</w:t>
      </w:r>
    </w:p>
    <w:p w:rsidR="00C50D3F" w:rsidRDefault="00077971">
      <w:pPr>
        <w:spacing w:after="200"/>
        <w:jc w:val="both"/>
      </w:pPr>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saber a </w:t>
      </w:r>
      <w:r w:rsidR="00C63303">
        <w:t>quién</w:t>
      </w:r>
      <w:r>
        <w:t xml:space="preserve"> pertenece este.</w:t>
      </w:r>
    </w:p>
    <w:p w:rsidR="00B945C9" w:rsidRDefault="00646952" w:rsidP="00B945C9">
      <w:pPr>
        <w:spacing w:after="200"/>
        <w:jc w:val="both"/>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79" w:name="_Toc134052022"/>
      <w:r>
        <w:lastRenderedPageBreak/>
        <w:t>Bibliografía</w:t>
      </w:r>
      <w:bookmarkEnd w:id="79"/>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B52AAD" w:rsidP="00C64BAD">
      <w:hyperlink r:id="rId61" w:history="1">
        <w:r w:rsidR="00B945C9" w:rsidRPr="00B945C9">
          <w:t>https://www.xataka.com/basics/que-github-que-que-le-ofrece-a-desarrolladores</w:t>
        </w:r>
      </w:hyperlink>
    </w:p>
    <w:p w:rsidR="00077971" w:rsidRPr="00077971" w:rsidRDefault="00B945C9" w:rsidP="00C64BAD">
      <w:pPr>
        <w:rPr>
          <w:i/>
        </w:rPr>
      </w:pPr>
      <w:r w:rsidRPr="00B945C9">
        <w:rPr>
          <w:i/>
        </w:rPr>
        <w:t>¿Qué es la gamificación?</w:t>
      </w:r>
    </w:p>
    <w:p w:rsidR="00077971" w:rsidRDefault="00B52AAD" w:rsidP="00C64BAD">
      <w:hyperlink r:id="rId62" w:history="1">
        <w:r w:rsidR="007A5FB6" w:rsidRPr="007A5FB6">
          <w:t>https://educaciontrespuntocero.com/noticias/gamificacion-que-es-objetivos/</w:t>
        </w:r>
      </w:hyperlink>
    </w:p>
    <w:p w:rsidR="007A5FB6" w:rsidRDefault="007A5FB6" w:rsidP="00C64BAD"/>
    <w:p w:rsidR="00253930" w:rsidRDefault="00253930" w:rsidP="00C64BAD"/>
    <w:p w:rsidR="007A5FB6" w:rsidRDefault="007A5FB6" w:rsidP="00C64BAD">
      <w:r>
        <w:lastRenderedPageBreak/>
        <w:t>Waterfall</w:t>
      </w:r>
    </w:p>
    <w:p w:rsidR="007A5FB6" w:rsidRPr="007A5FB6" w:rsidRDefault="007A5FB6" w:rsidP="007A5FB6">
      <w:r w:rsidRPr="007A5FB6">
        <w:t>Chicago - Libro: Royce, Winston W. Software project management: a unified framework. Addison-Wesley Professional, 1998.</w:t>
      </w:r>
    </w:p>
    <w:p w:rsidR="007A5FB6" w:rsidRDefault="007A5FB6" w:rsidP="00C64BAD"/>
    <w:p w:rsidR="00841B86" w:rsidRPr="00C64BAD" w:rsidRDefault="00841B86" w:rsidP="00C64BAD"/>
    <w:sectPr w:rsidR="00841B86" w:rsidRPr="00C64BAD" w:rsidSect="008D538A">
      <w:footerReference w:type="default" r:id="rId63"/>
      <w:footerReference w:type="first" r:id="rId64"/>
      <w:pgSz w:w="11906" w:h="16838"/>
      <w:pgMar w:top="1417" w:right="1701" w:bottom="1417" w:left="1701" w:header="708" w:footer="708" w:gutter="0"/>
      <w:pgNumType w:start="1"/>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08AC" w:rsidRDefault="005908AC" w:rsidP="008D538A">
      <w:pPr>
        <w:spacing w:after="0" w:line="240" w:lineRule="auto"/>
      </w:pPr>
      <w:r>
        <w:separator/>
      </w:r>
    </w:p>
  </w:endnote>
  <w:endnote w:type="continuationSeparator" w:id="0">
    <w:p w:rsidR="005908AC" w:rsidRDefault="005908AC"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5A6" w:rsidRDefault="00E105A6">
    <w:pPr>
      <w:pStyle w:val="Piedepgina"/>
      <w:jc w:val="right"/>
    </w:pPr>
  </w:p>
  <w:p w:rsidR="00E105A6" w:rsidRDefault="00E105A6">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0E0D" w:rsidRDefault="00400E0D" w:rsidP="008D538A">
    <w:pPr>
      <w:pStyle w:val="Piedepgina"/>
      <w:jc w:val="center"/>
    </w:pPr>
  </w:p>
  <w:p w:rsidR="00400E0D" w:rsidRDefault="00400E0D">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93594282"/>
      <w:docPartObj>
        <w:docPartGallery w:val="Page Numbers (Bottom of Page)"/>
        <w:docPartUnique/>
      </w:docPartObj>
    </w:sdtPr>
    <w:sdtContent>
      <w:p w:rsidR="00253930" w:rsidRDefault="00253930">
        <w:pPr>
          <w:pStyle w:val="Piedepgina"/>
          <w:jc w:val="right"/>
        </w:pPr>
        <w:fldSimple w:instr=" PAGE   \* MERGEFORMAT ">
          <w:r>
            <w:rPr>
              <w:noProof/>
            </w:rPr>
            <w:t>47</w:t>
          </w:r>
        </w:fldSimple>
      </w:p>
    </w:sdtContent>
  </w:sdt>
  <w:p w:rsidR="00253930" w:rsidRDefault="00253930">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3930" w:rsidRDefault="00253930">
    <w:pPr>
      <w:pStyle w:val="Piedepgina"/>
      <w:jc w:val="right"/>
    </w:pPr>
  </w:p>
  <w:p w:rsidR="00253930" w:rsidRDefault="00253930">
    <w:pPr>
      <w:pStyle w:val="Piedepgina"/>
      <w:jc w:val="right"/>
    </w:pPr>
    <w:sdt>
      <w:sdtPr>
        <w:id w:val="1693594276"/>
        <w:docPartObj>
          <w:docPartGallery w:val="Page Numbers (Bottom of Page)"/>
          <w:docPartUnique/>
        </w:docPartObj>
      </w:sdtPr>
      <w:sdtContent>
        <w:fldSimple w:instr=" PAGE   \* MERGEFORMAT ">
          <w:r>
            <w:rPr>
              <w:noProof/>
            </w:rPr>
            <w:t>1</w:t>
          </w:r>
        </w:fldSimple>
      </w:sdtContent>
    </w:sdt>
  </w:p>
  <w:p w:rsidR="00E105A6" w:rsidRDefault="00E105A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08AC" w:rsidRDefault="005908AC" w:rsidP="008D538A">
      <w:pPr>
        <w:spacing w:after="0" w:line="240" w:lineRule="auto"/>
      </w:pPr>
      <w:r>
        <w:separator/>
      </w:r>
    </w:p>
  </w:footnote>
  <w:footnote w:type="continuationSeparator" w:id="0">
    <w:p w:rsidR="005908AC" w:rsidRDefault="005908AC" w:rsidP="008D53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46030A"/>
    <w:multiLevelType w:val="multilevel"/>
    <w:tmpl w:val="A06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
  </w:num>
  <w:num w:numId="3">
    <w:abstractNumId w:val="19"/>
  </w:num>
  <w:num w:numId="4">
    <w:abstractNumId w:val="10"/>
  </w:num>
  <w:num w:numId="5">
    <w:abstractNumId w:val="21"/>
  </w:num>
  <w:num w:numId="6">
    <w:abstractNumId w:val="20"/>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08"/>
  <w:hyphenationZone w:val="425"/>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41F56"/>
    <w:rsid w:val="000521CC"/>
    <w:rsid w:val="00061562"/>
    <w:rsid w:val="000631BB"/>
    <w:rsid w:val="000675BF"/>
    <w:rsid w:val="000735C0"/>
    <w:rsid w:val="00074B74"/>
    <w:rsid w:val="00077971"/>
    <w:rsid w:val="000A1AD9"/>
    <w:rsid w:val="000B043B"/>
    <w:rsid w:val="000B19F6"/>
    <w:rsid w:val="000C6A71"/>
    <w:rsid w:val="000C7393"/>
    <w:rsid w:val="00105531"/>
    <w:rsid w:val="00105A3D"/>
    <w:rsid w:val="00112139"/>
    <w:rsid w:val="001122A4"/>
    <w:rsid w:val="001175BD"/>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1F4BE8"/>
    <w:rsid w:val="00203755"/>
    <w:rsid w:val="00205E89"/>
    <w:rsid w:val="00210C2D"/>
    <w:rsid w:val="0024148B"/>
    <w:rsid w:val="0024216E"/>
    <w:rsid w:val="002428D3"/>
    <w:rsid w:val="00247FDE"/>
    <w:rsid w:val="00253930"/>
    <w:rsid w:val="00257EAB"/>
    <w:rsid w:val="00276D20"/>
    <w:rsid w:val="00276EEE"/>
    <w:rsid w:val="00277E08"/>
    <w:rsid w:val="00280D0F"/>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61B35"/>
    <w:rsid w:val="00363573"/>
    <w:rsid w:val="003774A4"/>
    <w:rsid w:val="00377697"/>
    <w:rsid w:val="003816CA"/>
    <w:rsid w:val="003932B2"/>
    <w:rsid w:val="00395127"/>
    <w:rsid w:val="003B004B"/>
    <w:rsid w:val="003B56DE"/>
    <w:rsid w:val="003C5350"/>
    <w:rsid w:val="003E33F8"/>
    <w:rsid w:val="003E382F"/>
    <w:rsid w:val="003E6F20"/>
    <w:rsid w:val="003F36FA"/>
    <w:rsid w:val="004008FC"/>
    <w:rsid w:val="00400DEE"/>
    <w:rsid w:val="00400E0D"/>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1BD"/>
    <w:rsid w:val="004C79E9"/>
    <w:rsid w:val="004D0FF1"/>
    <w:rsid w:val="004D2EC2"/>
    <w:rsid w:val="004D5797"/>
    <w:rsid w:val="004F26F4"/>
    <w:rsid w:val="004F66DA"/>
    <w:rsid w:val="00501D7C"/>
    <w:rsid w:val="00502DC7"/>
    <w:rsid w:val="00512514"/>
    <w:rsid w:val="00514A8A"/>
    <w:rsid w:val="00537FCD"/>
    <w:rsid w:val="0054090B"/>
    <w:rsid w:val="00540DA9"/>
    <w:rsid w:val="00540F06"/>
    <w:rsid w:val="005515AE"/>
    <w:rsid w:val="005678B3"/>
    <w:rsid w:val="005755B1"/>
    <w:rsid w:val="005908AC"/>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0CD"/>
    <w:rsid w:val="0066127C"/>
    <w:rsid w:val="006647BC"/>
    <w:rsid w:val="006650E7"/>
    <w:rsid w:val="0068022D"/>
    <w:rsid w:val="006803FB"/>
    <w:rsid w:val="0068285B"/>
    <w:rsid w:val="00684470"/>
    <w:rsid w:val="00687A70"/>
    <w:rsid w:val="0069179A"/>
    <w:rsid w:val="006948D7"/>
    <w:rsid w:val="0069500E"/>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A5FB6"/>
    <w:rsid w:val="007A66CA"/>
    <w:rsid w:val="007B33D4"/>
    <w:rsid w:val="007C7EFC"/>
    <w:rsid w:val="007E4CFF"/>
    <w:rsid w:val="007F0244"/>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C4094"/>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A95"/>
    <w:rsid w:val="009C5D8A"/>
    <w:rsid w:val="009D13B0"/>
    <w:rsid w:val="009D3196"/>
    <w:rsid w:val="009E3925"/>
    <w:rsid w:val="009E3E0C"/>
    <w:rsid w:val="009E4EEE"/>
    <w:rsid w:val="009F02FE"/>
    <w:rsid w:val="00A12F05"/>
    <w:rsid w:val="00A25595"/>
    <w:rsid w:val="00A27648"/>
    <w:rsid w:val="00A326C1"/>
    <w:rsid w:val="00A47A9B"/>
    <w:rsid w:val="00A5143D"/>
    <w:rsid w:val="00A609DB"/>
    <w:rsid w:val="00A641BC"/>
    <w:rsid w:val="00A64974"/>
    <w:rsid w:val="00A738EF"/>
    <w:rsid w:val="00A7611A"/>
    <w:rsid w:val="00A82E0B"/>
    <w:rsid w:val="00A83140"/>
    <w:rsid w:val="00A86AFE"/>
    <w:rsid w:val="00A9574E"/>
    <w:rsid w:val="00A95BE0"/>
    <w:rsid w:val="00A96E08"/>
    <w:rsid w:val="00A9756A"/>
    <w:rsid w:val="00AA3838"/>
    <w:rsid w:val="00AA3D9D"/>
    <w:rsid w:val="00AC6D71"/>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2AAD"/>
    <w:rsid w:val="00B54C2A"/>
    <w:rsid w:val="00B56343"/>
    <w:rsid w:val="00B5702B"/>
    <w:rsid w:val="00B643BE"/>
    <w:rsid w:val="00B648B9"/>
    <w:rsid w:val="00B800FD"/>
    <w:rsid w:val="00B80293"/>
    <w:rsid w:val="00B80493"/>
    <w:rsid w:val="00B92338"/>
    <w:rsid w:val="00B9346B"/>
    <w:rsid w:val="00B93F4B"/>
    <w:rsid w:val="00B945C9"/>
    <w:rsid w:val="00B95B22"/>
    <w:rsid w:val="00B95DCD"/>
    <w:rsid w:val="00BA147F"/>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50D3F"/>
    <w:rsid w:val="00C61BEB"/>
    <w:rsid w:val="00C63303"/>
    <w:rsid w:val="00C64BAD"/>
    <w:rsid w:val="00C65210"/>
    <w:rsid w:val="00C673DA"/>
    <w:rsid w:val="00C750DA"/>
    <w:rsid w:val="00C764E7"/>
    <w:rsid w:val="00C970B4"/>
    <w:rsid w:val="00CA3346"/>
    <w:rsid w:val="00CA62E5"/>
    <w:rsid w:val="00CB2321"/>
    <w:rsid w:val="00CB2980"/>
    <w:rsid w:val="00CB332A"/>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22FAB"/>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5A6"/>
    <w:rsid w:val="00E10926"/>
    <w:rsid w:val="00E118C8"/>
    <w:rsid w:val="00E16DB4"/>
    <w:rsid w:val="00E2125B"/>
    <w:rsid w:val="00E21657"/>
    <w:rsid w:val="00E21ED4"/>
    <w:rsid w:val="00E35433"/>
    <w:rsid w:val="00E4178D"/>
    <w:rsid w:val="00E54D23"/>
    <w:rsid w:val="00E56B6F"/>
    <w:rsid w:val="00E57E77"/>
    <w:rsid w:val="00E65E3B"/>
    <w:rsid w:val="00E756FE"/>
    <w:rsid w:val="00E77963"/>
    <w:rsid w:val="00E839A5"/>
    <w:rsid w:val="00E8413F"/>
    <w:rsid w:val="00E8451D"/>
    <w:rsid w:val="00E874CE"/>
    <w:rsid w:val="00E9649E"/>
    <w:rsid w:val="00E979A2"/>
    <w:rsid w:val="00EA0627"/>
    <w:rsid w:val="00EA0EAA"/>
    <w:rsid w:val="00EA10F2"/>
    <w:rsid w:val="00EA6E87"/>
    <w:rsid w:val="00EB7107"/>
    <w:rsid w:val="00EC0746"/>
    <w:rsid w:val="00EC12FF"/>
    <w:rsid w:val="00EC1DEB"/>
    <w:rsid w:val="00EC46C7"/>
    <w:rsid w:val="00EC6327"/>
    <w:rsid w:val="00ED4629"/>
    <w:rsid w:val="00EE2D0D"/>
    <w:rsid w:val="00EE5A0E"/>
    <w:rsid w:val="00EF3256"/>
    <w:rsid w:val="00EF4EF5"/>
    <w:rsid w:val="00EF6BD2"/>
    <w:rsid w:val="00EF792D"/>
    <w:rsid w:val="00F04118"/>
    <w:rsid w:val="00F04297"/>
    <w:rsid w:val="00F05427"/>
    <w:rsid w:val="00F055A1"/>
    <w:rsid w:val="00F171CB"/>
    <w:rsid w:val="00F24135"/>
    <w:rsid w:val="00F25F18"/>
    <w:rsid w:val="00F31E21"/>
    <w:rsid w:val="00F328ED"/>
    <w:rsid w:val="00F32ACD"/>
    <w:rsid w:val="00F36D1D"/>
    <w:rsid w:val="00F424A8"/>
    <w:rsid w:val="00F47572"/>
    <w:rsid w:val="00F51C46"/>
    <w:rsid w:val="00F60E4E"/>
    <w:rsid w:val="00F6513D"/>
    <w:rsid w:val="00F77CD9"/>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A5FB6"/>
    <w:pPr>
      <w:spacing w:before="100" w:beforeAutospacing="1" w:after="100" w:afterAutospacing="1" w:line="240" w:lineRule="auto"/>
    </w:pPr>
    <w:rPr>
      <w:rFonts w:eastAsia="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150027605">
      <w:bodyDiv w:val="1"/>
      <w:marLeft w:val="0"/>
      <w:marRight w:val="0"/>
      <w:marTop w:val="0"/>
      <w:marBottom w:val="0"/>
      <w:divBdr>
        <w:top w:val="none" w:sz="0" w:space="0" w:color="auto"/>
        <w:left w:val="none" w:sz="0" w:space="0" w:color="auto"/>
        <w:bottom w:val="none" w:sz="0" w:space="0" w:color="auto"/>
        <w:right w:val="none" w:sz="0" w:space="0" w:color="auto"/>
      </w:divBdr>
    </w:div>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0513">
      <w:bodyDiv w:val="1"/>
      <w:marLeft w:val="0"/>
      <w:marRight w:val="0"/>
      <w:marTop w:val="0"/>
      <w:marBottom w:val="0"/>
      <w:divBdr>
        <w:top w:val="none" w:sz="0" w:space="0" w:color="auto"/>
        <w:left w:val="none" w:sz="0" w:space="0" w:color="auto"/>
        <w:bottom w:val="none" w:sz="0" w:space="0" w:color="auto"/>
        <w:right w:val="none" w:sz="0" w:space="0" w:color="auto"/>
      </w:divBdr>
    </w:div>
    <w:div w:id="212750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www.xataka.com/basics/que-github-que-que-le-ofrece-a-desarrolladores"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ducaciontrespuntocero.com/noticias/gamificacion-que-es-objetiv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A5CF02-DFA5-4E20-A285-642CAFDCB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56</Pages>
  <Words>10996</Words>
  <Characters>60482</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71336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290</cp:revision>
  <dcterms:created xsi:type="dcterms:W3CDTF">2022-12-16T11:56:00Z</dcterms:created>
  <dcterms:modified xsi:type="dcterms:W3CDTF">2023-05-03T22:18:00Z</dcterms:modified>
</cp:coreProperties>
</file>