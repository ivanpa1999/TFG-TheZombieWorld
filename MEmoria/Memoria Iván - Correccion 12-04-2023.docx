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9F02F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9F02F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D14FA7" w:rsidP="009F02FE">
      <w:pPr>
        <w:jc w:val="both"/>
        <w:rPr>
          <w:rFonts w:cs="Times New Roman"/>
          <w:szCs w:val="25"/>
        </w:rPr>
      </w:pPr>
      <w:r>
        <w:rPr>
          <w:rFonts w:cs="Times New Roman"/>
          <w:szCs w:val="25"/>
        </w:rPr>
        <w:t>En el juego que se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2"/>
      <w:r w:rsidR="009F02FE">
        <w:rPr>
          <w:rFonts w:cs="Times New Roman"/>
          <w:szCs w:val="25"/>
        </w:rPr>
        <w:t>(</w:t>
      </w:r>
      <w:ins w:id="3" w:author="ivan del pino" w:date="2023-04-12T20:17:00Z">
        <w:r w:rsidR="00B945C9" w:rsidRPr="00B945C9">
          <w:rPr>
            <w:rFonts w:cs="Times New Roman"/>
            <w:szCs w:val="25"/>
          </w:rPr>
          <w:t>En este juego, se fomenta la colaboración entre los miembros de un mismo equipo para avanzar y conseguir puntos, lo que ayuda a desarrollar habilidades de trabajo en equipo en los estudiantes</w:t>
        </w:r>
      </w:ins>
      <w:del w:id="4" w:author="ivan del pino" w:date="2023-04-12T20:17:00Z">
        <w:r w:rsidR="009F02FE" w:rsidDel="00E54D23">
          <w:rPr>
            <w:rFonts w:cs="Times New Roman"/>
            <w:szCs w:val="25"/>
          </w:rPr>
          <w:delText>donde todos los estudiantes de un equipo tendrán que colaborar entre ellos para conseguir avanzar, de esta manera también estimulamos el trabajo en equipo</w:delText>
        </w:r>
      </w:del>
      <w:r w:rsidR="009F02FE">
        <w:rPr>
          <w:rFonts w:cs="Times New Roman"/>
          <w:szCs w:val="25"/>
        </w:rPr>
        <w:t>)</w:t>
      </w:r>
      <w:r>
        <w:rPr>
          <w:rFonts w:cs="Times New Roman"/>
          <w:szCs w:val="25"/>
        </w:rPr>
        <w:t xml:space="preserve">, </w:t>
      </w:r>
      <w:commentRangeEnd w:id="2"/>
      <w:r w:rsidR="00D015C4">
        <w:rPr>
          <w:rStyle w:val="Refdecomentario"/>
        </w:rPr>
        <w:commentReference w:id="2"/>
      </w:r>
      <w:r>
        <w:rPr>
          <w:rFonts w:cs="Times New Roman"/>
          <w:szCs w:val="25"/>
        </w:rPr>
        <w:t xml:space="preserve">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Del="00E54D23" w:rsidRDefault="009F02FE" w:rsidP="00440211">
      <w:pPr>
        <w:pStyle w:val="Prrafodelista"/>
        <w:numPr>
          <w:ilvl w:val="0"/>
          <w:numId w:val="6"/>
        </w:numPr>
        <w:jc w:val="both"/>
        <w:rPr>
          <w:del w:id="5" w:author="ivan del pino" w:date="2023-04-12T20:21:00Z"/>
          <w:rFonts w:cs="Times New Roman"/>
          <w:szCs w:val="25"/>
        </w:rPr>
      </w:pPr>
      <w:del w:id="6" w:author="ivan del pino" w:date="2023-04-12T20:21:00Z">
        <w:r w:rsidRPr="00440211" w:rsidDel="00E54D23">
          <w:rPr>
            <w:rFonts w:cs="Times New Roman"/>
            <w:szCs w:val="25"/>
          </w:rPr>
          <w:delText>Por un lado, los diferentes menús para que el alumno y el profesor se puedan registrar y buscar la información necesaria acerca de la aplicación.</w:delText>
        </w:r>
      </w:del>
    </w:p>
    <w:p w:rsidR="009F02FE" w:rsidRPr="00440211" w:rsidDel="00E54D23" w:rsidRDefault="009F02FE" w:rsidP="00440211">
      <w:pPr>
        <w:pStyle w:val="Prrafodelista"/>
        <w:numPr>
          <w:ilvl w:val="0"/>
          <w:numId w:val="6"/>
        </w:numPr>
        <w:jc w:val="both"/>
        <w:rPr>
          <w:del w:id="7" w:author="ivan del pino" w:date="2023-04-12T20:21:00Z"/>
          <w:rFonts w:cs="Times New Roman"/>
          <w:szCs w:val="25"/>
        </w:rPr>
      </w:pPr>
      <w:del w:id="8" w:author="ivan del pino" w:date="2023-04-12T20:21:00Z">
        <w:r w:rsidRPr="00440211" w:rsidDel="00E54D23">
          <w:rPr>
            <w:rFonts w:cs="Times New Roman"/>
            <w:szCs w:val="25"/>
          </w:rPr>
          <w:delText>La segunda parte fue diseñar la interfaz gráfica del tablero, que será donde se desarrolle toda la partida entre los alumnos.</w:delText>
        </w:r>
      </w:del>
    </w:p>
    <w:p w:rsidR="00F9768A" w:rsidDel="00E54D23" w:rsidRDefault="009F02FE" w:rsidP="00440211">
      <w:pPr>
        <w:pStyle w:val="Prrafodelista"/>
        <w:numPr>
          <w:ilvl w:val="0"/>
          <w:numId w:val="6"/>
        </w:numPr>
        <w:jc w:val="both"/>
        <w:rPr>
          <w:del w:id="9" w:author="ivan del pino" w:date="2023-04-12T20:21:00Z"/>
          <w:rFonts w:cs="Times New Roman"/>
          <w:szCs w:val="25"/>
        </w:rPr>
      </w:pPr>
      <w:del w:id="10" w:author="ivan del pino" w:date="2023-04-12T20:21:00Z">
        <w:r w:rsidRPr="00440211" w:rsidDel="00E54D23">
          <w:rPr>
            <w:rFonts w:cs="Times New Roman"/>
            <w:szCs w:val="25"/>
          </w:rPr>
          <w:delText xml:space="preserve">Y por último, el desarrollo del funcionamiento del juego. </w:delText>
        </w:r>
      </w:del>
    </w:p>
    <w:p w:rsidR="00EC1DEB" w:rsidRDefault="00B945C9">
      <w:pPr>
        <w:pStyle w:val="Prrafodelista"/>
        <w:numPr>
          <w:ilvl w:val="0"/>
          <w:numId w:val="21"/>
        </w:numPr>
        <w:jc w:val="both"/>
        <w:rPr>
          <w:ins w:id="11" w:author="ivan del pino" w:date="2023-04-12T20:21:00Z"/>
          <w:rFonts w:cs="Times New Roman"/>
          <w:szCs w:val="25"/>
        </w:rPr>
      </w:pPr>
      <w:ins w:id="12" w:author="ivan del pino" w:date="2023-04-12T20:22:00Z">
        <w:r w:rsidRPr="00B945C9">
          <w:rPr>
            <w:rFonts w:cs="Times New Roman"/>
            <w:szCs w:val="25"/>
          </w:rPr>
          <w:t>C</w:t>
        </w:r>
      </w:ins>
      <w:ins w:id="13" w:author="ivan del pino" w:date="2023-04-12T20:21:00Z">
        <w:r w:rsidRPr="00B945C9">
          <w:rPr>
            <w:rFonts w:cs="Times New Roman"/>
            <w:szCs w:val="25"/>
          </w:rPr>
          <w:t>reación de los menús para registro e información</w:t>
        </w:r>
      </w:ins>
      <w:ins w:id="14" w:author="ivan del pino" w:date="2023-04-12T20:22:00Z">
        <w:r w:rsidRPr="00B945C9">
          <w:rPr>
            <w:rFonts w:cs="Times New Roman"/>
            <w:szCs w:val="25"/>
          </w:rPr>
          <w:t>.</w:t>
        </w:r>
      </w:ins>
    </w:p>
    <w:p w:rsidR="00EC1DEB" w:rsidRDefault="00B945C9">
      <w:pPr>
        <w:pStyle w:val="Prrafodelista"/>
        <w:numPr>
          <w:ilvl w:val="0"/>
          <w:numId w:val="21"/>
        </w:numPr>
        <w:jc w:val="both"/>
        <w:rPr>
          <w:ins w:id="15" w:author="ivan del pino" w:date="2023-04-12T20:22:00Z"/>
          <w:rFonts w:cs="Times New Roman"/>
          <w:szCs w:val="25"/>
        </w:rPr>
      </w:pPr>
      <w:ins w:id="16" w:author="ivan del pino" w:date="2023-04-12T20:22:00Z">
        <w:r w:rsidRPr="00B945C9">
          <w:rPr>
            <w:rFonts w:cs="Times New Roman"/>
            <w:szCs w:val="25"/>
          </w:rPr>
          <w:t>Diseño de la interfaz gráfica del tablero.</w:t>
        </w:r>
      </w:ins>
    </w:p>
    <w:p w:rsidR="00EC1DEB" w:rsidRDefault="00B945C9">
      <w:pPr>
        <w:pStyle w:val="Prrafodelista"/>
        <w:numPr>
          <w:ilvl w:val="0"/>
          <w:numId w:val="21"/>
        </w:numPr>
        <w:jc w:val="both"/>
        <w:rPr>
          <w:ins w:id="17" w:author="ivan del pino" w:date="2023-04-12T20:21:00Z"/>
          <w:rFonts w:cs="Times New Roman"/>
          <w:szCs w:val="25"/>
        </w:rPr>
      </w:pPr>
      <w:ins w:id="18" w:author="ivan del pino" w:date="2023-04-12T20:22:00Z">
        <w:r w:rsidRPr="00B945C9">
          <w:rPr>
            <w:rFonts w:cs="Times New Roman"/>
            <w:szCs w:val="25"/>
          </w:rPr>
          <w:t>Desarrollo del funcionamiento del juego.</w:t>
        </w:r>
      </w:ins>
    </w:p>
    <w:p w:rsidR="00634CED" w:rsidRDefault="007F389D" w:rsidP="009F02FE">
      <w:pPr>
        <w:jc w:val="both"/>
        <w:rPr>
          <w:rFonts w:cs="Times New Roman"/>
          <w:szCs w:val="25"/>
        </w:rPr>
      </w:pPr>
      <w:r>
        <w:rPr>
          <w:rFonts w:cs="Times New Roman"/>
          <w:szCs w:val="25"/>
        </w:rPr>
        <w:t>Para las dos primeras partes, se ha utilizado, sobre todo, HTML y CSS, aunque algunas funciones han tenido que ser implementadas con Javascript</w:t>
      </w:r>
      <w:del w:id="19" w:author="ivan del pino" w:date="2023-04-12T20:23:00Z">
        <w:r w:rsidDel="00E54D23">
          <w:rPr>
            <w:rFonts w:cs="Times New Roman"/>
            <w:szCs w:val="25"/>
          </w:rPr>
          <w:delText>,</w:delText>
        </w:r>
        <w:r w:rsidR="00D656D0" w:rsidDel="00E54D23">
          <w:rPr>
            <w:rFonts w:cs="Times New Roman"/>
            <w:szCs w:val="25"/>
          </w:rPr>
          <w:delText xml:space="preserve"> debido a que interactuaban con la base de datos o era necesario dotar de cierta interacción a la </w:delText>
        </w:r>
        <w:r w:rsidR="000329C5" w:rsidDel="00E54D23">
          <w:rPr>
            <w:rFonts w:cs="Times New Roman"/>
            <w:szCs w:val="25"/>
          </w:rPr>
          <w:delText>página web</w:delText>
        </w:r>
        <w:r w:rsidR="00D656D0" w:rsidDel="00E54D23">
          <w:rPr>
            <w:rFonts w:cs="Times New Roman"/>
            <w:szCs w:val="25"/>
          </w:rPr>
          <w:delText>,</w:delText>
        </w:r>
        <w:r w:rsidDel="00E54D23">
          <w:rPr>
            <w:rFonts w:cs="Times New Roman"/>
            <w:szCs w:val="25"/>
          </w:rPr>
          <w:delText xml:space="preserve"> </w:delText>
        </w:r>
      </w:del>
      <w:r>
        <w:rPr>
          <w:rFonts w:cs="Times New Roman"/>
          <w:szCs w:val="25"/>
        </w:rPr>
        <w:t>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 xml:space="preserve">que </w:t>
      </w:r>
      <w:ins w:id="20" w:author="ivan del pino" w:date="2023-04-12T20:24:00Z">
        <w:r w:rsidR="00E54D23">
          <w:rPr>
            <w:rFonts w:cs="Times New Roman"/>
            <w:szCs w:val="25"/>
          </w:rPr>
          <w:t xml:space="preserve">permite la interacción con la página web y la base de datos por parte del cliente de </w:t>
        </w:r>
      </w:ins>
      <w:ins w:id="21" w:author="ivan del pino" w:date="2023-04-12T20:25:00Z">
        <w:r w:rsidR="00E54D23">
          <w:rPr>
            <w:rFonts w:cs="Times New Roman"/>
            <w:szCs w:val="25"/>
          </w:rPr>
          <w:t>forma muy eficiente.</w:t>
        </w:r>
      </w:ins>
      <w:del w:id="22" w:author="ivan del pino" w:date="2023-04-12T20:24:00Z">
        <w:r w:rsidR="00440211" w:rsidDel="00E54D23">
          <w:rPr>
            <w:rFonts w:cs="Times New Roman"/>
            <w:szCs w:val="25"/>
          </w:rPr>
          <w:delText>da l</w:delText>
        </w:r>
        <w:r w:rsidDel="00E54D23">
          <w:rPr>
            <w:rFonts w:cs="Times New Roman"/>
            <w:szCs w:val="25"/>
          </w:rPr>
          <w:delText>a opción de poder manejar los diferentes elementos de la página y darles l</w:delText>
        </w:r>
        <w:r w:rsidR="00D656D0" w:rsidDel="00E54D23">
          <w:rPr>
            <w:rFonts w:cs="Times New Roman"/>
            <w:szCs w:val="25"/>
          </w:rPr>
          <w:delText xml:space="preserve">a funcionalidad que se requiera, </w:delText>
        </w:r>
        <w:commentRangeStart w:id="23"/>
        <w:commentRangeStart w:id="24"/>
        <w:r w:rsidR="00D656D0" w:rsidDel="00E54D23">
          <w:rPr>
            <w:rFonts w:cs="Times New Roman"/>
            <w:szCs w:val="25"/>
          </w:rPr>
          <w:delText xml:space="preserve">ya que era necesario acceder a la base de datos con bastante frecuencia </w:delText>
        </w:r>
        <w:r w:rsidR="000329C5" w:rsidDel="00E54D23">
          <w:rPr>
            <w:rFonts w:cs="Times New Roman"/>
            <w:szCs w:val="25"/>
          </w:rPr>
          <w:delText xml:space="preserve">para actualizarlos, </w:delText>
        </w:r>
        <w:r w:rsidR="00D656D0" w:rsidDel="00E54D23">
          <w:rPr>
            <w:rFonts w:cs="Times New Roman"/>
            <w:szCs w:val="25"/>
          </w:rPr>
          <w:delText>y</w:delText>
        </w:r>
        <w:r w:rsidR="000329C5" w:rsidDel="00E54D23">
          <w:rPr>
            <w:rFonts w:cs="Times New Roman"/>
            <w:szCs w:val="25"/>
          </w:rPr>
          <w:delText xml:space="preserve">, dependiendo de las </w:delText>
        </w:r>
        <w:r w:rsidR="000329C5" w:rsidDel="00E54D23">
          <w:rPr>
            <w:rFonts w:cs="Times New Roman"/>
            <w:szCs w:val="25"/>
          </w:rPr>
          <w:lastRenderedPageBreak/>
          <w:delText xml:space="preserve">circunstancias que iban ocurriendo a lo largo de la partida, acceder para conocer el valor de estos, </w:delText>
        </w:r>
        <w:r w:rsidR="00D656D0" w:rsidDel="00E54D23">
          <w:rPr>
            <w:rFonts w:cs="Times New Roman"/>
            <w:szCs w:val="25"/>
          </w:rPr>
          <w:delText xml:space="preserve"> y este lenguaje era capaz de transmitir esta funcionalidad a la página.</w:delText>
        </w:r>
        <w:commentRangeEnd w:id="23"/>
        <w:r w:rsidR="00AA3838" w:rsidDel="00E54D23">
          <w:rPr>
            <w:rStyle w:val="Refdecomentario"/>
          </w:rPr>
          <w:commentReference w:id="23"/>
        </w:r>
        <w:commentRangeEnd w:id="24"/>
        <w:r w:rsidR="00C764E7" w:rsidDel="00E54D23">
          <w:rPr>
            <w:rStyle w:val="Refdecomentario"/>
          </w:rPr>
          <w:commentReference w:id="24"/>
        </w:r>
      </w:del>
    </w:p>
    <w:p w:rsidR="004F66DA" w:rsidRPr="004F66DA" w:rsidRDefault="00747177" w:rsidP="004F66DA">
      <w:pPr>
        <w:spacing w:after="200"/>
        <w:rPr>
          <w:rFonts w:cs="Times New Roman"/>
          <w:szCs w:val="25"/>
        </w:rPr>
      </w:pPr>
      <w:commentRangeStart w:id="25"/>
      <w:ins w:id="26" w:author="Maximiliano Paredes Velasco" w:date="2023-04-11T16:05:00Z">
        <w:r>
          <w:rPr>
            <w:rFonts w:cs="Times New Roman"/>
            <w:szCs w:val="25"/>
          </w:rPr>
          <w:t>s</w:t>
        </w:r>
      </w:ins>
      <w:commentRangeEnd w:id="25"/>
      <w:ins w:id="27" w:author="Maximiliano Paredes Velasco" w:date="2023-04-11T16:07:00Z">
        <w:r w:rsidR="00333FBB">
          <w:rPr>
            <w:rStyle w:val="Refdecomentario"/>
          </w:rPr>
          <w:commentReference w:id="25"/>
        </w:r>
      </w:ins>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28"/>
        <w:p w:rsidR="00C63303" w:rsidRDefault="00B945C9">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2236899" w:history="1">
            <w:r w:rsidR="00C63303" w:rsidRPr="00BA254D">
              <w:rPr>
                <w:rStyle w:val="Hipervnculo"/>
                <w:noProof/>
              </w:rPr>
              <w:t>Capítulo 1: Introducción</w:t>
            </w:r>
            <w:r w:rsidR="00C63303">
              <w:rPr>
                <w:noProof/>
                <w:webHidden/>
              </w:rPr>
              <w:tab/>
            </w:r>
            <w:r w:rsidR="00C63303">
              <w:rPr>
                <w:noProof/>
                <w:webHidden/>
              </w:rPr>
              <w:fldChar w:fldCharType="begin"/>
            </w:r>
            <w:r w:rsidR="00C63303">
              <w:rPr>
                <w:noProof/>
                <w:webHidden/>
              </w:rPr>
              <w:instrText xml:space="preserve"> PAGEREF _Toc132236899 \h </w:instrText>
            </w:r>
            <w:r w:rsidR="00C63303">
              <w:rPr>
                <w:noProof/>
                <w:webHidden/>
              </w:rPr>
            </w:r>
            <w:r w:rsidR="00C63303">
              <w:rPr>
                <w:noProof/>
                <w:webHidden/>
              </w:rPr>
              <w:fldChar w:fldCharType="separate"/>
            </w:r>
            <w:r w:rsidR="00C63303">
              <w:rPr>
                <w:noProof/>
                <w:webHidden/>
              </w:rPr>
              <w:t>12</w:t>
            </w:r>
            <w:r w:rsidR="00C63303">
              <w:rPr>
                <w:noProof/>
                <w:webHidden/>
              </w:rPr>
              <w:fldChar w:fldCharType="end"/>
            </w:r>
          </w:hyperlink>
        </w:p>
        <w:p w:rsidR="00C63303" w:rsidRDefault="00C63303">
          <w:pPr>
            <w:pStyle w:val="TDC2"/>
            <w:tabs>
              <w:tab w:val="left" w:pos="880"/>
              <w:tab w:val="right" w:leader="dot" w:pos="8494"/>
            </w:tabs>
            <w:rPr>
              <w:rFonts w:asciiTheme="minorHAnsi" w:eastAsiaTheme="minorEastAsia" w:hAnsiTheme="minorHAnsi"/>
              <w:noProof/>
              <w:sz w:val="22"/>
              <w:lang w:eastAsia="es-ES"/>
            </w:rPr>
          </w:pPr>
          <w:hyperlink w:anchor="_Toc132236900" w:history="1">
            <w:r w:rsidRPr="00BA254D">
              <w:rPr>
                <w:rStyle w:val="Hipervnculo"/>
                <w:noProof/>
              </w:rPr>
              <w:t>1.1</w:t>
            </w:r>
            <w:r>
              <w:rPr>
                <w:rFonts w:asciiTheme="minorHAnsi" w:eastAsiaTheme="minorEastAsia" w:hAnsiTheme="minorHAnsi"/>
                <w:noProof/>
                <w:sz w:val="22"/>
                <w:lang w:eastAsia="es-ES"/>
              </w:rPr>
              <w:tab/>
            </w:r>
            <w:r w:rsidRPr="00BA254D">
              <w:rPr>
                <w:rStyle w:val="Hipervnculo"/>
                <w:noProof/>
              </w:rPr>
              <w:t>Motivación</w:t>
            </w:r>
            <w:r>
              <w:rPr>
                <w:noProof/>
                <w:webHidden/>
              </w:rPr>
              <w:tab/>
            </w:r>
            <w:r>
              <w:rPr>
                <w:noProof/>
                <w:webHidden/>
              </w:rPr>
              <w:fldChar w:fldCharType="begin"/>
            </w:r>
            <w:r>
              <w:rPr>
                <w:noProof/>
                <w:webHidden/>
              </w:rPr>
              <w:instrText xml:space="preserve"> PAGEREF _Toc132236900 \h </w:instrText>
            </w:r>
            <w:r>
              <w:rPr>
                <w:noProof/>
                <w:webHidden/>
              </w:rPr>
            </w:r>
            <w:r>
              <w:rPr>
                <w:noProof/>
                <w:webHidden/>
              </w:rPr>
              <w:fldChar w:fldCharType="separate"/>
            </w:r>
            <w:r>
              <w:rPr>
                <w:noProof/>
                <w:webHidden/>
              </w:rPr>
              <w:t>12</w:t>
            </w:r>
            <w:r>
              <w:rPr>
                <w:noProof/>
                <w:webHidden/>
              </w:rPr>
              <w:fldChar w:fldCharType="end"/>
            </w:r>
          </w:hyperlink>
        </w:p>
        <w:p w:rsidR="00C63303" w:rsidRDefault="00C63303">
          <w:pPr>
            <w:pStyle w:val="TDC2"/>
            <w:tabs>
              <w:tab w:val="left" w:pos="880"/>
              <w:tab w:val="right" w:leader="dot" w:pos="8494"/>
            </w:tabs>
            <w:rPr>
              <w:rFonts w:asciiTheme="minorHAnsi" w:eastAsiaTheme="minorEastAsia" w:hAnsiTheme="minorHAnsi"/>
              <w:noProof/>
              <w:sz w:val="22"/>
              <w:lang w:eastAsia="es-ES"/>
            </w:rPr>
          </w:pPr>
          <w:hyperlink w:anchor="_Toc132236901" w:history="1">
            <w:r w:rsidRPr="00BA254D">
              <w:rPr>
                <w:rStyle w:val="Hipervnculo"/>
                <w:noProof/>
              </w:rPr>
              <w:t>1.2</w:t>
            </w:r>
            <w:r>
              <w:rPr>
                <w:rFonts w:asciiTheme="minorHAnsi" w:eastAsiaTheme="minorEastAsia" w:hAnsiTheme="minorHAnsi"/>
                <w:noProof/>
                <w:sz w:val="22"/>
                <w:lang w:eastAsia="es-ES"/>
              </w:rPr>
              <w:tab/>
            </w:r>
            <w:r w:rsidRPr="00BA254D">
              <w:rPr>
                <w:rStyle w:val="Hipervnculo"/>
                <w:noProof/>
              </w:rPr>
              <w:t>Objetivos</w:t>
            </w:r>
            <w:r>
              <w:rPr>
                <w:noProof/>
                <w:webHidden/>
              </w:rPr>
              <w:tab/>
            </w:r>
            <w:r>
              <w:rPr>
                <w:noProof/>
                <w:webHidden/>
              </w:rPr>
              <w:fldChar w:fldCharType="begin"/>
            </w:r>
            <w:r>
              <w:rPr>
                <w:noProof/>
                <w:webHidden/>
              </w:rPr>
              <w:instrText xml:space="preserve"> PAGEREF _Toc132236901 \h </w:instrText>
            </w:r>
            <w:r>
              <w:rPr>
                <w:noProof/>
                <w:webHidden/>
              </w:rPr>
            </w:r>
            <w:r>
              <w:rPr>
                <w:noProof/>
                <w:webHidden/>
              </w:rPr>
              <w:fldChar w:fldCharType="separate"/>
            </w:r>
            <w:r>
              <w:rPr>
                <w:noProof/>
                <w:webHidden/>
              </w:rPr>
              <w:t>12</w:t>
            </w:r>
            <w:r>
              <w:rPr>
                <w:noProof/>
                <w:webHidden/>
              </w:rPr>
              <w:fldChar w:fldCharType="end"/>
            </w:r>
          </w:hyperlink>
        </w:p>
        <w:p w:rsidR="00C63303" w:rsidRDefault="00C63303">
          <w:pPr>
            <w:pStyle w:val="TDC2"/>
            <w:tabs>
              <w:tab w:val="left" w:pos="880"/>
              <w:tab w:val="right" w:leader="dot" w:pos="8494"/>
            </w:tabs>
            <w:rPr>
              <w:rFonts w:asciiTheme="minorHAnsi" w:eastAsiaTheme="minorEastAsia" w:hAnsiTheme="minorHAnsi"/>
              <w:noProof/>
              <w:sz w:val="22"/>
              <w:lang w:eastAsia="es-ES"/>
            </w:rPr>
          </w:pPr>
          <w:hyperlink w:anchor="_Toc132236902" w:history="1">
            <w:r w:rsidRPr="00BA254D">
              <w:rPr>
                <w:rStyle w:val="Hipervnculo"/>
                <w:noProof/>
              </w:rPr>
              <w:t>1.3</w:t>
            </w:r>
            <w:r>
              <w:rPr>
                <w:rFonts w:asciiTheme="minorHAnsi" w:eastAsiaTheme="minorEastAsia" w:hAnsiTheme="minorHAnsi"/>
                <w:noProof/>
                <w:sz w:val="22"/>
                <w:lang w:eastAsia="es-ES"/>
              </w:rPr>
              <w:tab/>
            </w:r>
            <w:r w:rsidRPr="00BA254D">
              <w:rPr>
                <w:rStyle w:val="Hipervnculo"/>
                <w:noProof/>
              </w:rPr>
              <w:t>Capítulos a abarcar</w:t>
            </w:r>
            <w:r>
              <w:rPr>
                <w:noProof/>
                <w:webHidden/>
              </w:rPr>
              <w:tab/>
            </w:r>
            <w:r>
              <w:rPr>
                <w:noProof/>
                <w:webHidden/>
              </w:rPr>
              <w:fldChar w:fldCharType="begin"/>
            </w:r>
            <w:r>
              <w:rPr>
                <w:noProof/>
                <w:webHidden/>
              </w:rPr>
              <w:instrText xml:space="preserve"> PAGEREF _Toc132236902 \h </w:instrText>
            </w:r>
            <w:r>
              <w:rPr>
                <w:noProof/>
                <w:webHidden/>
              </w:rPr>
            </w:r>
            <w:r>
              <w:rPr>
                <w:noProof/>
                <w:webHidden/>
              </w:rPr>
              <w:fldChar w:fldCharType="separate"/>
            </w:r>
            <w:r>
              <w:rPr>
                <w:noProof/>
                <w:webHidden/>
              </w:rPr>
              <w:t>14</w:t>
            </w:r>
            <w:r>
              <w:rPr>
                <w:noProof/>
                <w:webHidden/>
              </w:rPr>
              <w:fldChar w:fldCharType="end"/>
            </w:r>
          </w:hyperlink>
        </w:p>
        <w:p w:rsidR="00C63303" w:rsidRDefault="00C63303">
          <w:pPr>
            <w:pStyle w:val="TDC1"/>
            <w:rPr>
              <w:rFonts w:asciiTheme="minorHAnsi" w:eastAsiaTheme="minorEastAsia" w:hAnsiTheme="minorHAnsi"/>
              <w:noProof/>
              <w:sz w:val="22"/>
              <w:lang w:eastAsia="es-ES"/>
            </w:rPr>
          </w:pPr>
          <w:hyperlink w:anchor="_Toc132236903" w:history="1">
            <w:r w:rsidRPr="00BA254D">
              <w:rPr>
                <w:rStyle w:val="Hipervnculo"/>
                <w:noProof/>
              </w:rPr>
              <w:t>Capítulo 2: Fundamentos</w:t>
            </w:r>
            <w:r>
              <w:rPr>
                <w:noProof/>
                <w:webHidden/>
              </w:rPr>
              <w:tab/>
            </w:r>
            <w:r>
              <w:rPr>
                <w:noProof/>
                <w:webHidden/>
              </w:rPr>
              <w:fldChar w:fldCharType="begin"/>
            </w:r>
            <w:r>
              <w:rPr>
                <w:noProof/>
                <w:webHidden/>
              </w:rPr>
              <w:instrText xml:space="preserve"> PAGEREF _Toc132236903 \h </w:instrText>
            </w:r>
            <w:r>
              <w:rPr>
                <w:noProof/>
                <w:webHidden/>
              </w:rPr>
            </w:r>
            <w:r>
              <w:rPr>
                <w:noProof/>
                <w:webHidden/>
              </w:rPr>
              <w:fldChar w:fldCharType="separate"/>
            </w:r>
            <w:r>
              <w:rPr>
                <w:noProof/>
                <w:webHidden/>
              </w:rPr>
              <w:t>15</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04" w:history="1">
            <w:r w:rsidRPr="00BA254D">
              <w:rPr>
                <w:rStyle w:val="Hipervnculo"/>
                <w:noProof/>
              </w:rPr>
              <w:t>2.1 Tecnologías</w:t>
            </w:r>
            <w:r>
              <w:rPr>
                <w:noProof/>
                <w:webHidden/>
              </w:rPr>
              <w:tab/>
            </w:r>
            <w:r>
              <w:rPr>
                <w:noProof/>
                <w:webHidden/>
              </w:rPr>
              <w:fldChar w:fldCharType="begin"/>
            </w:r>
            <w:r>
              <w:rPr>
                <w:noProof/>
                <w:webHidden/>
              </w:rPr>
              <w:instrText xml:space="preserve"> PAGEREF _Toc132236904 \h </w:instrText>
            </w:r>
            <w:r>
              <w:rPr>
                <w:noProof/>
                <w:webHidden/>
              </w:rPr>
            </w:r>
            <w:r>
              <w:rPr>
                <w:noProof/>
                <w:webHidden/>
              </w:rPr>
              <w:fldChar w:fldCharType="separate"/>
            </w:r>
            <w:r>
              <w:rPr>
                <w:noProof/>
                <w:webHidden/>
              </w:rPr>
              <w:t>15</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05" w:history="1">
            <w:r w:rsidRPr="00BA254D">
              <w:rPr>
                <w:rStyle w:val="Hipervnculo"/>
                <w:noProof/>
              </w:rPr>
              <w:t>2.1.1 Lenguaje HTML</w:t>
            </w:r>
            <w:r>
              <w:rPr>
                <w:noProof/>
                <w:webHidden/>
              </w:rPr>
              <w:tab/>
            </w:r>
            <w:r>
              <w:rPr>
                <w:noProof/>
                <w:webHidden/>
              </w:rPr>
              <w:fldChar w:fldCharType="begin"/>
            </w:r>
            <w:r>
              <w:rPr>
                <w:noProof/>
                <w:webHidden/>
              </w:rPr>
              <w:instrText xml:space="preserve"> PAGEREF _Toc132236905 \h </w:instrText>
            </w:r>
            <w:r>
              <w:rPr>
                <w:noProof/>
                <w:webHidden/>
              </w:rPr>
            </w:r>
            <w:r>
              <w:rPr>
                <w:noProof/>
                <w:webHidden/>
              </w:rPr>
              <w:fldChar w:fldCharType="separate"/>
            </w:r>
            <w:r>
              <w:rPr>
                <w:noProof/>
                <w:webHidden/>
              </w:rPr>
              <w:t>15</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06" w:history="1">
            <w:r w:rsidRPr="00BA254D">
              <w:rPr>
                <w:rStyle w:val="Hipervnculo"/>
                <w:noProof/>
              </w:rPr>
              <w:t>2.1.2 Lenguaje CSS</w:t>
            </w:r>
            <w:r>
              <w:rPr>
                <w:noProof/>
                <w:webHidden/>
              </w:rPr>
              <w:tab/>
            </w:r>
            <w:r>
              <w:rPr>
                <w:noProof/>
                <w:webHidden/>
              </w:rPr>
              <w:fldChar w:fldCharType="begin"/>
            </w:r>
            <w:r>
              <w:rPr>
                <w:noProof/>
                <w:webHidden/>
              </w:rPr>
              <w:instrText xml:space="preserve"> PAGEREF _Toc132236906 \h </w:instrText>
            </w:r>
            <w:r>
              <w:rPr>
                <w:noProof/>
                <w:webHidden/>
              </w:rPr>
            </w:r>
            <w:r>
              <w:rPr>
                <w:noProof/>
                <w:webHidden/>
              </w:rPr>
              <w:fldChar w:fldCharType="separate"/>
            </w:r>
            <w:r>
              <w:rPr>
                <w:noProof/>
                <w:webHidden/>
              </w:rPr>
              <w:t>17</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07" w:history="1">
            <w:r w:rsidRPr="00BA254D">
              <w:rPr>
                <w:rStyle w:val="Hipervnculo"/>
                <w:noProof/>
              </w:rPr>
              <w:t>2.1.3 Lenguaje Javascript</w:t>
            </w:r>
            <w:r>
              <w:rPr>
                <w:noProof/>
                <w:webHidden/>
              </w:rPr>
              <w:tab/>
            </w:r>
            <w:r>
              <w:rPr>
                <w:noProof/>
                <w:webHidden/>
              </w:rPr>
              <w:fldChar w:fldCharType="begin"/>
            </w:r>
            <w:r>
              <w:rPr>
                <w:noProof/>
                <w:webHidden/>
              </w:rPr>
              <w:instrText xml:space="preserve"> PAGEREF _Toc132236907 \h </w:instrText>
            </w:r>
            <w:r>
              <w:rPr>
                <w:noProof/>
                <w:webHidden/>
              </w:rPr>
            </w:r>
            <w:r>
              <w:rPr>
                <w:noProof/>
                <w:webHidden/>
              </w:rPr>
              <w:fldChar w:fldCharType="separate"/>
            </w:r>
            <w:r>
              <w:rPr>
                <w:noProof/>
                <w:webHidden/>
              </w:rPr>
              <w:t>17</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08" w:history="1">
            <w:r w:rsidRPr="00BA254D">
              <w:rPr>
                <w:rStyle w:val="Hipervnculo"/>
                <w:noProof/>
              </w:rPr>
              <w:t>2.1.4 Visual Studio Code</w:t>
            </w:r>
            <w:r>
              <w:rPr>
                <w:noProof/>
                <w:webHidden/>
              </w:rPr>
              <w:tab/>
            </w:r>
            <w:r>
              <w:rPr>
                <w:noProof/>
                <w:webHidden/>
              </w:rPr>
              <w:fldChar w:fldCharType="begin"/>
            </w:r>
            <w:r>
              <w:rPr>
                <w:noProof/>
                <w:webHidden/>
              </w:rPr>
              <w:instrText xml:space="preserve"> PAGEREF _Toc132236908 \h </w:instrText>
            </w:r>
            <w:r>
              <w:rPr>
                <w:noProof/>
                <w:webHidden/>
              </w:rPr>
            </w:r>
            <w:r>
              <w:rPr>
                <w:noProof/>
                <w:webHidden/>
              </w:rPr>
              <w:fldChar w:fldCharType="separate"/>
            </w:r>
            <w:r>
              <w:rPr>
                <w:noProof/>
                <w:webHidden/>
              </w:rPr>
              <w:t>18</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09" w:history="1">
            <w:r w:rsidRPr="00BA254D">
              <w:rPr>
                <w:rStyle w:val="Hipervnculo"/>
                <w:noProof/>
              </w:rPr>
              <w:t>2.1.5 Firebase</w:t>
            </w:r>
            <w:r>
              <w:rPr>
                <w:noProof/>
                <w:webHidden/>
              </w:rPr>
              <w:tab/>
            </w:r>
            <w:r>
              <w:rPr>
                <w:noProof/>
                <w:webHidden/>
              </w:rPr>
              <w:fldChar w:fldCharType="begin"/>
            </w:r>
            <w:r>
              <w:rPr>
                <w:noProof/>
                <w:webHidden/>
              </w:rPr>
              <w:instrText xml:space="preserve"> PAGEREF _Toc132236909 \h </w:instrText>
            </w:r>
            <w:r>
              <w:rPr>
                <w:noProof/>
                <w:webHidden/>
              </w:rPr>
            </w:r>
            <w:r>
              <w:rPr>
                <w:noProof/>
                <w:webHidden/>
              </w:rPr>
              <w:fldChar w:fldCharType="separate"/>
            </w:r>
            <w:r>
              <w:rPr>
                <w:noProof/>
                <w:webHidden/>
              </w:rPr>
              <w:t>19</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0" w:history="1">
            <w:r w:rsidRPr="00BA254D">
              <w:rPr>
                <w:rStyle w:val="Hipervnculo"/>
                <w:noProof/>
              </w:rPr>
              <w:t>2.1.6 Justinmind</w:t>
            </w:r>
            <w:r>
              <w:rPr>
                <w:noProof/>
                <w:webHidden/>
              </w:rPr>
              <w:tab/>
            </w:r>
            <w:r>
              <w:rPr>
                <w:noProof/>
                <w:webHidden/>
              </w:rPr>
              <w:fldChar w:fldCharType="begin"/>
            </w:r>
            <w:r>
              <w:rPr>
                <w:noProof/>
                <w:webHidden/>
              </w:rPr>
              <w:instrText xml:space="preserve"> PAGEREF _Toc132236910 \h </w:instrText>
            </w:r>
            <w:r>
              <w:rPr>
                <w:noProof/>
                <w:webHidden/>
              </w:rPr>
            </w:r>
            <w:r>
              <w:rPr>
                <w:noProof/>
                <w:webHidden/>
              </w:rPr>
              <w:fldChar w:fldCharType="separate"/>
            </w:r>
            <w:r>
              <w:rPr>
                <w:noProof/>
                <w:webHidden/>
              </w:rPr>
              <w:t>21</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1" w:history="1">
            <w:r w:rsidRPr="00BA254D">
              <w:rPr>
                <w:rStyle w:val="Hipervnculo"/>
                <w:noProof/>
              </w:rPr>
              <w:t>2.1.7 Neocities</w:t>
            </w:r>
            <w:r>
              <w:rPr>
                <w:noProof/>
                <w:webHidden/>
              </w:rPr>
              <w:tab/>
            </w:r>
            <w:r>
              <w:rPr>
                <w:noProof/>
                <w:webHidden/>
              </w:rPr>
              <w:fldChar w:fldCharType="begin"/>
            </w:r>
            <w:r>
              <w:rPr>
                <w:noProof/>
                <w:webHidden/>
              </w:rPr>
              <w:instrText xml:space="preserve"> PAGEREF _Toc132236911 \h </w:instrText>
            </w:r>
            <w:r>
              <w:rPr>
                <w:noProof/>
                <w:webHidden/>
              </w:rPr>
            </w:r>
            <w:r>
              <w:rPr>
                <w:noProof/>
                <w:webHidden/>
              </w:rPr>
              <w:fldChar w:fldCharType="separate"/>
            </w:r>
            <w:r>
              <w:rPr>
                <w:noProof/>
                <w:webHidden/>
              </w:rPr>
              <w:t>21</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2" w:history="1">
            <w:r w:rsidRPr="00BA254D">
              <w:rPr>
                <w:rStyle w:val="Hipervnculo"/>
                <w:noProof/>
              </w:rPr>
              <w:t>2.1.8 GitHub</w:t>
            </w:r>
            <w:r>
              <w:rPr>
                <w:noProof/>
                <w:webHidden/>
              </w:rPr>
              <w:tab/>
            </w:r>
            <w:r>
              <w:rPr>
                <w:noProof/>
                <w:webHidden/>
              </w:rPr>
              <w:fldChar w:fldCharType="begin"/>
            </w:r>
            <w:r>
              <w:rPr>
                <w:noProof/>
                <w:webHidden/>
              </w:rPr>
              <w:instrText xml:space="preserve"> PAGEREF _Toc132236912 \h </w:instrText>
            </w:r>
            <w:r>
              <w:rPr>
                <w:noProof/>
                <w:webHidden/>
              </w:rPr>
            </w:r>
            <w:r>
              <w:rPr>
                <w:noProof/>
                <w:webHidden/>
              </w:rPr>
              <w:fldChar w:fldCharType="separate"/>
            </w:r>
            <w:r>
              <w:rPr>
                <w:noProof/>
                <w:webHidden/>
              </w:rPr>
              <w:t>22</w:t>
            </w:r>
            <w:r>
              <w:rPr>
                <w:noProof/>
                <w:webHidden/>
              </w:rPr>
              <w:fldChar w:fldCharType="end"/>
            </w:r>
          </w:hyperlink>
        </w:p>
        <w:p w:rsidR="00C63303" w:rsidRDefault="00C63303">
          <w:pPr>
            <w:pStyle w:val="TDC1"/>
            <w:rPr>
              <w:rFonts w:asciiTheme="minorHAnsi" w:eastAsiaTheme="minorEastAsia" w:hAnsiTheme="minorHAnsi"/>
              <w:noProof/>
              <w:sz w:val="22"/>
              <w:lang w:eastAsia="es-ES"/>
            </w:rPr>
          </w:pPr>
          <w:hyperlink w:anchor="_Toc132236913" w:history="1">
            <w:r w:rsidRPr="00BA254D">
              <w:rPr>
                <w:rStyle w:val="Hipervnculo"/>
                <w:noProof/>
              </w:rPr>
              <w:t>Capítulo 3: Descripción de la aplicación</w:t>
            </w:r>
            <w:r>
              <w:rPr>
                <w:noProof/>
                <w:webHidden/>
              </w:rPr>
              <w:tab/>
            </w:r>
            <w:r>
              <w:rPr>
                <w:noProof/>
                <w:webHidden/>
              </w:rPr>
              <w:fldChar w:fldCharType="begin"/>
            </w:r>
            <w:r>
              <w:rPr>
                <w:noProof/>
                <w:webHidden/>
              </w:rPr>
              <w:instrText xml:space="preserve"> PAGEREF _Toc132236913 \h </w:instrText>
            </w:r>
            <w:r>
              <w:rPr>
                <w:noProof/>
                <w:webHidden/>
              </w:rPr>
            </w:r>
            <w:r>
              <w:rPr>
                <w:noProof/>
                <w:webHidden/>
              </w:rPr>
              <w:fldChar w:fldCharType="separate"/>
            </w:r>
            <w:r>
              <w:rPr>
                <w:noProof/>
                <w:webHidden/>
              </w:rPr>
              <w:t>25</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14" w:history="1">
            <w:r w:rsidRPr="00BA254D">
              <w:rPr>
                <w:rStyle w:val="Hipervnculo"/>
                <w:noProof/>
              </w:rPr>
              <w:t>3.1 Metodología de trabajo</w:t>
            </w:r>
            <w:r>
              <w:rPr>
                <w:noProof/>
                <w:webHidden/>
              </w:rPr>
              <w:tab/>
            </w:r>
            <w:r>
              <w:rPr>
                <w:noProof/>
                <w:webHidden/>
              </w:rPr>
              <w:fldChar w:fldCharType="begin"/>
            </w:r>
            <w:r>
              <w:rPr>
                <w:noProof/>
                <w:webHidden/>
              </w:rPr>
              <w:instrText xml:space="preserve"> PAGEREF _Toc132236914 \h </w:instrText>
            </w:r>
            <w:r>
              <w:rPr>
                <w:noProof/>
                <w:webHidden/>
              </w:rPr>
            </w:r>
            <w:r>
              <w:rPr>
                <w:noProof/>
                <w:webHidden/>
              </w:rPr>
              <w:fldChar w:fldCharType="separate"/>
            </w:r>
            <w:r>
              <w:rPr>
                <w:noProof/>
                <w:webHidden/>
              </w:rPr>
              <w:t>25</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15" w:history="1">
            <w:r w:rsidRPr="00BA254D">
              <w:rPr>
                <w:rStyle w:val="Hipervnculo"/>
                <w:noProof/>
              </w:rPr>
              <w:t>3.2 Inicio del proyecto</w:t>
            </w:r>
            <w:r>
              <w:rPr>
                <w:noProof/>
                <w:webHidden/>
              </w:rPr>
              <w:tab/>
            </w:r>
            <w:r>
              <w:rPr>
                <w:noProof/>
                <w:webHidden/>
              </w:rPr>
              <w:fldChar w:fldCharType="begin"/>
            </w:r>
            <w:r>
              <w:rPr>
                <w:noProof/>
                <w:webHidden/>
              </w:rPr>
              <w:instrText xml:space="preserve"> PAGEREF _Toc132236915 \h </w:instrText>
            </w:r>
            <w:r>
              <w:rPr>
                <w:noProof/>
                <w:webHidden/>
              </w:rPr>
            </w:r>
            <w:r>
              <w:rPr>
                <w:noProof/>
                <w:webHidden/>
              </w:rPr>
              <w:fldChar w:fldCharType="separate"/>
            </w:r>
            <w:r>
              <w:rPr>
                <w:noProof/>
                <w:webHidden/>
              </w:rPr>
              <w:t>26</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6" w:history="1">
            <w:r w:rsidRPr="00BA254D">
              <w:rPr>
                <w:rStyle w:val="Hipervnculo"/>
                <w:noProof/>
              </w:rPr>
              <w:t>3.2.1 Requisitos funcionales</w:t>
            </w:r>
            <w:r>
              <w:rPr>
                <w:noProof/>
                <w:webHidden/>
              </w:rPr>
              <w:tab/>
            </w:r>
            <w:r>
              <w:rPr>
                <w:noProof/>
                <w:webHidden/>
              </w:rPr>
              <w:fldChar w:fldCharType="begin"/>
            </w:r>
            <w:r>
              <w:rPr>
                <w:noProof/>
                <w:webHidden/>
              </w:rPr>
              <w:instrText xml:space="preserve"> PAGEREF _Toc132236916 \h </w:instrText>
            </w:r>
            <w:r>
              <w:rPr>
                <w:noProof/>
                <w:webHidden/>
              </w:rPr>
            </w:r>
            <w:r>
              <w:rPr>
                <w:noProof/>
                <w:webHidden/>
              </w:rPr>
              <w:fldChar w:fldCharType="separate"/>
            </w:r>
            <w:r>
              <w:rPr>
                <w:noProof/>
                <w:webHidden/>
              </w:rPr>
              <w:t>26</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7" w:history="1">
            <w:r w:rsidRPr="00BA254D">
              <w:rPr>
                <w:rStyle w:val="Hipervnculo"/>
                <w:noProof/>
              </w:rPr>
              <w:t>3.2.1 Requisitos no funcionales</w:t>
            </w:r>
            <w:r>
              <w:rPr>
                <w:noProof/>
                <w:webHidden/>
              </w:rPr>
              <w:tab/>
            </w:r>
            <w:r>
              <w:rPr>
                <w:noProof/>
                <w:webHidden/>
              </w:rPr>
              <w:fldChar w:fldCharType="begin"/>
            </w:r>
            <w:r>
              <w:rPr>
                <w:noProof/>
                <w:webHidden/>
              </w:rPr>
              <w:instrText xml:space="preserve"> PAGEREF _Toc132236917 \h </w:instrText>
            </w:r>
            <w:r>
              <w:rPr>
                <w:noProof/>
                <w:webHidden/>
              </w:rPr>
            </w:r>
            <w:r>
              <w:rPr>
                <w:noProof/>
                <w:webHidden/>
              </w:rPr>
              <w:fldChar w:fldCharType="separate"/>
            </w:r>
            <w:r>
              <w:rPr>
                <w:noProof/>
                <w:webHidden/>
              </w:rPr>
              <w:t>26</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18" w:history="1">
            <w:r w:rsidRPr="00BA254D">
              <w:rPr>
                <w:rStyle w:val="Hipervnculo"/>
                <w:noProof/>
              </w:rPr>
              <w:t>3.3 Desarrollo y construcción</w:t>
            </w:r>
            <w:r>
              <w:rPr>
                <w:noProof/>
                <w:webHidden/>
              </w:rPr>
              <w:tab/>
            </w:r>
            <w:r>
              <w:rPr>
                <w:noProof/>
                <w:webHidden/>
              </w:rPr>
              <w:fldChar w:fldCharType="begin"/>
            </w:r>
            <w:r>
              <w:rPr>
                <w:noProof/>
                <w:webHidden/>
              </w:rPr>
              <w:instrText xml:space="preserve"> PAGEREF _Toc132236918 \h </w:instrText>
            </w:r>
            <w:r>
              <w:rPr>
                <w:noProof/>
                <w:webHidden/>
              </w:rPr>
            </w:r>
            <w:r>
              <w:rPr>
                <w:noProof/>
                <w:webHidden/>
              </w:rPr>
              <w:fldChar w:fldCharType="separate"/>
            </w:r>
            <w:r>
              <w:rPr>
                <w:noProof/>
                <w:webHidden/>
              </w:rPr>
              <w:t>27</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19" w:history="1">
            <w:r w:rsidRPr="00BA254D">
              <w:rPr>
                <w:rStyle w:val="Hipervnculo"/>
                <w:noProof/>
              </w:rPr>
              <w:t>3.3.1 Firebase</w:t>
            </w:r>
            <w:r>
              <w:rPr>
                <w:noProof/>
                <w:webHidden/>
              </w:rPr>
              <w:tab/>
            </w:r>
            <w:r>
              <w:rPr>
                <w:noProof/>
                <w:webHidden/>
              </w:rPr>
              <w:fldChar w:fldCharType="begin"/>
            </w:r>
            <w:r>
              <w:rPr>
                <w:noProof/>
                <w:webHidden/>
              </w:rPr>
              <w:instrText xml:space="preserve"> PAGEREF _Toc132236919 \h </w:instrText>
            </w:r>
            <w:r>
              <w:rPr>
                <w:noProof/>
                <w:webHidden/>
              </w:rPr>
            </w:r>
            <w:r>
              <w:rPr>
                <w:noProof/>
                <w:webHidden/>
              </w:rPr>
              <w:fldChar w:fldCharType="separate"/>
            </w:r>
            <w:r>
              <w:rPr>
                <w:noProof/>
                <w:webHidden/>
              </w:rPr>
              <w:t>28</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0" w:history="1">
            <w:r w:rsidRPr="00BA254D">
              <w:rPr>
                <w:rStyle w:val="Hipervnculo"/>
                <w:noProof/>
              </w:rPr>
              <w:t>3.3.2 Implementación de fichero Firebase.js</w:t>
            </w:r>
            <w:r>
              <w:rPr>
                <w:noProof/>
                <w:webHidden/>
              </w:rPr>
              <w:tab/>
            </w:r>
            <w:r>
              <w:rPr>
                <w:noProof/>
                <w:webHidden/>
              </w:rPr>
              <w:fldChar w:fldCharType="begin"/>
            </w:r>
            <w:r>
              <w:rPr>
                <w:noProof/>
                <w:webHidden/>
              </w:rPr>
              <w:instrText xml:space="preserve"> PAGEREF _Toc132236920 \h </w:instrText>
            </w:r>
            <w:r>
              <w:rPr>
                <w:noProof/>
                <w:webHidden/>
              </w:rPr>
            </w:r>
            <w:r>
              <w:rPr>
                <w:noProof/>
                <w:webHidden/>
              </w:rPr>
              <w:fldChar w:fldCharType="separate"/>
            </w:r>
            <w:r>
              <w:rPr>
                <w:noProof/>
                <w:webHidden/>
              </w:rPr>
              <w:t>29</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1" w:history="1">
            <w:r w:rsidRPr="00BA254D">
              <w:rPr>
                <w:rStyle w:val="Hipervnculo"/>
                <w:noProof/>
              </w:rPr>
              <w:t>3.3.3 Bases del prototipo</w:t>
            </w:r>
            <w:r>
              <w:rPr>
                <w:noProof/>
                <w:webHidden/>
              </w:rPr>
              <w:tab/>
            </w:r>
            <w:r>
              <w:rPr>
                <w:noProof/>
                <w:webHidden/>
              </w:rPr>
              <w:fldChar w:fldCharType="begin"/>
            </w:r>
            <w:r>
              <w:rPr>
                <w:noProof/>
                <w:webHidden/>
              </w:rPr>
              <w:instrText xml:space="preserve"> PAGEREF _Toc132236921 \h </w:instrText>
            </w:r>
            <w:r>
              <w:rPr>
                <w:noProof/>
                <w:webHidden/>
              </w:rPr>
            </w:r>
            <w:r>
              <w:rPr>
                <w:noProof/>
                <w:webHidden/>
              </w:rPr>
              <w:fldChar w:fldCharType="separate"/>
            </w:r>
            <w:r>
              <w:rPr>
                <w:noProof/>
                <w:webHidden/>
              </w:rPr>
              <w:t>30</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2" w:history="1">
            <w:r w:rsidRPr="00BA254D">
              <w:rPr>
                <w:rStyle w:val="Hipervnculo"/>
                <w:noProof/>
              </w:rPr>
              <w:t>3.3.4 Desarrollo de la interfaz de las pantallas</w:t>
            </w:r>
            <w:r>
              <w:rPr>
                <w:noProof/>
                <w:webHidden/>
              </w:rPr>
              <w:tab/>
            </w:r>
            <w:r>
              <w:rPr>
                <w:noProof/>
                <w:webHidden/>
              </w:rPr>
              <w:fldChar w:fldCharType="begin"/>
            </w:r>
            <w:r>
              <w:rPr>
                <w:noProof/>
                <w:webHidden/>
              </w:rPr>
              <w:instrText xml:space="preserve"> PAGEREF _Toc132236922 \h </w:instrText>
            </w:r>
            <w:r>
              <w:rPr>
                <w:noProof/>
                <w:webHidden/>
              </w:rPr>
            </w:r>
            <w:r>
              <w:rPr>
                <w:noProof/>
                <w:webHidden/>
              </w:rPr>
              <w:fldChar w:fldCharType="separate"/>
            </w:r>
            <w:r>
              <w:rPr>
                <w:noProof/>
                <w:webHidden/>
              </w:rPr>
              <w:t>32</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3" w:history="1">
            <w:r w:rsidRPr="00BA254D">
              <w:rPr>
                <w:rStyle w:val="Hipervnculo"/>
                <w:noProof/>
              </w:rPr>
              <w:t>3.3.3 Desarrollo del tablero</w:t>
            </w:r>
            <w:r>
              <w:rPr>
                <w:noProof/>
                <w:webHidden/>
              </w:rPr>
              <w:tab/>
            </w:r>
            <w:r>
              <w:rPr>
                <w:noProof/>
                <w:webHidden/>
              </w:rPr>
              <w:fldChar w:fldCharType="begin"/>
            </w:r>
            <w:r>
              <w:rPr>
                <w:noProof/>
                <w:webHidden/>
              </w:rPr>
              <w:instrText xml:space="preserve"> PAGEREF _Toc132236923 \h </w:instrText>
            </w:r>
            <w:r>
              <w:rPr>
                <w:noProof/>
                <w:webHidden/>
              </w:rPr>
            </w:r>
            <w:r>
              <w:rPr>
                <w:noProof/>
                <w:webHidden/>
              </w:rPr>
              <w:fldChar w:fldCharType="separate"/>
            </w:r>
            <w:r>
              <w:rPr>
                <w:noProof/>
                <w:webHidden/>
              </w:rPr>
              <w:t>40</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4" w:history="1">
            <w:r w:rsidRPr="00BA254D">
              <w:rPr>
                <w:rStyle w:val="Hipervnculo"/>
                <w:noProof/>
              </w:rPr>
              <w:t>3.3.4 Desarrollo de la funcionalidad de los menús</w:t>
            </w:r>
            <w:r>
              <w:rPr>
                <w:noProof/>
                <w:webHidden/>
              </w:rPr>
              <w:tab/>
            </w:r>
            <w:r>
              <w:rPr>
                <w:noProof/>
                <w:webHidden/>
              </w:rPr>
              <w:fldChar w:fldCharType="begin"/>
            </w:r>
            <w:r>
              <w:rPr>
                <w:noProof/>
                <w:webHidden/>
              </w:rPr>
              <w:instrText xml:space="preserve"> PAGEREF _Toc132236924 \h </w:instrText>
            </w:r>
            <w:r>
              <w:rPr>
                <w:noProof/>
                <w:webHidden/>
              </w:rPr>
            </w:r>
            <w:r>
              <w:rPr>
                <w:noProof/>
                <w:webHidden/>
              </w:rPr>
              <w:fldChar w:fldCharType="separate"/>
            </w:r>
            <w:r>
              <w:rPr>
                <w:noProof/>
                <w:webHidden/>
              </w:rPr>
              <w:t>41</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5" w:history="1">
            <w:r w:rsidRPr="00BA254D">
              <w:rPr>
                <w:rStyle w:val="Hipervnculo"/>
                <w:noProof/>
              </w:rPr>
              <w:t>3.3.5 Desarrollo de la funcionalidad del tablero</w:t>
            </w:r>
            <w:r>
              <w:rPr>
                <w:noProof/>
                <w:webHidden/>
              </w:rPr>
              <w:tab/>
            </w:r>
            <w:r>
              <w:rPr>
                <w:noProof/>
                <w:webHidden/>
              </w:rPr>
              <w:fldChar w:fldCharType="begin"/>
            </w:r>
            <w:r>
              <w:rPr>
                <w:noProof/>
                <w:webHidden/>
              </w:rPr>
              <w:instrText xml:space="preserve"> PAGEREF _Toc132236925 \h </w:instrText>
            </w:r>
            <w:r>
              <w:rPr>
                <w:noProof/>
                <w:webHidden/>
              </w:rPr>
            </w:r>
            <w:r>
              <w:rPr>
                <w:noProof/>
                <w:webHidden/>
              </w:rPr>
              <w:fldChar w:fldCharType="separate"/>
            </w:r>
            <w:r>
              <w:rPr>
                <w:noProof/>
                <w:webHidden/>
              </w:rPr>
              <w:t>44</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26" w:history="1">
            <w:r w:rsidRPr="00BA254D">
              <w:rPr>
                <w:rStyle w:val="Hipervnculo"/>
                <w:noProof/>
              </w:rPr>
              <w:t>4. Descripción del uso de la aplicación</w:t>
            </w:r>
            <w:r>
              <w:rPr>
                <w:noProof/>
                <w:webHidden/>
              </w:rPr>
              <w:tab/>
            </w:r>
            <w:r>
              <w:rPr>
                <w:noProof/>
                <w:webHidden/>
              </w:rPr>
              <w:fldChar w:fldCharType="begin"/>
            </w:r>
            <w:r>
              <w:rPr>
                <w:noProof/>
                <w:webHidden/>
              </w:rPr>
              <w:instrText xml:space="preserve"> PAGEREF _Toc132236926 \h </w:instrText>
            </w:r>
            <w:r>
              <w:rPr>
                <w:noProof/>
                <w:webHidden/>
              </w:rPr>
            </w:r>
            <w:r>
              <w:rPr>
                <w:noProof/>
                <w:webHidden/>
              </w:rPr>
              <w:fldChar w:fldCharType="separate"/>
            </w:r>
            <w:r>
              <w:rPr>
                <w:noProof/>
                <w:webHidden/>
              </w:rPr>
              <w:t>48</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7" w:history="1">
            <w:r w:rsidRPr="00BA254D">
              <w:rPr>
                <w:rStyle w:val="Hipervnculo"/>
                <w:noProof/>
              </w:rPr>
              <w:t>4.1 Instrucciones del juego</w:t>
            </w:r>
            <w:r>
              <w:rPr>
                <w:noProof/>
                <w:webHidden/>
              </w:rPr>
              <w:tab/>
            </w:r>
            <w:r>
              <w:rPr>
                <w:noProof/>
                <w:webHidden/>
              </w:rPr>
              <w:fldChar w:fldCharType="begin"/>
            </w:r>
            <w:r>
              <w:rPr>
                <w:noProof/>
                <w:webHidden/>
              </w:rPr>
              <w:instrText xml:space="preserve"> PAGEREF _Toc132236927 \h </w:instrText>
            </w:r>
            <w:r>
              <w:rPr>
                <w:noProof/>
                <w:webHidden/>
              </w:rPr>
            </w:r>
            <w:r>
              <w:rPr>
                <w:noProof/>
                <w:webHidden/>
              </w:rPr>
              <w:fldChar w:fldCharType="separate"/>
            </w:r>
            <w:r>
              <w:rPr>
                <w:noProof/>
                <w:webHidden/>
              </w:rPr>
              <w:t>48</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8" w:history="1">
            <w:r w:rsidRPr="00BA254D">
              <w:rPr>
                <w:rStyle w:val="Hipervnculo"/>
                <w:noProof/>
              </w:rPr>
              <w:t>4.2 Íconos y objetos principales del juego</w:t>
            </w:r>
            <w:r>
              <w:rPr>
                <w:noProof/>
                <w:webHidden/>
              </w:rPr>
              <w:tab/>
            </w:r>
            <w:r>
              <w:rPr>
                <w:noProof/>
                <w:webHidden/>
              </w:rPr>
              <w:fldChar w:fldCharType="begin"/>
            </w:r>
            <w:r>
              <w:rPr>
                <w:noProof/>
                <w:webHidden/>
              </w:rPr>
              <w:instrText xml:space="preserve"> PAGEREF _Toc132236928 \h </w:instrText>
            </w:r>
            <w:r>
              <w:rPr>
                <w:noProof/>
                <w:webHidden/>
              </w:rPr>
            </w:r>
            <w:r>
              <w:rPr>
                <w:noProof/>
                <w:webHidden/>
              </w:rPr>
              <w:fldChar w:fldCharType="separate"/>
            </w:r>
            <w:r>
              <w:rPr>
                <w:noProof/>
                <w:webHidden/>
              </w:rPr>
              <w:t>50</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29" w:history="1">
            <w:r w:rsidRPr="00BA254D">
              <w:rPr>
                <w:rStyle w:val="Hipervnculo"/>
                <w:noProof/>
              </w:rPr>
              <w:t>4.3 Gestión de la partida por parte del profesor</w:t>
            </w:r>
            <w:r>
              <w:rPr>
                <w:noProof/>
                <w:webHidden/>
              </w:rPr>
              <w:tab/>
            </w:r>
            <w:r>
              <w:rPr>
                <w:noProof/>
                <w:webHidden/>
              </w:rPr>
              <w:fldChar w:fldCharType="begin"/>
            </w:r>
            <w:r>
              <w:rPr>
                <w:noProof/>
                <w:webHidden/>
              </w:rPr>
              <w:instrText xml:space="preserve"> PAGEREF _Toc132236929 \h </w:instrText>
            </w:r>
            <w:r>
              <w:rPr>
                <w:noProof/>
                <w:webHidden/>
              </w:rPr>
            </w:r>
            <w:r>
              <w:rPr>
                <w:noProof/>
                <w:webHidden/>
              </w:rPr>
              <w:fldChar w:fldCharType="separate"/>
            </w:r>
            <w:r>
              <w:rPr>
                <w:noProof/>
                <w:webHidden/>
              </w:rPr>
              <w:t>52</w:t>
            </w:r>
            <w:r>
              <w:rPr>
                <w:noProof/>
                <w:webHidden/>
              </w:rPr>
              <w:fldChar w:fldCharType="end"/>
            </w:r>
          </w:hyperlink>
        </w:p>
        <w:p w:rsidR="00C63303" w:rsidRDefault="00C63303">
          <w:pPr>
            <w:pStyle w:val="TDC3"/>
            <w:rPr>
              <w:rFonts w:asciiTheme="minorHAnsi" w:eastAsiaTheme="minorEastAsia" w:hAnsiTheme="minorHAnsi"/>
              <w:noProof/>
              <w:sz w:val="22"/>
              <w:lang w:eastAsia="es-ES"/>
            </w:rPr>
          </w:pPr>
          <w:hyperlink w:anchor="_Toc132236930" w:history="1">
            <w:r w:rsidRPr="00BA254D">
              <w:rPr>
                <w:rStyle w:val="Hipervnculo"/>
                <w:noProof/>
              </w:rPr>
              <w:t>4.4 Guía de estudiante</w:t>
            </w:r>
            <w:r>
              <w:rPr>
                <w:noProof/>
                <w:webHidden/>
              </w:rPr>
              <w:tab/>
            </w:r>
            <w:r>
              <w:rPr>
                <w:noProof/>
                <w:webHidden/>
              </w:rPr>
              <w:fldChar w:fldCharType="begin"/>
            </w:r>
            <w:r>
              <w:rPr>
                <w:noProof/>
                <w:webHidden/>
              </w:rPr>
              <w:instrText xml:space="preserve"> PAGEREF _Toc132236930 \h </w:instrText>
            </w:r>
            <w:r>
              <w:rPr>
                <w:noProof/>
                <w:webHidden/>
              </w:rPr>
            </w:r>
            <w:r>
              <w:rPr>
                <w:noProof/>
                <w:webHidden/>
              </w:rPr>
              <w:fldChar w:fldCharType="separate"/>
            </w:r>
            <w:r>
              <w:rPr>
                <w:noProof/>
                <w:webHidden/>
              </w:rPr>
              <w:t>54</w:t>
            </w:r>
            <w:r>
              <w:rPr>
                <w:noProof/>
                <w:webHidden/>
              </w:rPr>
              <w:fldChar w:fldCharType="end"/>
            </w:r>
          </w:hyperlink>
        </w:p>
        <w:p w:rsidR="00C63303" w:rsidRDefault="00C63303">
          <w:pPr>
            <w:pStyle w:val="TDC1"/>
            <w:rPr>
              <w:rFonts w:asciiTheme="minorHAnsi" w:eastAsiaTheme="minorEastAsia" w:hAnsiTheme="minorHAnsi"/>
              <w:noProof/>
              <w:sz w:val="22"/>
              <w:lang w:eastAsia="es-ES"/>
            </w:rPr>
          </w:pPr>
          <w:hyperlink w:anchor="_Toc132236931" w:history="1">
            <w:r w:rsidRPr="00BA254D">
              <w:rPr>
                <w:rStyle w:val="Hipervnculo"/>
                <w:noProof/>
              </w:rPr>
              <w:t>Capítulo 5: Pruebas</w:t>
            </w:r>
            <w:r>
              <w:rPr>
                <w:noProof/>
                <w:webHidden/>
              </w:rPr>
              <w:tab/>
            </w:r>
            <w:r>
              <w:rPr>
                <w:noProof/>
                <w:webHidden/>
              </w:rPr>
              <w:fldChar w:fldCharType="begin"/>
            </w:r>
            <w:r>
              <w:rPr>
                <w:noProof/>
                <w:webHidden/>
              </w:rPr>
              <w:instrText xml:space="preserve"> PAGEREF _Toc132236931 \h </w:instrText>
            </w:r>
            <w:r>
              <w:rPr>
                <w:noProof/>
                <w:webHidden/>
              </w:rPr>
            </w:r>
            <w:r>
              <w:rPr>
                <w:noProof/>
                <w:webHidden/>
              </w:rPr>
              <w:fldChar w:fldCharType="separate"/>
            </w:r>
            <w:r>
              <w:rPr>
                <w:noProof/>
                <w:webHidden/>
              </w:rPr>
              <w:t>54</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32" w:history="1">
            <w:r w:rsidRPr="00BA254D">
              <w:rPr>
                <w:rStyle w:val="Hipervnculo"/>
                <w:noProof/>
              </w:rPr>
              <w:t>5.1 Pruebas de caja blanca</w:t>
            </w:r>
            <w:r>
              <w:rPr>
                <w:noProof/>
                <w:webHidden/>
              </w:rPr>
              <w:tab/>
            </w:r>
            <w:r>
              <w:rPr>
                <w:noProof/>
                <w:webHidden/>
              </w:rPr>
              <w:fldChar w:fldCharType="begin"/>
            </w:r>
            <w:r>
              <w:rPr>
                <w:noProof/>
                <w:webHidden/>
              </w:rPr>
              <w:instrText xml:space="preserve"> PAGEREF _Toc132236932 \h </w:instrText>
            </w:r>
            <w:r>
              <w:rPr>
                <w:noProof/>
                <w:webHidden/>
              </w:rPr>
            </w:r>
            <w:r>
              <w:rPr>
                <w:noProof/>
                <w:webHidden/>
              </w:rPr>
              <w:fldChar w:fldCharType="separate"/>
            </w:r>
            <w:r>
              <w:rPr>
                <w:noProof/>
                <w:webHidden/>
              </w:rPr>
              <w:t>55</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33" w:history="1">
            <w:r w:rsidRPr="00BA254D">
              <w:rPr>
                <w:rStyle w:val="Hipervnculo"/>
                <w:noProof/>
              </w:rPr>
              <w:t>5.2 Pruebas de caja negra</w:t>
            </w:r>
            <w:r>
              <w:rPr>
                <w:noProof/>
                <w:webHidden/>
              </w:rPr>
              <w:tab/>
            </w:r>
            <w:r>
              <w:rPr>
                <w:noProof/>
                <w:webHidden/>
              </w:rPr>
              <w:fldChar w:fldCharType="begin"/>
            </w:r>
            <w:r>
              <w:rPr>
                <w:noProof/>
                <w:webHidden/>
              </w:rPr>
              <w:instrText xml:space="preserve"> PAGEREF _Toc132236933 \h </w:instrText>
            </w:r>
            <w:r>
              <w:rPr>
                <w:noProof/>
                <w:webHidden/>
              </w:rPr>
            </w:r>
            <w:r>
              <w:rPr>
                <w:noProof/>
                <w:webHidden/>
              </w:rPr>
              <w:fldChar w:fldCharType="separate"/>
            </w:r>
            <w:r>
              <w:rPr>
                <w:noProof/>
                <w:webHidden/>
              </w:rPr>
              <w:t>56</w:t>
            </w:r>
            <w:r>
              <w:rPr>
                <w:noProof/>
                <w:webHidden/>
              </w:rPr>
              <w:fldChar w:fldCharType="end"/>
            </w:r>
          </w:hyperlink>
        </w:p>
        <w:p w:rsidR="00C63303" w:rsidRDefault="00C63303">
          <w:pPr>
            <w:pStyle w:val="TDC2"/>
            <w:tabs>
              <w:tab w:val="right" w:leader="dot" w:pos="8494"/>
            </w:tabs>
            <w:rPr>
              <w:rFonts w:asciiTheme="minorHAnsi" w:eastAsiaTheme="minorEastAsia" w:hAnsiTheme="minorHAnsi"/>
              <w:noProof/>
              <w:sz w:val="22"/>
              <w:lang w:eastAsia="es-ES"/>
            </w:rPr>
          </w:pPr>
          <w:hyperlink w:anchor="_Toc132236934" w:history="1">
            <w:r w:rsidRPr="00BA254D">
              <w:rPr>
                <w:rStyle w:val="Hipervnculo"/>
                <w:noProof/>
              </w:rPr>
              <w:t>5.3 Pruebas de usabilidad</w:t>
            </w:r>
            <w:r>
              <w:rPr>
                <w:noProof/>
                <w:webHidden/>
              </w:rPr>
              <w:tab/>
            </w:r>
            <w:r>
              <w:rPr>
                <w:noProof/>
                <w:webHidden/>
              </w:rPr>
              <w:fldChar w:fldCharType="begin"/>
            </w:r>
            <w:r>
              <w:rPr>
                <w:noProof/>
                <w:webHidden/>
              </w:rPr>
              <w:instrText xml:space="preserve"> PAGEREF _Toc132236934 \h </w:instrText>
            </w:r>
            <w:r>
              <w:rPr>
                <w:noProof/>
                <w:webHidden/>
              </w:rPr>
            </w:r>
            <w:r>
              <w:rPr>
                <w:noProof/>
                <w:webHidden/>
              </w:rPr>
              <w:fldChar w:fldCharType="separate"/>
            </w:r>
            <w:r>
              <w:rPr>
                <w:noProof/>
                <w:webHidden/>
              </w:rPr>
              <w:t>57</w:t>
            </w:r>
            <w:r>
              <w:rPr>
                <w:noProof/>
                <w:webHidden/>
              </w:rPr>
              <w:fldChar w:fldCharType="end"/>
            </w:r>
          </w:hyperlink>
        </w:p>
        <w:p w:rsidR="00C63303" w:rsidRDefault="00C63303">
          <w:pPr>
            <w:pStyle w:val="TDC1"/>
            <w:rPr>
              <w:rFonts w:asciiTheme="minorHAnsi" w:eastAsiaTheme="minorEastAsia" w:hAnsiTheme="minorHAnsi"/>
              <w:noProof/>
              <w:sz w:val="22"/>
              <w:lang w:eastAsia="es-ES"/>
            </w:rPr>
          </w:pPr>
          <w:hyperlink w:anchor="_Toc132236935" w:history="1">
            <w:r w:rsidRPr="00BA254D">
              <w:rPr>
                <w:rStyle w:val="Hipervnculo"/>
                <w:noProof/>
              </w:rPr>
              <w:t>Capítulo 6: Conclusiones</w:t>
            </w:r>
            <w:r>
              <w:rPr>
                <w:noProof/>
                <w:webHidden/>
              </w:rPr>
              <w:tab/>
            </w:r>
            <w:r>
              <w:rPr>
                <w:noProof/>
                <w:webHidden/>
              </w:rPr>
              <w:fldChar w:fldCharType="begin"/>
            </w:r>
            <w:r>
              <w:rPr>
                <w:noProof/>
                <w:webHidden/>
              </w:rPr>
              <w:instrText xml:space="preserve"> PAGEREF _Toc132236935 \h </w:instrText>
            </w:r>
            <w:r>
              <w:rPr>
                <w:noProof/>
                <w:webHidden/>
              </w:rPr>
            </w:r>
            <w:r>
              <w:rPr>
                <w:noProof/>
                <w:webHidden/>
              </w:rPr>
              <w:fldChar w:fldCharType="separate"/>
            </w:r>
            <w:r>
              <w:rPr>
                <w:noProof/>
                <w:webHidden/>
              </w:rPr>
              <w:t>58</w:t>
            </w:r>
            <w:r>
              <w:rPr>
                <w:noProof/>
                <w:webHidden/>
              </w:rPr>
              <w:fldChar w:fldCharType="end"/>
            </w:r>
          </w:hyperlink>
        </w:p>
        <w:p w:rsidR="00C63303" w:rsidRDefault="00C63303">
          <w:pPr>
            <w:pStyle w:val="TDC1"/>
            <w:rPr>
              <w:rFonts w:asciiTheme="minorHAnsi" w:eastAsiaTheme="minorEastAsia" w:hAnsiTheme="minorHAnsi"/>
              <w:noProof/>
              <w:sz w:val="22"/>
              <w:lang w:eastAsia="es-ES"/>
            </w:rPr>
          </w:pPr>
          <w:hyperlink w:anchor="_Toc132236936" w:history="1">
            <w:r w:rsidRPr="00BA254D">
              <w:rPr>
                <w:rStyle w:val="Hipervnculo"/>
                <w:noProof/>
              </w:rPr>
              <w:t>Bibliografía</w:t>
            </w:r>
            <w:r>
              <w:rPr>
                <w:noProof/>
                <w:webHidden/>
              </w:rPr>
              <w:tab/>
            </w:r>
            <w:r>
              <w:rPr>
                <w:noProof/>
                <w:webHidden/>
              </w:rPr>
              <w:fldChar w:fldCharType="begin"/>
            </w:r>
            <w:r>
              <w:rPr>
                <w:noProof/>
                <w:webHidden/>
              </w:rPr>
              <w:instrText xml:space="preserve"> PAGEREF _Toc132236936 \h </w:instrText>
            </w:r>
            <w:r>
              <w:rPr>
                <w:noProof/>
                <w:webHidden/>
              </w:rPr>
            </w:r>
            <w:r>
              <w:rPr>
                <w:noProof/>
                <w:webHidden/>
              </w:rPr>
              <w:fldChar w:fldCharType="separate"/>
            </w:r>
            <w:r>
              <w:rPr>
                <w:noProof/>
                <w:webHidden/>
              </w:rPr>
              <w:t>61</w:t>
            </w:r>
            <w:r>
              <w:rPr>
                <w:noProof/>
                <w:webHidden/>
              </w:rPr>
              <w:fldChar w:fldCharType="end"/>
            </w:r>
          </w:hyperlink>
        </w:p>
        <w:p w:rsidR="00DA3611" w:rsidRPr="00DA3611" w:rsidRDefault="00B945C9" w:rsidP="00DA3611">
          <w:r>
            <w:fldChar w:fldCharType="end"/>
          </w:r>
          <w:commentRangeEnd w:id="28"/>
          <w:r w:rsidR="00CE5C47">
            <w:rPr>
              <w:rStyle w:val="Refdecomentario"/>
            </w:rPr>
            <w:commentReference w:id="28"/>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1F4BE8" w:rsidRPr="001F4BE8" w:rsidRDefault="00B945C9" w:rsidP="001F4BE8">
      <w:pPr>
        <w:pStyle w:val="TDC1"/>
        <w:rPr>
          <w:rStyle w:val="Hipervnculo"/>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32236937" w:history="1">
        <w:r w:rsidR="001F4BE8" w:rsidRPr="008770BF">
          <w:rPr>
            <w:rStyle w:val="Hipervnculo"/>
            <w:noProof/>
          </w:rPr>
          <w:t>Ilustración 1 : Fragmento de código HTML</w:t>
        </w:r>
        <w:r w:rsidR="001F4BE8" w:rsidRPr="001F4BE8">
          <w:rPr>
            <w:rStyle w:val="Hipervnculo"/>
            <w:webHidden/>
          </w:rPr>
          <w:tab/>
        </w:r>
        <w:r w:rsidR="001F4BE8" w:rsidRPr="001F4BE8">
          <w:rPr>
            <w:rStyle w:val="Hipervnculo"/>
            <w:webHidden/>
          </w:rPr>
          <w:fldChar w:fldCharType="begin"/>
        </w:r>
        <w:r w:rsidR="001F4BE8" w:rsidRPr="001F4BE8">
          <w:rPr>
            <w:rStyle w:val="Hipervnculo"/>
            <w:webHidden/>
          </w:rPr>
          <w:instrText xml:space="preserve"> PAGEREF _Toc132236937 \h </w:instrText>
        </w:r>
        <w:r w:rsidR="001F4BE8" w:rsidRPr="001F4BE8">
          <w:rPr>
            <w:rStyle w:val="Hipervnculo"/>
            <w:webHidden/>
          </w:rPr>
        </w:r>
        <w:r w:rsidR="001F4BE8" w:rsidRPr="001F4BE8">
          <w:rPr>
            <w:rStyle w:val="Hipervnculo"/>
            <w:webHidden/>
          </w:rPr>
          <w:fldChar w:fldCharType="separate"/>
        </w:r>
        <w:r w:rsidR="001F4BE8" w:rsidRPr="001F4BE8">
          <w:rPr>
            <w:rStyle w:val="Hipervnculo"/>
            <w:webHidden/>
          </w:rPr>
          <w:t>15</w:t>
        </w:r>
        <w:r w:rsidR="001F4BE8" w:rsidRPr="001F4BE8">
          <w:rPr>
            <w:rStyle w:val="Hipervnculo"/>
            <w:webHidden/>
          </w:rPr>
          <w:fldChar w:fldCharType="end"/>
        </w:r>
      </w:hyperlink>
    </w:p>
    <w:p w:rsidR="001F4BE8" w:rsidRPr="001F4BE8" w:rsidRDefault="001F4BE8" w:rsidP="001F4BE8">
      <w:pPr>
        <w:pStyle w:val="TDC1"/>
        <w:rPr>
          <w:rStyle w:val="Hipervnculo"/>
        </w:rPr>
      </w:pPr>
      <w:hyperlink w:anchor="_Toc132236938" w:history="1">
        <w:r w:rsidRPr="008770BF">
          <w:rPr>
            <w:rStyle w:val="Hipervnculo"/>
            <w:noProof/>
          </w:rPr>
          <w:t>Ilustración 2 : Fragmento de código CSS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_Toc132236938 \h </w:instrText>
        </w:r>
        <w:r w:rsidRPr="001F4BE8">
          <w:rPr>
            <w:rStyle w:val="Hipervnculo"/>
            <w:webHidden/>
          </w:rPr>
        </w:r>
        <w:r w:rsidRPr="001F4BE8">
          <w:rPr>
            <w:rStyle w:val="Hipervnculo"/>
            <w:webHidden/>
          </w:rPr>
          <w:fldChar w:fldCharType="separate"/>
        </w:r>
        <w:r w:rsidRPr="001F4BE8">
          <w:rPr>
            <w:rStyle w:val="Hipervnculo"/>
            <w:webHidden/>
          </w:rPr>
          <w:t>16</w:t>
        </w:r>
        <w:r w:rsidRPr="001F4BE8">
          <w:rPr>
            <w:rStyle w:val="Hipervnculo"/>
            <w:webHidden/>
          </w:rPr>
          <w:fldChar w:fldCharType="end"/>
        </w:r>
      </w:hyperlink>
    </w:p>
    <w:p w:rsidR="001F4BE8" w:rsidRPr="001F4BE8" w:rsidRDefault="001F4BE8" w:rsidP="001F4BE8">
      <w:pPr>
        <w:pStyle w:val="TDC1"/>
        <w:rPr>
          <w:rStyle w:val="Hipervnculo"/>
        </w:rPr>
      </w:pPr>
      <w:hyperlink w:anchor="_Toc132236939" w:history="1">
        <w:r w:rsidRPr="008770BF">
          <w:rPr>
            <w:rStyle w:val="Hipervnculo"/>
            <w:noProof/>
          </w:rPr>
          <w:t>Ilustración 3 : Fragmento de código Javascript</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_Toc132236939 \h </w:instrText>
        </w:r>
        <w:r w:rsidRPr="001F4BE8">
          <w:rPr>
            <w:rStyle w:val="Hipervnculo"/>
            <w:webHidden/>
          </w:rPr>
        </w:r>
        <w:r w:rsidRPr="001F4BE8">
          <w:rPr>
            <w:rStyle w:val="Hipervnculo"/>
            <w:webHidden/>
          </w:rPr>
          <w:fldChar w:fldCharType="separate"/>
        </w:r>
        <w:r w:rsidRPr="001F4BE8">
          <w:rPr>
            <w:rStyle w:val="Hipervnculo"/>
            <w:webHidden/>
          </w:rPr>
          <w:t>17</w:t>
        </w:r>
        <w:r w:rsidRPr="001F4BE8">
          <w:rPr>
            <w:rStyle w:val="Hipervnculo"/>
            <w:webHidden/>
          </w:rPr>
          <w:fldChar w:fldCharType="end"/>
        </w:r>
      </w:hyperlink>
    </w:p>
    <w:p w:rsidR="001F4BE8" w:rsidRPr="001F4BE8" w:rsidRDefault="001F4BE8" w:rsidP="001F4BE8">
      <w:pPr>
        <w:pStyle w:val="TDC1"/>
        <w:rPr>
          <w:rStyle w:val="Hipervnculo"/>
        </w:rPr>
      </w:pPr>
      <w:hyperlink w:anchor="_Toc132236940" w:history="1">
        <w:r w:rsidRPr="008770BF">
          <w:rPr>
            <w:rStyle w:val="Hipervnculo"/>
            <w:noProof/>
          </w:rPr>
          <w:t>Ilustración 4 : Entorno de desarrollo Visual Studio Code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_Toc132236940 \h </w:instrText>
        </w:r>
        <w:r w:rsidRPr="001F4BE8">
          <w:rPr>
            <w:rStyle w:val="Hipervnculo"/>
            <w:webHidden/>
          </w:rPr>
        </w:r>
        <w:r w:rsidRPr="001F4BE8">
          <w:rPr>
            <w:rStyle w:val="Hipervnculo"/>
            <w:webHidden/>
          </w:rPr>
          <w:fldChar w:fldCharType="separate"/>
        </w:r>
        <w:r w:rsidRPr="001F4BE8">
          <w:rPr>
            <w:rStyle w:val="Hipervnculo"/>
            <w:webHidden/>
          </w:rPr>
          <w:t>18</w:t>
        </w:r>
        <w:r w:rsidRPr="001F4BE8">
          <w:rPr>
            <w:rStyle w:val="Hipervnculo"/>
            <w:webHidden/>
          </w:rPr>
          <w:fldChar w:fldCharType="end"/>
        </w:r>
      </w:hyperlink>
    </w:p>
    <w:p w:rsidR="001F4BE8" w:rsidRPr="001F4BE8" w:rsidRDefault="001F4BE8" w:rsidP="001F4BE8">
      <w:pPr>
        <w:pStyle w:val="TDC1"/>
        <w:rPr>
          <w:rStyle w:val="Hipervnculo"/>
        </w:rPr>
      </w:pPr>
      <w:hyperlink w:anchor="_Toc132236941" w:history="1">
        <w:r w:rsidRPr="008770BF">
          <w:rPr>
            <w:rStyle w:val="Hipervnculo"/>
            <w:noProof/>
          </w:rPr>
          <w:t>Ilustración 5 : Extensión LiveServer de Visual Studio Code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_Toc132236941 \h </w:instrText>
        </w:r>
        <w:r w:rsidRPr="001F4BE8">
          <w:rPr>
            <w:rStyle w:val="Hipervnculo"/>
            <w:webHidden/>
          </w:rPr>
        </w:r>
        <w:r w:rsidRPr="001F4BE8">
          <w:rPr>
            <w:rStyle w:val="Hipervnculo"/>
            <w:webHidden/>
          </w:rPr>
          <w:fldChar w:fldCharType="separate"/>
        </w:r>
        <w:r w:rsidRPr="001F4BE8">
          <w:rPr>
            <w:rStyle w:val="Hipervnculo"/>
            <w:webHidden/>
          </w:rPr>
          <w:t>18</w:t>
        </w:r>
        <w:r w:rsidRPr="001F4BE8">
          <w:rPr>
            <w:rStyle w:val="Hipervnculo"/>
            <w:webHidden/>
          </w:rPr>
          <w:fldChar w:fldCharType="end"/>
        </w:r>
      </w:hyperlink>
    </w:p>
    <w:p w:rsidR="001F4BE8" w:rsidRPr="001F4BE8" w:rsidRDefault="001F4BE8" w:rsidP="001F4BE8">
      <w:pPr>
        <w:pStyle w:val="TDC1"/>
        <w:rPr>
          <w:rStyle w:val="Hipervnculo"/>
        </w:rPr>
      </w:pPr>
      <w:hyperlink w:anchor="_Toc132236942" w:history="1">
        <w:r w:rsidRPr="008770BF">
          <w:rPr>
            <w:rStyle w:val="Hipervnculo"/>
            <w:noProof/>
          </w:rPr>
          <w:t>Ilustración 6 : Herramienta Firebase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_Toc132236942 \h </w:instrText>
        </w:r>
        <w:r w:rsidRPr="001F4BE8">
          <w:rPr>
            <w:rStyle w:val="Hipervnculo"/>
            <w:webHidden/>
          </w:rPr>
        </w:r>
        <w:r w:rsidRPr="001F4BE8">
          <w:rPr>
            <w:rStyle w:val="Hipervnculo"/>
            <w:webHidden/>
          </w:rPr>
          <w:fldChar w:fldCharType="separate"/>
        </w:r>
        <w:r w:rsidRPr="001F4BE8">
          <w:rPr>
            <w:rStyle w:val="Hipervnculo"/>
            <w:webHidden/>
          </w:rPr>
          <w:t>19</w:t>
        </w:r>
        <w:r w:rsidRPr="001F4BE8">
          <w:rPr>
            <w:rStyle w:val="Hipervnculo"/>
            <w:webHidden/>
          </w:rPr>
          <w:fldChar w:fldCharType="end"/>
        </w:r>
      </w:hyperlink>
    </w:p>
    <w:p w:rsidR="001F4BE8" w:rsidRPr="001F4BE8" w:rsidRDefault="001F4BE8" w:rsidP="001F4BE8">
      <w:pPr>
        <w:pStyle w:val="TDC1"/>
        <w:rPr>
          <w:rStyle w:val="Hipervnculo"/>
        </w:rPr>
      </w:pPr>
      <w:hyperlink w:anchor="_Toc132236943" w:history="1">
        <w:r w:rsidRPr="008770BF">
          <w:rPr>
            <w:rStyle w:val="Hipervnculo"/>
            <w:noProof/>
          </w:rPr>
          <w:t>Ilustración 7 : Herramienta de prototipado Justinmind</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_Toc132236943 \h </w:instrText>
        </w:r>
        <w:r w:rsidRPr="001F4BE8">
          <w:rPr>
            <w:rStyle w:val="Hipervnculo"/>
            <w:webHidden/>
          </w:rPr>
        </w:r>
        <w:r w:rsidRPr="001F4BE8">
          <w:rPr>
            <w:rStyle w:val="Hipervnculo"/>
            <w:webHidden/>
          </w:rPr>
          <w:fldChar w:fldCharType="separate"/>
        </w:r>
        <w:r w:rsidRPr="001F4BE8">
          <w:rPr>
            <w:rStyle w:val="Hipervnculo"/>
            <w:webHidden/>
          </w:rPr>
          <w:t>20</w:t>
        </w:r>
        <w:r w:rsidRPr="001F4BE8">
          <w:rPr>
            <w:rStyle w:val="Hipervnculo"/>
            <w:webHidden/>
          </w:rPr>
          <w:fldChar w:fldCharType="end"/>
        </w:r>
      </w:hyperlink>
    </w:p>
    <w:p w:rsidR="001F4BE8" w:rsidRPr="001F4BE8" w:rsidRDefault="001F4BE8" w:rsidP="001F4BE8">
      <w:pPr>
        <w:pStyle w:val="TDC1"/>
        <w:rPr>
          <w:rStyle w:val="Hipervnculo"/>
        </w:rPr>
      </w:pPr>
      <w:hyperlink w:anchor="_Toc132236944" w:history="1">
        <w:r w:rsidRPr="008770BF">
          <w:rPr>
            <w:rStyle w:val="Hipervnculo"/>
            <w:noProof/>
          </w:rPr>
          <w:t>Ilustración 8 : Web Neocities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_Toc132236944 \h </w:instrText>
        </w:r>
        <w:r w:rsidRPr="001F4BE8">
          <w:rPr>
            <w:rStyle w:val="Hipervnculo"/>
            <w:webHidden/>
          </w:rPr>
        </w:r>
        <w:r w:rsidRPr="001F4BE8">
          <w:rPr>
            <w:rStyle w:val="Hipervnculo"/>
            <w:webHidden/>
          </w:rPr>
          <w:fldChar w:fldCharType="separate"/>
        </w:r>
        <w:r w:rsidRPr="001F4BE8">
          <w:rPr>
            <w:rStyle w:val="Hipervnculo"/>
            <w:webHidden/>
          </w:rPr>
          <w:t>21</w:t>
        </w:r>
        <w:r w:rsidRPr="001F4BE8">
          <w:rPr>
            <w:rStyle w:val="Hipervnculo"/>
            <w:webHidden/>
          </w:rPr>
          <w:fldChar w:fldCharType="end"/>
        </w:r>
      </w:hyperlink>
    </w:p>
    <w:p w:rsidR="001F4BE8" w:rsidRPr="001F4BE8" w:rsidRDefault="001F4BE8" w:rsidP="001F4BE8">
      <w:pPr>
        <w:pStyle w:val="TDC1"/>
        <w:rPr>
          <w:rStyle w:val="Hipervnculo"/>
        </w:rPr>
      </w:pPr>
      <w:hyperlink w:anchor="_Toc132236945" w:history="1">
        <w:r w:rsidRPr="008770BF">
          <w:rPr>
            <w:rStyle w:val="Hipervnculo"/>
            <w:noProof/>
          </w:rPr>
          <w:t>Ilustración 9 : Servicio Web GitHub</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_Toc132236945 \h </w:instrText>
        </w:r>
        <w:r w:rsidRPr="001F4BE8">
          <w:rPr>
            <w:rStyle w:val="Hipervnculo"/>
            <w:webHidden/>
          </w:rPr>
        </w:r>
        <w:r w:rsidRPr="001F4BE8">
          <w:rPr>
            <w:rStyle w:val="Hipervnculo"/>
            <w:webHidden/>
          </w:rPr>
          <w:fldChar w:fldCharType="separate"/>
        </w:r>
        <w:r w:rsidRPr="001F4BE8">
          <w:rPr>
            <w:rStyle w:val="Hipervnculo"/>
            <w:webHidden/>
          </w:rPr>
          <w:t>22</w:t>
        </w:r>
        <w:r w:rsidRPr="001F4BE8">
          <w:rPr>
            <w:rStyle w:val="Hipervnculo"/>
            <w:webHidden/>
          </w:rPr>
          <w:fldChar w:fldCharType="end"/>
        </w:r>
      </w:hyperlink>
    </w:p>
    <w:p w:rsidR="001F4BE8" w:rsidRPr="001F4BE8" w:rsidRDefault="001F4BE8" w:rsidP="001F4BE8">
      <w:pPr>
        <w:pStyle w:val="TDC1"/>
        <w:rPr>
          <w:rStyle w:val="Hipervnculo"/>
        </w:rPr>
      </w:pPr>
      <w:hyperlink w:anchor="_Toc132236946" w:history="1">
        <w:r w:rsidRPr="008770BF">
          <w:rPr>
            <w:rStyle w:val="Hipervnculo"/>
            <w:noProof/>
          </w:rPr>
          <w:t>Ilustración 10: Capa encargada de la gestión de la base de datos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_Toc132236946 \h </w:instrText>
        </w:r>
        <w:r w:rsidRPr="001F4BE8">
          <w:rPr>
            <w:rStyle w:val="Hipervnculo"/>
            <w:webHidden/>
          </w:rPr>
        </w:r>
        <w:r w:rsidRPr="001F4BE8">
          <w:rPr>
            <w:rStyle w:val="Hipervnculo"/>
            <w:webHidden/>
          </w:rPr>
          <w:fldChar w:fldCharType="separate"/>
        </w:r>
        <w:r w:rsidRPr="001F4BE8">
          <w:rPr>
            <w:rStyle w:val="Hipervnculo"/>
            <w:webHidden/>
          </w:rPr>
          <w:t>26</w:t>
        </w:r>
        <w:r w:rsidRPr="001F4BE8">
          <w:rPr>
            <w:rStyle w:val="Hipervnculo"/>
            <w:webHidden/>
          </w:rPr>
          <w:fldChar w:fldCharType="end"/>
        </w:r>
      </w:hyperlink>
    </w:p>
    <w:p w:rsidR="001F4BE8" w:rsidRPr="001F4BE8" w:rsidRDefault="001F4BE8" w:rsidP="001F4BE8">
      <w:pPr>
        <w:pStyle w:val="TDC1"/>
        <w:rPr>
          <w:rStyle w:val="Hipervnculo"/>
        </w:rPr>
      </w:pPr>
      <w:hyperlink w:anchor="_Toc132236947" w:history="1">
        <w:r w:rsidRPr="008770BF">
          <w:rPr>
            <w:rStyle w:val="Hipervnculo"/>
            <w:noProof/>
          </w:rPr>
          <w:t>Ilustración 12 : Datos de Firestore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_Toc132236947 \h </w:instrText>
        </w:r>
        <w:r w:rsidRPr="001F4BE8">
          <w:rPr>
            <w:rStyle w:val="Hipervnculo"/>
            <w:webHidden/>
          </w:rPr>
        </w:r>
        <w:r w:rsidRPr="001F4BE8">
          <w:rPr>
            <w:rStyle w:val="Hipervnculo"/>
            <w:webHidden/>
          </w:rPr>
          <w:fldChar w:fldCharType="separate"/>
        </w:r>
        <w:r w:rsidRPr="001F4BE8">
          <w:rPr>
            <w:rStyle w:val="Hipervnculo"/>
            <w:webHidden/>
          </w:rPr>
          <w:t>29</w:t>
        </w:r>
        <w:r w:rsidRPr="001F4BE8">
          <w:rPr>
            <w:rStyle w:val="Hipervnculo"/>
            <w:webHidden/>
          </w:rPr>
          <w:fldChar w:fldCharType="end"/>
        </w:r>
      </w:hyperlink>
    </w:p>
    <w:p w:rsidR="001F4BE8" w:rsidRPr="001F4BE8" w:rsidRDefault="001F4BE8" w:rsidP="001F4BE8">
      <w:pPr>
        <w:pStyle w:val="TDC1"/>
        <w:rPr>
          <w:rStyle w:val="Hipervnculo"/>
        </w:rPr>
      </w:pPr>
      <w:hyperlink w:anchor="_Toc132236948" w:history="1">
        <w:r w:rsidRPr="008770BF">
          <w:rPr>
            <w:rStyle w:val="Hipervnculo"/>
            <w:noProof/>
          </w:rPr>
          <w:t>Ilustración 13 : Menú de elección estudiante o profesor del prototipo</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_Toc132236948 \h </w:instrText>
        </w:r>
        <w:r w:rsidRPr="001F4BE8">
          <w:rPr>
            <w:rStyle w:val="Hipervnculo"/>
            <w:webHidden/>
          </w:rPr>
        </w:r>
        <w:r w:rsidRPr="001F4BE8">
          <w:rPr>
            <w:rStyle w:val="Hipervnculo"/>
            <w:webHidden/>
          </w:rPr>
          <w:fldChar w:fldCharType="separate"/>
        </w:r>
        <w:r w:rsidRPr="001F4BE8">
          <w:rPr>
            <w:rStyle w:val="Hipervnculo"/>
            <w:webHidden/>
          </w:rPr>
          <w:t>30</w:t>
        </w:r>
        <w:r w:rsidRPr="001F4BE8">
          <w:rPr>
            <w:rStyle w:val="Hipervnculo"/>
            <w:webHidden/>
          </w:rPr>
          <w:fldChar w:fldCharType="end"/>
        </w:r>
      </w:hyperlink>
    </w:p>
    <w:p w:rsidR="001F4BE8" w:rsidRPr="001F4BE8" w:rsidRDefault="001F4BE8" w:rsidP="001F4BE8">
      <w:pPr>
        <w:pStyle w:val="TDC1"/>
        <w:rPr>
          <w:rStyle w:val="Hipervnculo"/>
        </w:rPr>
      </w:pPr>
      <w:hyperlink w:anchor="_Toc132236949" w:history="1">
        <w:r w:rsidRPr="008770BF">
          <w:rPr>
            <w:rStyle w:val="Hipervnculo"/>
            <w:noProof/>
          </w:rPr>
          <w:t>Ilustración 15: Instrucciones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_Toc132236949 \h </w:instrText>
        </w:r>
        <w:r w:rsidRPr="001F4BE8">
          <w:rPr>
            <w:rStyle w:val="Hipervnculo"/>
            <w:webHidden/>
          </w:rPr>
        </w:r>
        <w:r w:rsidRPr="001F4BE8">
          <w:rPr>
            <w:rStyle w:val="Hipervnculo"/>
            <w:webHidden/>
          </w:rPr>
          <w:fldChar w:fldCharType="separate"/>
        </w:r>
        <w:r w:rsidRPr="001F4BE8">
          <w:rPr>
            <w:rStyle w:val="Hipervnculo"/>
            <w:webHidden/>
          </w:rPr>
          <w:t>32</w:t>
        </w:r>
        <w:r w:rsidRPr="001F4BE8">
          <w:rPr>
            <w:rStyle w:val="Hipervnculo"/>
            <w:webHidden/>
          </w:rPr>
          <w:fldChar w:fldCharType="end"/>
        </w:r>
      </w:hyperlink>
    </w:p>
    <w:p w:rsidR="001F4BE8" w:rsidRPr="001F4BE8" w:rsidRDefault="001F4BE8" w:rsidP="001F4BE8">
      <w:pPr>
        <w:pStyle w:val="TDC1"/>
        <w:rPr>
          <w:rStyle w:val="Hipervnculo"/>
        </w:rPr>
      </w:pPr>
      <w:hyperlink w:anchor="_Toc132236950" w:history="1">
        <w:r w:rsidRPr="008770BF">
          <w:rPr>
            <w:rStyle w:val="Hipervnculo"/>
            <w:noProof/>
          </w:rPr>
          <w:t>Ilustración 16 : Mapa</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_Toc132236950 \h </w:instrText>
        </w:r>
        <w:r w:rsidRPr="001F4BE8">
          <w:rPr>
            <w:rStyle w:val="Hipervnculo"/>
            <w:webHidden/>
          </w:rPr>
        </w:r>
        <w:r w:rsidRPr="001F4BE8">
          <w:rPr>
            <w:rStyle w:val="Hipervnculo"/>
            <w:webHidden/>
          </w:rPr>
          <w:fldChar w:fldCharType="separate"/>
        </w:r>
        <w:r w:rsidRPr="001F4BE8">
          <w:rPr>
            <w:rStyle w:val="Hipervnculo"/>
            <w:webHidden/>
          </w:rPr>
          <w:t>33</w:t>
        </w:r>
        <w:r w:rsidRPr="001F4BE8">
          <w:rPr>
            <w:rStyle w:val="Hipervnculo"/>
            <w:webHidden/>
          </w:rPr>
          <w:fldChar w:fldCharType="end"/>
        </w:r>
      </w:hyperlink>
    </w:p>
    <w:p w:rsidR="001F4BE8" w:rsidRPr="001F4BE8" w:rsidRDefault="001F4BE8" w:rsidP="001F4BE8">
      <w:pPr>
        <w:pStyle w:val="TDC1"/>
        <w:rPr>
          <w:rStyle w:val="Hipervnculo"/>
        </w:rPr>
      </w:pPr>
      <w:hyperlink w:anchor="_Toc132236951" w:history="1">
        <w:r w:rsidRPr="008770BF">
          <w:rPr>
            <w:rStyle w:val="Hipervnculo"/>
            <w:noProof/>
          </w:rPr>
          <w:t>Ilustración 17 : Objetos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_Toc132236951 \h </w:instrText>
        </w:r>
        <w:r w:rsidRPr="001F4BE8">
          <w:rPr>
            <w:rStyle w:val="Hipervnculo"/>
            <w:webHidden/>
          </w:rPr>
        </w:r>
        <w:r w:rsidRPr="001F4BE8">
          <w:rPr>
            <w:rStyle w:val="Hipervnculo"/>
            <w:webHidden/>
          </w:rPr>
          <w:fldChar w:fldCharType="separate"/>
        </w:r>
        <w:r w:rsidRPr="001F4BE8">
          <w:rPr>
            <w:rStyle w:val="Hipervnculo"/>
            <w:webHidden/>
          </w:rPr>
          <w:t>33</w:t>
        </w:r>
        <w:r w:rsidRPr="001F4BE8">
          <w:rPr>
            <w:rStyle w:val="Hipervnculo"/>
            <w:webHidden/>
          </w:rPr>
          <w:fldChar w:fldCharType="end"/>
        </w:r>
      </w:hyperlink>
    </w:p>
    <w:p w:rsidR="001F4BE8" w:rsidRPr="001F4BE8" w:rsidRDefault="001F4BE8" w:rsidP="001F4BE8">
      <w:pPr>
        <w:pStyle w:val="TDC1"/>
        <w:rPr>
          <w:rStyle w:val="Hipervnculo"/>
        </w:rPr>
      </w:pPr>
      <w:hyperlink w:anchor="_Toc132236952" w:history="1">
        <w:r w:rsidRPr="008770BF">
          <w:rPr>
            <w:rStyle w:val="Hipervnculo"/>
            <w:noProof/>
          </w:rPr>
          <w:t>Ilustración 18 : Personajes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_Toc132236952 \h </w:instrText>
        </w:r>
        <w:r w:rsidRPr="001F4BE8">
          <w:rPr>
            <w:rStyle w:val="Hipervnculo"/>
            <w:webHidden/>
          </w:rPr>
        </w:r>
        <w:r w:rsidRPr="001F4BE8">
          <w:rPr>
            <w:rStyle w:val="Hipervnculo"/>
            <w:webHidden/>
          </w:rPr>
          <w:fldChar w:fldCharType="separate"/>
        </w:r>
        <w:r w:rsidRPr="001F4BE8">
          <w:rPr>
            <w:rStyle w:val="Hipervnculo"/>
            <w:webHidden/>
          </w:rPr>
          <w:t>34</w:t>
        </w:r>
        <w:r w:rsidRPr="001F4BE8">
          <w:rPr>
            <w:rStyle w:val="Hipervnculo"/>
            <w:webHidden/>
          </w:rPr>
          <w:fldChar w:fldCharType="end"/>
        </w:r>
      </w:hyperlink>
    </w:p>
    <w:p w:rsidR="001F4BE8" w:rsidRPr="001F4BE8" w:rsidRDefault="001F4BE8" w:rsidP="001F4BE8">
      <w:pPr>
        <w:pStyle w:val="TDC1"/>
        <w:rPr>
          <w:rStyle w:val="Hipervnculo"/>
        </w:rPr>
      </w:pPr>
      <w:hyperlink w:anchor="_Toc132236953" w:history="1">
        <w:r w:rsidRPr="008770BF">
          <w:rPr>
            <w:rStyle w:val="Hipervnculo"/>
            <w:noProof/>
          </w:rPr>
          <w:t>Ilustración 19 : Personajes equipo Zombie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_Toc132236953 \h </w:instrText>
        </w:r>
        <w:r w:rsidRPr="001F4BE8">
          <w:rPr>
            <w:rStyle w:val="Hipervnculo"/>
            <w:webHidden/>
          </w:rPr>
        </w:r>
        <w:r w:rsidRPr="001F4BE8">
          <w:rPr>
            <w:rStyle w:val="Hipervnculo"/>
            <w:webHidden/>
          </w:rPr>
          <w:fldChar w:fldCharType="separate"/>
        </w:r>
        <w:r w:rsidRPr="001F4BE8">
          <w:rPr>
            <w:rStyle w:val="Hipervnculo"/>
            <w:webHidden/>
          </w:rPr>
          <w:t>34</w:t>
        </w:r>
        <w:r w:rsidRPr="001F4BE8">
          <w:rPr>
            <w:rStyle w:val="Hipervnculo"/>
            <w:webHidden/>
          </w:rPr>
          <w:fldChar w:fldCharType="end"/>
        </w:r>
      </w:hyperlink>
    </w:p>
    <w:p w:rsidR="001F4BE8" w:rsidRPr="001F4BE8" w:rsidRDefault="001F4BE8" w:rsidP="001F4BE8">
      <w:pPr>
        <w:pStyle w:val="TDC1"/>
        <w:rPr>
          <w:rStyle w:val="Hipervnculo"/>
        </w:rPr>
      </w:pPr>
      <w:hyperlink w:anchor="_Toc132236954" w:history="1">
        <w:r w:rsidRPr="008770BF">
          <w:rPr>
            <w:rStyle w:val="Hipervnculo"/>
            <w:noProof/>
          </w:rPr>
          <w:t>Ilustración 20 : Personajes equipo La Resistencia</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_Toc132236954 \h </w:instrText>
        </w:r>
        <w:r w:rsidRPr="001F4BE8">
          <w:rPr>
            <w:rStyle w:val="Hipervnculo"/>
            <w:webHidden/>
          </w:rPr>
        </w:r>
        <w:r w:rsidRPr="001F4BE8">
          <w:rPr>
            <w:rStyle w:val="Hipervnculo"/>
            <w:webHidden/>
          </w:rPr>
          <w:fldChar w:fldCharType="separate"/>
        </w:r>
        <w:r w:rsidRPr="001F4BE8">
          <w:rPr>
            <w:rStyle w:val="Hipervnculo"/>
            <w:webHidden/>
          </w:rPr>
          <w:t>35</w:t>
        </w:r>
        <w:r w:rsidRPr="001F4BE8">
          <w:rPr>
            <w:rStyle w:val="Hipervnculo"/>
            <w:webHidden/>
          </w:rPr>
          <w:fldChar w:fldCharType="end"/>
        </w:r>
      </w:hyperlink>
    </w:p>
    <w:p w:rsidR="001F4BE8" w:rsidRPr="001F4BE8" w:rsidRDefault="001F4BE8" w:rsidP="001F4BE8">
      <w:pPr>
        <w:pStyle w:val="TDC1"/>
        <w:rPr>
          <w:rStyle w:val="Hipervnculo"/>
        </w:rPr>
      </w:pPr>
      <w:hyperlink w:anchor="_Toc132236955" w:history="1">
        <w:r w:rsidRPr="008770BF">
          <w:rPr>
            <w:rStyle w:val="Hipervnculo"/>
            <w:noProof/>
          </w:rPr>
          <w:t>Ilustración 21 : Historia</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_Toc132236955 \h </w:instrText>
        </w:r>
        <w:r w:rsidRPr="001F4BE8">
          <w:rPr>
            <w:rStyle w:val="Hipervnculo"/>
            <w:webHidden/>
          </w:rPr>
        </w:r>
        <w:r w:rsidRPr="001F4BE8">
          <w:rPr>
            <w:rStyle w:val="Hipervnculo"/>
            <w:webHidden/>
          </w:rPr>
          <w:fldChar w:fldCharType="separate"/>
        </w:r>
        <w:r w:rsidRPr="001F4BE8">
          <w:rPr>
            <w:rStyle w:val="Hipervnculo"/>
            <w:webHidden/>
          </w:rPr>
          <w:t>35</w:t>
        </w:r>
        <w:r w:rsidRPr="001F4BE8">
          <w:rPr>
            <w:rStyle w:val="Hipervnculo"/>
            <w:webHidden/>
          </w:rPr>
          <w:fldChar w:fldCharType="end"/>
        </w:r>
      </w:hyperlink>
    </w:p>
    <w:p w:rsidR="001F4BE8" w:rsidRPr="001F4BE8" w:rsidRDefault="001F4BE8" w:rsidP="001F4BE8">
      <w:pPr>
        <w:pStyle w:val="TDC1"/>
        <w:rPr>
          <w:rStyle w:val="Hipervnculo"/>
        </w:rPr>
      </w:pPr>
      <w:hyperlink w:anchor="_Toc132236956" w:history="1">
        <w:r w:rsidRPr="008770BF">
          <w:rPr>
            <w:rStyle w:val="Hipervnculo"/>
            <w:noProof/>
          </w:rPr>
          <w:t>Ilustración 22 : Menú para elegir si eres un estudiante o un profesor</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_Toc132236956 \h </w:instrText>
        </w:r>
        <w:r w:rsidRPr="001F4BE8">
          <w:rPr>
            <w:rStyle w:val="Hipervnculo"/>
            <w:webHidden/>
          </w:rPr>
        </w:r>
        <w:r w:rsidRPr="001F4BE8">
          <w:rPr>
            <w:rStyle w:val="Hipervnculo"/>
            <w:webHidden/>
          </w:rPr>
          <w:fldChar w:fldCharType="separate"/>
        </w:r>
        <w:r w:rsidRPr="001F4BE8">
          <w:rPr>
            <w:rStyle w:val="Hipervnculo"/>
            <w:webHidden/>
          </w:rPr>
          <w:t>36</w:t>
        </w:r>
        <w:r w:rsidRPr="001F4BE8">
          <w:rPr>
            <w:rStyle w:val="Hipervnculo"/>
            <w:webHidden/>
          </w:rPr>
          <w:fldChar w:fldCharType="end"/>
        </w:r>
      </w:hyperlink>
    </w:p>
    <w:p w:rsidR="001F4BE8" w:rsidRPr="001F4BE8" w:rsidRDefault="001F4BE8" w:rsidP="001F4BE8">
      <w:pPr>
        <w:pStyle w:val="TDC1"/>
        <w:rPr>
          <w:rStyle w:val="Hipervnculo"/>
        </w:rPr>
      </w:pPr>
      <w:hyperlink w:anchor="_Toc132236957" w:history="1">
        <w:r w:rsidRPr="008770BF">
          <w:rPr>
            <w:rStyle w:val="Hipervnculo"/>
            <w:noProof/>
          </w:rPr>
          <w:t>Ilustración 23 : Menú para registro o inicio de sesión de un estudiante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_Toc132236957 \h </w:instrText>
        </w:r>
        <w:r w:rsidRPr="001F4BE8">
          <w:rPr>
            <w:rStyle w:val="Hipervnculo"/>
            <w:webHidden/>
          </w:rPr>
        </w:r>
        <w:r w:rsidRPr="001F4BE8">
          <w:rPr>
            <w:rStyle w:val="Hipervnculo"/>
            <w:webHidden/>
          </w:rPr>
          <w:fldChar w:fldCharType="separate"/>
        </w:r>
        <w:r w:rsidRPr="001F4BE8">
          <w:rPr>
            <w:rStyle w:val="Hipervnculo"/>
            <w:webHidden/>
          </w:rPr>
          <w:t>36</w:t>
        </w:r>
        <w:r w:rsidRPr="001F4BE8">
          <w:rPr>
            <w:rStyle w:val="Hipervnculo"/>
            <w:webHidden/>
          </w:rPr>
          <w:fldChar w:fldCharType="end"/>
        </w:r>
      </w:hyperlink>
    </w:p>
    <w:p w:rsidR="001F4BE8" w:rsidRPr="001F4BE8" w:rsidRDefault="001F4BE8" w:rsidP="001F4BE8">
      <w:pPr>
        <w:pStyle w:val="TDC1"/>
        <w:rPr>
          <w:rStyle w:val="Hipervnculo"/>
        </w:rPr>
      </w:pPr>
      <w:hyperlink w:anchor="_Toc132236958" w:history="1">
        <w:r w:rsidRPr="008770BF">
          <w:rPr>
            <w:rStyle w:val="Hipervnculo"/>
            <w:noProof/>
          </w:rPr>
          <w:t>Ilustración 24 : Introducción de los datos de un estudiante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_Toc132236958 \h </w:instrText>
        </w:r>
        <w:r w:rsidRPr="001F4BE8">
          <w:rPr>
            <w:rStyle w:val="Hipervnculo"/>
            <w:webHidden/>
          </w:rPr>
        </w:r>
        <w:r w:rsidRPr="001F4BE8">
          <w:rPr>
            <w:rStyle w:val="Hipervnculo"/>
            <w:webHidden/>
          </w:rPr>
          <w:fldChar w:fldCharType="separate"/>
        </w:r>
        <w:r w:rsidRPr="001F4BE8">
          <w:rPr>
            <w:rStyle w:val="Hipervnculo"/>
            <w:webHidden/>
          </w:rPr>
          <w:t>37</w:t>
        </w:r>
        <w:r w:rsidRPr="001F4BE8">
          <w:rPr>
            <w:rStyle w:val="Hipervnculo"/>
            <w:webHidden/>
          </w:rPr>
          <w:fldChar w:fldCharType="end"/>
        </w:r>
      </w:hyperlink>
    </w:p>
    <w:p w:rsidR="001F4BE8" w:rsidRPr="001F4BE8" w:rsidRDefault="001F4BE8" w:rsidP="001F4BE8">
      <w:pPr>
        <w:pStyle w:val="TDC1"/>
        <w:rPr>
          <w:rStyle w:val="Hipervnculo"/>
        </w:rPr>
      </w:pPr>
      <w:hyperlink w:anchor="_Toc132236959" w:history="1">
        <w:r w:rsidRPr="008770BF">
          <w:rPr>
            <w:rStyle w:val="Hipervnculo"/>
            <w:noProof/>
          </w:rPr>
          <w:t>Ilustración 25 : Menú estudiante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_Toc132236959 \h </w:instrText>
        </w:r>
        <w:r w:rsidRPr="001F4BE8">
          <w:rPr>
            <w:rStyle w:val="Hipervnculo"/>
            <w:webHidden/>
          </w:rPr>
        </w:r>
        <w:r w:rsidRPr="001F4BE8">
          <w:rPr>
            <w:rStyle w:val="Hipervnculo"/>
            <w:webHidden/>
          </w:rPr>
          <w:fldChar w:fldCharType="separate"/>
        </w:r>
        <w:r w:rsidRPr="001F4BE8">
          <w:rPr>
            <w:rStyle w:val="Hipervnculo"/>
            <w:webHidden/>
          </w:rPr>
          <w:t>37</w:t>
        </w:r>
        <w:r w:rsidRPr="001F4BE8">
          <w:rPr>
            <w:rStyle w:val="Hipervnculo"/>
            <w:webHidden/>
          </w:rPr>
          <w:fldChar w:fldCharType="end"/>
        </w:r>
      </w:hyperlink>
    </w:p>
    <w:p w:rsidR="001F4BE8" w:rsidRPr="001F4BE8" w:rsidRDefault="001F4BE8" w:rsidP="001F4BE8">
      <w:pPr>
        <w:pStyle w:val="TDC1"/>
        <w:rPr>
          <w:rStyle w:val="Hipervnculo"/>
        </w:rPr>
      </w:pPr>
      <w:hyperlink w:anchor="_Toc132236960" w:history="1">
        <w:r w:rsidRPr="008770BF">
          <w:rPr>
            <w:rStyle w:val="Hipervnculo"/>
            <w:noProof/>
          </w:rPr>
          <w:t>Ilustración 26 : Menú encargado de editar perfiles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_Toc132236960 \h </w:instrText>
        </w:r>
        <w:r w:rsidRPr="001F4BE8">
          <w:rPr>
            <w:rStyle w:val="Hipervnculo"/>
            <w:webHidden/>
          </w:rPr>
        </w:r>
        <w:r w:rsidRPr="001F4BE8">
          <w:rPr>
            <w:rStyle w:val="Hipervnculo"/>
            <w:webHidden/>
          </w:rPr>
          <w:fldChar w:fldCharType="separate"/>
        </w:r>
        <w:r w:rsidRPr="001F4BE8">
          <w:rPr>
            <w:rStyle w:val="Hipervnculo"/>
            <w:webHidden/>
          </w:rPr>
          <w:t>38</w:t>
        </w:r>
        <w:r w:rsidRPr="001F4BE8">
          <w:rPr>
            <w:rStyle w:val="Hipervnculo"/>
            <w:webHidden/>
          </w:rPr>
          <w:fldChar w:fldCharType="end"/>
        </w:r>
      </w:hyperlink>
    </w:p>
    <w:p w:rsidR="001F4BE8" w:rsidRPr="001F4BE8" w:rsidRDefault="001F4BE8" w:rsidP="001F4BE8">
      <w:pPr>
        <w:pStyle w:val="TDC1"/>
        <w:rPr>
          <w:rStyle w:val="Hipervnculo"/>
        </w:rPr>
      </w:pPr>
      <w:hyperlink w:anchor="_Toc132236961" w:history="1">
        <w:r w:rsidRPr="008770BF">
          <w:rPr>
            <w:rStyle w:val="Hipervnculo"/>
            <w:noProof/>
          </w:rPr>
          <w:t>Ilustración 27 : Menú profesor</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_Toc132236961 \h </w:instrText>
        </w:r>
        <w:r w:rsidRPr="001F4BE8">
          <w:rPr>
            <w:rStyle w:val="Hipervnculo"/>
            <w:webHidden/>
          </w:rPr>
        </w:r>
        <w:r w:rsidRPr="001F4BE8">
          <w:rPr>
            <w:rStyle w:val="Hipervnculo"/>
            <w:webHidden/>
          </w:rPr>
          <w:fldChar w:fldCharType="separate"/>
        </w:r>
        <w:r w:rsidRPr="001F4BE8">
          <w:rPr>
            <w:rStyle w:val="Hipervnculo"/>
            <w:webHidden/>
          </w:rPr>
          <w:t>38</w:t>
        </w:r>
        <w:r w:rsidRPr="001F4BE8">
          <w:rPr>
            <w:rStyle w:val="Hipervnculo"/>
            <w:webHidden/>
          </w:rPr>
          <w:fldChar w:fldCharType="end"/>
        </w:r>
      </w:hyperlink>
    </w:p>
    <w:p w:rsidR="001F4BE8" w:rsidRPr="001F4BE8" w:rsidRDefault="001F4BE8" w:rsidP="001F4BE8">
      <w:pPr>
        <w:pStyle w:val="TDC1"/>
        <w:rPr>
          <w:rStyle w:val="Hipervnculo"/>
        </w:rPr>
      </w:pPr>
      <w:hyperlink w:anchor="_Toc132236962" w:history="1">
        <w:r w:rsidRPr="008770BF">
          <w:rPr>
            <w:rStyle w:val="Hipervnculo"/>
            <w:noProof/>
          </w:rPr>
          <w:t>Ilustración 28 : Interfaz tablero</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_Toc132236962 \h </w:instrText>
        </w:r>
        <w:r w:rsidRPr="001F4BE8">
          <w:rPr>
            <w:rStyle w:val="Hipervnculo"/>
            <w:webHidden/>
          </w:rPr>
        </w:r>
        <w:r w:rsidRPr="001F4BE8">
          <w:rPr>
            <w:rStyle w:val="Hipervnculo"/>
            <w:webHidden/>
          </w:rPr>
          <w:fldChar w:fldCharType="separate"/>
        </w:r>
        <w:r w:rsidRPr="001F4BE8">
          <w:rPr>
            <w:rStyle w:val="Hipervnculo"/>
            <w:webHidden/>
          </w:rPr>
          <w:t>39</w:t>
        </w:r>
        <w:r w:rsidRPr="001F4BE8">
          <w:rPr>
            <w:rStyle w:val="Hipervnculo"/>
            <w:webHidden/>
          </w:rPr>
          <w:fldChar w:fldCharType="end"/>
        </w:r>
      </w:hyperlink>
    </w:p>
    <w:p w:rsidR="001F4BE8" w:rsidRPr="001F4BE8" w:rsidRDefault="001F4BE8" w:rsidP="001F4BE8">
      <w:pPr>
        <w:pStyle w:val="TDC1"/>
        <w:rPr>
          <w:rStyle w:val="Hipervnculo"/>
        </w:rPr>
      </w:pPr>
      <w:hyperlink w:anchor="_Toc132236963" w:history="1">
        <w:r w:rsidRPr="008770BF">
          <w:rPr>
            <w:rStyle w:val="Hipervnculo"/>
            <w:noProof/>
          </w:rPr>
          <w:t>Ilustración 29 : Ejemplo de cómo mostrar u ocultar ventanas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_Toc132236963 \h </w:instrText>
        </w:r>
        <w:r w:rsidRPr="001F4BE8">
          <w:rPr>
            <w:rStyle w:val="Hipervnculo"/>
            <w:webHidden/>
          </w:rPr>
        </w:r>
        <w:r w:rsidRPr="001F4BE8">
          <w:rPr>
            <w:rStyle w:val="Hipervnculo"/>
            <w:webHidden/>
          </w:rPr>
          <w:fldChar w:fldCharType="separate"/>
        </w:r>
        <w:r w:rsidRPr="001F4BE8">
          <w:rPr>
            <w:rStyle w:val="Hipervnculo"/>
            <w:webHidden/>
          </w:rPr>
          <w:t>40</w:t>
        </w:r>
        <w:r w:rsidRPr="001F4BE8">
          <w:rPr>
            <w:rStyle w:val="Hipervnculo"/>
            <w:webHidden/>
          </w:rPr>
          <w:fldChar w:fldCharType="end"/>
        </w:r>
      </w:hyperlink>
    </w:p>
    <w:p w:rsidR="001F4BE8" w:rsidRPr="001F4BE8" w:rsidRDefault="001F4BE8" w:rsidP="001F4BE8">
      <w:pPr>
        <w:pStyle w:val="TDC1"/>
        <w:rPr>
          <w:rStyle w:val="Hipervnculo"/>
        </w:rPr>
      </w:pPr>
      <w:hyperlink w:anchor="_Toc132236964" w:history="1">
        <w:r w:rsidRPr="008770BF">
          <w:rPr>
            <w:rStyle w:val="Hipervnculo"/>
            <w:noProof/>
          </w:rPr>
          <w:t>Ilustración 30 : Función encargada de la comprobación de la contraseña del profesor</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_Toc132236964 \h </w:instrText>
        </w:r>
        <w:r w:rsidRPr="001F4BE8">
          <w:rPr>
            <w:rStyle w:val="Hipervnculo"/>
            <w:webHidden/>
          </w:rPr>
        </w:r>
        <w:r w:rsidRPr="001F4BE8">
          <w:rPr>
            <w:rStyle w:val="Hipervnculo"/>
            <w:webHidden/>
          </w:rPr>
          <w:fldChar w:fldCharType="separate"/>
        </w:r>
        <w:r w:rsidRPr="001F4BE8">
          <w:rPr>
            <w:rStyle w:val="Hipervnculo"/>
            <w:webHidden/>
          </w:rPr>
          <w:t>41</w:t>
        </w:r>
        <w:r w:rsidRPr="001F4BE8">
          <w:rPr>
            <w:rStyle w:val="Hipervnculo"/>
            <w:webHidden/>
          </w:rPr>
          <w:fldChar w:fldCharType="end"/>
        </w:r>
      </w:hyperlink>
    </w:p>
    <w:p w:rsidR="001F4BE8" w:rsidRPr="001F4BE8" w:rsidRDefault="001F4BE8" w:rsidP="001F4BE8">
      <w:pPr>
        <w:pStyle w:val="TDC1"/>
        <w:rPr>
          <w:rStyle w:val="Hipervnculo"/>
        </w:rPr>
      </w:pPr>
      <w:hyperlink w:anchor="_Toc132236965" w:history="1">
        <w:r w:rsidRPr="008770BF">
          <w:rPr>
            <w:rStyle w:val="Hipervnculo"/>
            <w:noProof/>
          </w:rPr>
          <w:t>Ilustración 31 : Función encargada de la creación de un estudiante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_Toc132236965 \h </w:instrText>
        </w:r>
        <w:r w:rsidRPr="001F4BE8">
          <w:rPr>
            <w:rStyle w:val="Hipervnculo"/>
            <w:webHidden/>
          </w:rPr>
        </w:r>
        <w:r w:rsidRPr="001F4BE8">
          <w:rPr>
            <w:rStyle w:val="Hipervnculo"/>
            <w:webHidden/>
          </w:rPr>
          <w:fldChar w:fldCharType="separate"/>
        </w:r>
        <w:r w:rsidRPr="001F4BE8">
          <w:rPr>
            <w:rStyle w:val="Hipervnculo"/>
            <w:webHidden/>
          </w:rPr>
          <w:t>41</w:t>
        </w:r>
        <w:r w:rsidRPr="001F4BE8">
          <w:rPr>
            <w:rStyle w:val="Hipervnculo"/>
            <w:webHidden/>
          </w:rPr>
          <w:fldChar w:fldCharType="end"/>
        </w:r>
      </w:hyperlink>
    </w:p>
    <w:p w:rsidR="001F4BE8" w:rsidRPr="001F4BE8" w:rsidRDefault="001F4BE8" w:rsidP="001F4BE8">
      <w:pPr>
        <w:pStyle w:val="TDC1"/>
        <w:rPr>
          <w:rStyle w:val="Hipervnculo"/>
        </w:rPr>
      </w:pPr>
      <w:hyperlink w:anchor="_Toc132236966" w:history="1">
        <w:r w:rsidRPr="008770BF">
          <w:rPr>
            <w:rStyle w:val="Hipervnculo"/>
            <w:noProof/>
          </w:rPr>
          <w:t>Ilustración 32 : Función generarObjetos()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_Toc132236966 \h </w:instrText>
        </w:r>
        <w:r w:rsidRPr="001F4BE8">
          <w:rPr>
            <w:rStyle w:val="Hipervnculo"/>
            <w:webHidden/>
          </w:rPr>
        </w:r>
        <w:r w:rsidRPr="001F4BE8">
          <w:rPr>
            <w:rStyle w:val="Hipervnculo"/>
            <w:webHidden/>
          </w:rPr>
          <w:fldChar w:fldCharType="separate"/>
        </w:r>
        <w:r w:rsidRPr="001F4BE8">
          <w:rPr>
            <w:rStyle w:val="Hipervnculo"/>
            <w:webHidden/>
          </w:rPr>
          <w:t>42</w:t>
        </w:r>
        <w:r w:rsidRPr="001F4BE8">
          <w:rPr>
            <w:rStyle w:val="Hipervnculo"/>
            <w:webHidden/>
          </w:rPr>
          <w:fldChar w:fldCharType="end"/>
        </w:r>
      </w:hyperlink>
    </w:p>
    <w:p w:rsidR="001F4BE8" w:rsidRPr="001F4BE8" w:rsidRDefault="001F4BE8" w:rsidP="001F4BE8">
      <w:pPr>
        <w:pStyle w:val="TDC1"/>
        <w:rPr>
          <w:rStyle w:val="Hipervnculo"/>
        </w:rPr>
      </w:pPr>
      <w:hyperlink w:anchor="_Toc132236967" w:history="1">
        <w:r w:rsidRPr="008770BF">
          <w:rPr>
            <w:rStyle w:val="Hipervnculo"/>
            <w:noProof/>
          </w:rPr>
          <w:t>Ilustración 33 : Código para mostrar el chat del equipo humano</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_Toc132236967 \h </w:instrText>
        </w:r>
        <w:r w:rsidRPr="001F4BE8">
          <w:rPr>
            <w:rStyle w:val="Hipervnculo"/>
            <w:webHidden/>
          </w:rPr>
        </w:r>
        <w:r w:rsidRPr="001F4BE8">
          <w:rPr>
            <w:rStyle w:val="Hipervnculo"/>
            <w:webHidden/>
          </w:rPr>
          <w:fldChar w:fldCharType="separate"/>
        </w:r>
        <w:r w:rsidRPr="001F4BE8">
          <w:rPr>
            <w:rStyle w:val="Hipervnculo"/>
            <w:webHidden/>
          </w:rPr>
          <w:t>43</w:t>
        </w:r>
        <w:r w:rsidRPr="001F4BE8">
          <w:rPr>
            <w:rStyle w:val="Hipervnculo"/>
            <w:webHidden/>
          </w:rPr>
          <w:fldChar w:fldCharType="end"/>
        </w:r>
      </w:hyperlink>
    </w:p>
    <w:p w:rsidR="001F4BE8" w:rsidRPr="001F4BE8" w:rsidRDefault="001F4BE8" w:rsidP="001F4BE8">
      <w:pPr>
        <w:pStyle w:val="TDC1"/>
        <w:rPr>
          <w:rStyle w:val="Hipervnculo"/>
        </w:rPr>
      </w:pPr>
      <w:hyperlink w:anchor="_Toc132236968" w:history="1">
        <w:r w:rsidRPr="008770BF">
          <w:rPr>
            <w:rStyle w:val="Hipervnculo"/>
            <w:noProof/>
          </w:rPr>
          <w:t>Ilustración 34 : Guardar un mensaje en la base de datos chat</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_Toc132236968 \h </w:instrText>
        </w:r>
        <w:r w:rsidRPr="001F4BE8">
          <w:rPr>
            <w:rStyle w:val="Hipervnculo"/>
            <w:webHidden/>
          </w:rPr>
        </w:r>
        <w:r w:rsidRPr="001F4BE8">
          <w:rPr>
            <w:rStyle w:val="Hipervnculo"/>
            <w:webHidden/>
          </w:rPr>
          <w:fldChar w:fldCharType="separate"/>
        </w:r>
        <w:r w:rsidRPr="001F4BE8">
          <w:rPr>
            <w:rStyle w:val="Hipervnculo"/>
            <w:webHidden/>
          </w:rPr>
          <w:t>44</w:t>
        </w:r>
        <w:r w:rsidRPr="001F4BE8">
          <w:rPr>
            <w:rStyle w:val="Hipervnculo"/>
            <w:webHidden/>
          </w:rPr>
          <w:fldChar w:fldCharType="end"/>
        </w:r>
      </w:hyperlink>
    </w:p>
    <w:p w:rsidR="001F4BE8" w:rsidRPr="001F4BE8" w:rsidRDefault="001F4BE8" w:rsidP="001F4BE8">
      <w:pPr>
        <w:pStyle w:val="TDC1"/>
        <w:rPr>
          <w:rStyle w:val="Hipervnculo"/>
        </w:rPr>
      </w:pPr>
      <w:hyperlink w:anchor="_Toc132236969" w:history="1">
        <w:r w:rsidRPr="008770BF">
          <w:rPr>
            <w:rStyle w:val="Hipervnculo"/>
            <w:noProof/>
          </w:rPr>
          <w:t>Ilustración 35 : Función verPersonaje(numero)</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_Toc132236969 \h </w:instrText>
        </w:r>
        <w:r w:rsidRPr="001F4BE8">
          <w:rPr>
            <w:rStyle w:val="Hipervnculo"/>
            <w:webHidden/>
          </w:rPr>
        </w:r>
        <w:r w:rsidRPr="001F4BE8">
          <w:rPr>
            <w:rStyle w:val="Hipervnculo"/>
            <w:webHidden/>
          </w:rPr>
          <w:fldChar w:fldCharType="separate"/>
        </w:r>
        <w:r w:rsidRPr="001F4BE8">
          <w:rPr>
            <w:rStyle w:val="Hipervnculo"/>
            <w:webHidden/>
          </w:rPr>
          <w:t>44</w:t>
        </w:r>
        <w:r w:rsidRPr="001F4BE8">
          <w:rPr>
            <w:rStyle w:val="Hipervnculo"/>
            <w:webHidden/>
          </w:rPr>
          <w:fldChar w:fldCharType="end"/>
        </w:r>
      </w:hyperlink>
    </w:p>
    <w:p w:rsidR="001F4BE8" w:rsidRPr="001F4BE8" w:rsidRDefault="001F4BE8" w:rsidP="001F4BE8">
      <w:pPr>
        <w:pStyle w:val="TDC1"/>
        <w:rPr>
          <w:rStyle w:val="Hipervnculo"/>
        </w:rPr>
      </w:pPr>
      <w:hyperlink w:anchor="_Toc132236970" w:history="1">
        <w:r w:rsidRPr="008770BF">
          <w:rPr>
            <w:rStyle w:val="Hipervnculo"/>
            <w:noProof/>
          </w:rPr>
          <w:t>Ilustración 38: Función encargada de repartir puntos a un solo estudiante</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_Toc132236970 \h </w:instrText>
        </w:r>
        <w:r w:rsidRPr="001F4BE8">
          <w:rPr>
            <w:rStyle w:val="Hipervnculo"/>
            <w:webHidden/>
          </w:rPr>
        </w:r>
        <w:r w:rsidRPr="001F4BE8">
          <w:rPr>
            <w:rStyle w:val="Hipervnculo"/>
            <w:webHidden/>
          </w:rPr>
          <w:fldChar w:fldCharType="separate"/>
        </w:r>
        <w:r w:rsidRPr="001F4BE8">
          <w:rPr>
            <w:rStyle w:val="Hipervnculo"/>
            <w:webHidden/>
          </w:rPr>
          <w:t>46</w:t>
        </w:r>
        <w:r w:rsidRPr="001F4BE8">
          <w:rPr>
            <w:rStyle w:val="Hipervnculo"/>
            <w:webHidden/>
          </w:rPr>
          <w:fldChar w:fldCharType="end"/>
        </w:r>
      </w:hyperlink>
    </w:p>
    <w:p w:rsidR="001F4BE8" w:rsidRPr="001F4BE8" w:rsidRDefault="001F4BE8" w:rsidP="001F4BE8">
      <w:pPr>
        <w:pStyle w:val="TDC1"/>
        <w:rPr>
          <w:rStyle w:val="Hipervnculo"/>
        </w:rPr>
      </w:pPr>
      <w:hyperlink w:anchor="_Toc132236971" w:history="1">
        <w:r w:rsidRPr="008770BF">
          <w:rPr>
            <w:rStyle w:val="Hipervnculo"/>
            <w:noProof/>
          </w:rPr>
          <w:t>Ilustración 39: Función que proporciona las ventajas del móvil</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_Toc132236971 \h </w:instrText>
        </w:r>
        <w:r w:rsidRPr="001F4BE8">
          <w:rPr>
            <w:rStyle w:val="Hipervnculo"/>
            <w:webHidden/>
          </w:rPr>
        </w:r>
        <w:r w:rsidRPr="001F4BE8">
          <w:rPr>
            <w:rStyle w:val="Hipervnculo"/>
            <w:webHidden/>
          </w:rPr>
          <w:fldChar w:fldCharType="separate"/>
        </w:r>
        <w:r w:rsidRPr="001F4BE8">
          <w:rPr>
            <w:rStyle w:val="Hipervnculo"/>
            <w:webHidden/>
          </w:rPr>
          <w:t>46</w:t>
        </w:r>
        <w:r w:rsidRPr="001F4BE8">
          <w:rPr>
            <w:rStyle w:val="Hipervnculo"/>
            <w:webHidden/>
          </w:rPr>
          <w:fldChar w:fldCharType="end"/>
        </w:r>
      </w:hyperlink>
    </w:p>
    <w:p w:rsidR="001F4BE8" w:rsidRDefault="001F4BE8" w:rsidP="001F4BE8">
      <w:pPr>
        <w:pStyle w:val="TDC1"/>
        <w:rPr>
          <w:rFonts w:asciiTheme="minorHAnsi" w:eastAsiaTheme="minorEastAsia" w:hAnsiTheme="minorHAnsi"/>
          <w:noProof/>
          <w:sz w:val="22"/>
          <w:lang w:eastAsia="es-ES"/>
        </w:rPr>
      </w:pPr>
      <w:hyperlink w:anchor="_Toc132236972" w:history="1">
        <w:r w:rsidRPr="008770BF">
          <w:rPr>
            <w:rStyle w:val="Hipervnculo"/>
            <w:noProof/>
          </w:rPr>
          <w:t>Ilustración 40: Función encargada de utilizar al personaje Sargento Delis</w:t>
        </w:r>
        <w:r w:rsidRPr="001F4BE8">
          <w:rPr>
            <w:rStyle w:val="Hipervnculo"/>
            <w:webHidden/>
          </w:rPr>
          <w:tab/>
        </w:r>
        <w:r w:rsidRPr="001F4BE8">
          <w:rPr>
            <w:rStyle w:val="Hipervnculo"/>
            <w:webHidden/>
          </w:rPr>
          <w:fldChar w:fldCharType="begin"/>
        </w:r>
        <w:r w:rsidRPr="001F4BE8">
          <w:rPr>
            <w:rStyle w:val="Hipervnculo"/>
            <w:webHidden/>
          </w:rPr>
          <w:instrText xml:space="preserve"> PAGEREF _Toc132236972 \h </w:instrText>
        </w:r>
        <w:r w:rsidRPr="001F4BE8">
          <w:rPr>
            <w:rStyle w:val="Hipervnculo"/>
            <w:webHidden/>
          </w:rPr>
        </w:r>
        <w:r w:rsidRPr="001F4BE8">
          <w:rPr>
            <w:rStyle w:val="Hipervnculo"/>
            <w:webHidden/>
          </w:rPr>
          <w:fldChar w:fldCharType="separate"/>
        </w:r>
        <w:r w:rsidRPr="001F4BE8">
          <w:rPr>
            <w:rStyle w:val="Hipervnculo"/>
            <w:webHidden/>
          </w:rPr>
          <w:t>47</w:t>
        </w:r>
        <w:r w:rsidRPr="001F4BE8">
          <w:rPr>
            <w:rStyle w:val="Hipervnculo"/>
            <w:webHidden/>
          </w:rPr>
          <w:fldChar w:fldCharType="end"/>
        </w:r>
      </w:hyperlink>
    </w:p>
    <w:p w:rsidR="004F66DA" w:rsidRPr="004F66DA" w:rsidRDefault="00B945C9"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commentRangeStart w:id="29"/>
      <w:commentRangeStart w:id="30"/>
      <w:ins w:id="31" w:author="Maximiliano Paredes Velasco" w:date="2023-02-23T17:56:00Z">
        <w:r>
          <w:rPr>
            <w:rFonts w:cs="Times New Roman"/>
            <w:szCs w:val="25"/>
          </w:rPr>
          <w:t>Los índices no deben llevar numeración ni lás paginas previas, o bien si la llevan que sea otra. El índice debe empezar en el primer capítulo y con número de página 1</w:t>
        </w:r>
      </w:ins>
      <w:commentRangeEnd w:id="29"/>
      <w:ins w:id="32" w:author="Maximiliano Paredes Velasco" w:date="2023-04-11T16:10:00Z">
        <w:r w:rsidR="00E874CE">
          <w:rPr>
            <w:rStyle w:val="Refdecomentario"/>
          </w:rPr>
          <w:commentReference w:id="29"/>
        </w:r>
      </w:ins>
      <w:commentRangeEnd w:id="30"/>
      <w:ins w:id="33" w:author="Maximiliano Paredes Velasco" w:date="2023-04-11T16:11:00Z">
        <w:r w:rsidR="004321FA">
          <w:rPr>
            <w:rStyle w:val="Refdecomentario"/>
          </w:rPr>
          <w:commentReference w:id="30"/>
        </w:r>
      </w:ins>
      <w:r w:rsidR="00634CED">
        <w:rPr>
          <w:rFonts w:cs="Times New Roman"/>
          <w:szCs w:val="25"/>
        </w:rPr>
        <w:br w:type="page"/>
      </w:r>
    </w:p>
    <w:p w:rsidR="00C45990" w:rsidRDefault="00C45990" w:rsidP="00C45990">
      <w:pPr>
        <w:pStyle w:val="Ttulo1"/>
      </w:pPr>
      <w:bookmarkStart w:id="34" w:name="_Toc132236899"/>
      <w:r>
        <w:lastRenderedPageBreak/>
        <w:t>Capítulo 1: Introducción</w:t>
      </w:r>
      <w:bookmarkEnd w:id="34"/>
    </w:p>
    <w:p w:rsidR="00400DEE" w:rsidRDefault="00C45990" w:rsidP="00400DEE">
      <w:pPr>
        <w:pStyle w:val="Ttulo2"/>
        <w:numPr>
          <w:ilvl w:val="1"/>
          <w:numId w:val="1"/>
        </w:numPr>
      </w:pPr>
      <w:bookmarkStart w:id="35" w:name="_Toc132236900"/>
      <w:r>
        <w:t>Motivación</w:t>
      </w:r>
      <w:bookmarkEnd w:id="35"/>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8D4D20">
        <w:rPr>
          <w:rFonts w:cs="Times New Roman"/>
          <w:szCs w:val="25"/>
        </w:rPr>
        <w:t xml:space="preserve">provocando </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36"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37" w:name="_Toc132236901"/>
      <w:r>
        <w:t>Objetivos</w:t>
      </w:r>
      <w:bookmarkEnd w:id="37"/>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B945C9" w:rsidRDefault="00805923">
      <w:pPr>
        <w:pStyle w:val="Prrafodelista"/>
        <w:numPr>
          <w:ilvl w:val="0"/>
          <w:numId w:val="9"/>
        </w:numPr>
        <w:jc w:val="both"/>
      </w:pPr>
      <w:r>
        <w:lastRenderedPageBreak/>
        <w:t>Y por último, la implementación de la funcionalidad usando tanto la interfaz ya creada como la base de datos, mediante diferentes funciones.</w:t>
      </w:r>
    </w:p>
    <w:p w:rsidR="009E3925" w:rsidRDefault="009E3925" w:rsidP="00D20B93">
      <w:pPr>
        <w:pStyle w:val="Prrafodelista"/>
        <w:numPr>
          <w:ilvl w:val="0"/>
          <w:numId w:val="2"/>
        </w:numPr>
        <w:jc w:val="both"/>
      </w:pPr>
      <w:r>
        <w:br w:type="page"/>
      </w:r>
    </w:p>
    <w:p w:rsidR="00C030D2" w:rsidRDefault="009B5F0E" w:rsidP="00C030D2">
      <w:pPr>
        <w:pStyle w:val="Ttulo2"/>
        <w:numPr>
          <w:ilvl w:val="1"/>
          <w:numId w:val="1"/>
        </w:numPr>
      </w:pPr>
      <w:bookmarkStart w:id="38" w:name="_Toc132236902"/>
      <w:r>
        <w:lastRenderedPageBreak/>
        <w:t>Capítulos a abarcar</w:t>
      </w:r>
      <w:bookmarkEnd w:id="38"/>
    </w:p>
    <w:p w:rsidR="009B5F0E" w:rsidRDefault="009B5F0E" w:rsidP="00A95BE0">
      <w:pPr>
        <w:jc w:val="both"/>
      </w:pPr>
      <w:r>
        <w:t>En este documento se van a abarcar diferentes capítulos:</w:t>
      </w:r>
    </w:p>
    <w:p w:rsidR="00B945C9"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B945C9"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B945C9"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B945C9" w:rsidRDefault="009B5F0E">
      <w:pPr>
        <w:pStyle w:val="Prrafodelista"/>
        <w:numPr>
          <w:ilvl w:val="0"/>
          <w:numId w:val="10"/>
        </w:numPr>
        <w:jc w:val="both"/>
      </w:pPr>
      <w:r>
        <w:t>Y por último, se expondrá las conclusiones a las que se han llegado después de todo el proceso.</w:t>
      </w:r>
    </w:p>
    <w:p w:rsidR="00304453" w:rsidRDefault="00304453">
      <w:pPr>
        <w:spacing w:after="200"/>
      </w:pPr>
      <w:r>
        <w:br w:type="page"/>
      </w:r>
    </w:p>
    <w:p w:rsidR="00304453" w:rsidRDefault="00304453" w:rsidP="00304453">
      <w:pPr>
        <w:pStyle w:val="Ttulo1"/>
      </w:pPr>
      <w:bookmarkStart w:id="39" w:name="_Toc132236903"/>
      <w:r>
        <w:lastRenderedPageBreak/>
        <w:t>Capítulo 2: Fundamentos</w:t>
      </w:r>
      <w:bookmarkEnd w:id="39"/>
    </w:p>
    <w:p w:rsidR="00304453" w:rsidRDefault="00304453" w:rsidP="00D20B93">
      <w:pPr>
        <w:pStyle w:val="Ttulo2"/>
      </w:pPr>
      <w:bookmarkStart w:id="40" w:name="_Toc132236904"/>
      <w:r>
        <w:t>2.1 Tecnologías</w:t>
      </w:r>
      <w:bookmarkEnd w:id="40"/>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D20B93">
      <w:pPr>
        <w:pStyle w:val="Ttulo3"/>
      </w:pPr>
      <w:bookmarkStart w:id="41" w:name="_Toc132236905"/>
      <w:r>
        <w:t>2.1.1 Lenguaje HTML</w:t>
      </w:r>
      <w:bookmarkEnd w:id="41"/>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42" w:name="_Toc132236937"/>
      <w:r w:rsidRPr="00377697">
        <w:rPr>
          <w:color w:val="auto"/>
        </w:rPr>
        <w:t xml:space="preserve">Ilustración </w:t>
      </w:r>
      <w:r w:rsidR="00B945C9" w:rsidRPr="00377697">
        <w:rPr>
          <w:color w:val="auto"/>
        </w:rPr>
        <w:fldChar w:fldCharType="begin"/>
      </w:r>
      <w:r w:rsidRPr="00377697">
        <w:rPr>
          <w:color w:val="auto"/>
        </w:rPr>
        <w:instrText xml:space="preserve"> SEQ Ilustración \* ARABIC </w:instrText>
      </w:r>
      <w:r w:rsidR="00B945C9" w:rsidRPr="00377697">
        <w:rPr>
          <w:color w:val="auto"/>
        </w:rPr>
        <w:fldChar w:fldCharType="separate"/>
      </w:r>
      <w:r w:rsidR="00C17F10">
        <w:rPr>
          <w:noProof/>
          <w:color w:val="auto"/>
        </w:rPr>
        <w:t>1</w:t>
      </w:r>
      <w:r w:rsidR="00B945C9" w:rsidRPr="00377697">
        <w:rPr>
          <w:color w:val="auto"/>
        </w:rPr>
        <w:fldChar w:fldCharType="end"/>
      </w:r>
      <w:r w:rsidRPr="00377697">
        <w:rPr>
          <w:color w:val="auto"/>
        </w:rPr>
        <w:t xml:space="preserve"> : Fragmento de código HTML</w:t>
      </w:r>
      <w:bookmarkEnd w:id="42"/>
    </w:p>
    <w:p w:rsidR="00431142" w:rsidRDefault="00431142" w:rsidP="00D20B93">
      <w:pPr>
        <w:pStyle w:val="Ttulo3"/>
      </w:pPr>
      <w:r>
        <w:br w:type="page"/>
      </w:r>
      <w:bookmarkStart w:id="43" w:name="_Toc132236906"/>
      <w:r>
        <w:lastRenderedPageBreak/>
        <w:t>2.1.2 Lenguaje CSS</w:t>
      </w:r>
      <w:bookmarkEnd w:id="43"/>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44" w:name="_Toc132236938"/>
      <w:r w:rsidRPr="00AE7FF6">
        <w:rPr>
          <w:color w:val="auto"/>
        </w:rPr>
        <w:t xml:space="preserve">Ilustración </w:t>
      </w:r>
      <w:r w:rsidR="00B945C9" w:rsidRPr="00AE7FF6">
        <w:rPr>
          <w:color w:val="auto"/>
        </w:rPr>
        <w:fldChar w:fldCharType="begin"/>
      </w:r>
      <w:r w:rsidRPr="00AE7FF6">
        <w:rPr>
          <w:color w:val="auto"/>
        </w:rPr>
        <w:instrText xml:space="preserve"> SEQ Ilustración \* ARABIC </w:instrText>
      </w:r>
      <w:r w:rsidR="00B945C9" w:rsidRPr="00AE7FF6">
        <w:rPr>
          <w:color w:val="auto"/>
        </w:rPr>
        <w:fldChar w:fldCharType="separate"/>
      </w:r>
      <w:r w:rsidR="00C17F10">
        <w:rPr>
          <w:noProof/>
          <w:color w:val="auto"/>
        </w:rPr>
        <w:t>2</w:t>
      </w:r>
      <w:r w:rsidR="00B945C9" w:rsidRPr="00AE7FF6">
        <w:rPr>
          <w:color w:val="auto"/>
        </w:rPr>
        <w:fldChar w:fldCharType="end"/>
      </w:r>
      <w:r w:rsidRPr="00AE7FF6">
        <w:rPr>
          <w:color w:val="auto"/>
        </w:rPr>
        <w:t xml:space="preserve"> : Fragmento de código CSS</w:t>
      </w:r>
      <w:bookmarkEnd w:id="44"/>
    </w:p>
    <w:p w:rsidR="00AE7FF6" w:rsidRDefault="00AE7FF6" w:rsidP="00AE7FF6"/>
    <w:p w:rsidR="00AE7FF6" w:rsidRDefault="00AE7FF6" w:rsidP="00D20B93">
      <w:pPr>
        <w:pStyle w:val="Ttulo3"/>
      </w:pPr>
      <w:bookmarkStart w:id="45" w:name="_Toc132236907"/>
      <w:r>
        <w:t>2.1.3 Lenguaje Javascript</w:t>
      </w:r>
      <w:bookmarkEnd w:id="45"/>
    </w:p>
    <w:p w:rsidR="00AE7FF6" w:rsidRDefault="00AE7FF6" w:rsidP="00AE7FF6">
      <w:pPr>
        <w:jc w:val="both"/>
      </w:pPr>
      <w:r>
        <w:t>Es un lenguaje de programación interpretado. Es definido como orientado a objetos, basado en prototipos, imperativo, débilmente tipado y dinámico.</w:t>
      </w:r>
    </w:p>
    <w:p w:rsidR="005678B3" w:rsidRDefault="00AE7FF6" w:rsidP="005678B3">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 dinámicas.</w:t>
      </w:r>
    </w:p>
    <w:p w:rsidR="00AE7FF6" w:rsidRDefault="00AE7FF6" w:rsidP="00AE7FF6">
      <w:pPr>
        <w:jc w:val="both"/>
      </w:pPr>
    </w:p>
    <w:p w:rsidR="008A18B1" w:rsidRDefault="008A18B1" w:rsidP="00AE7FF6">
      <w:pPr>
        <w:jc w:val="both"/>
      </w:pPr>
      <w:r>
        <w:lastRenderedPageBreak/>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46" w:name="_Toc132236939"/>
      <w:r w:rsidRPr="008A18B1">
        <w:rPr>
          <w:color w:val="auto"/>
        </w:rPr>
        <w:t xml:space="preserve">Ilustración </w:t>
      </w:r>
      <w:r w:rsidR="00B945C9" w:rsidRPr="008A18B1">
        <w:rPr>
          <w:color w:val="auto"/>
        </w:rPr>
        <w:fldChar w:fldCharType="begin"/>
      </w:r>
      <w:r w:rsidRPr="008A18B1">
        <w:rPr>
          <w:color w:val="auto"/>
        </w:rPr>
        <w:instrText xml:space="preserve"> SEQ Ilustración \* ARABIC </w:instrText>
      </w:r>
      <w:r w:rsidR="00B945C9" w:rsidRPr="008A18B1">
        <w:rPr>
          <w:color w:val="auto"/>
        </w:rPr>
        <w:fldChar w:fldCharType="separate"/>
      </w:r>
      <w:r w:rsidR="00C17F10">
        <w:rPr>
          <w:noProof/>
          <w:color w:val="auto"/>
        </w:rPr>
        <w:t>3</w:t>
      </w:r>
      <w:r w:rsidR="00B945C9" w:rsidRPr="008A18B1">
        <w:rPr>
          <w:color w:val="auto"/>
        </w:rPr>
        <w:fldChar w:fldCharType="end"/>
      </w:r>
      <w:r w:rsidRPr="008A18B1">
        <w:rPr>
          <w:color w:val="auto"/>
        </w:rPr>
        <w:t xml:space="preserve"> : Fragmento de código Javascript</w:t>
      </w:r>
      <w:bookmarkEnd w:id="46"/>
    </w:p>
    <w:p w:rsidR="000B043B" w:rsidRDefault="000B043B" w:rsidP="000B043B"/>
    <w:p w:rsidR="000B043B" w:rsidRDefault="000B043B" w:rsidP="00D20B93">
      <w:pPr>
        <w:pStyle w:val="Ttulo3"/>
      </w:pPr>
      <w:bookmarkStart w:id="47" w:name="_Toc132236908"/>
      <w:r>
        <w:t>2.1.4 Visual Studio Code</w:t>
      </w:r>
      <w:bookmarkEnd w:id="47"/>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 xml:space="preserve">En este </w:t>
      </w:r>
      <w:r w:rsidR="008D77B8">
        <w:lastRenderedPageBreak/>
        <w:t>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48" w:name="_Toc132236940"/>
      <w:r w:rsidRPr="002428D3">
        <w:rPr>
          <w:color w:val="auto"/>
        </w:rPr>
        <w:t xml:space="preserve">Ilustración </w:t>
      </w:r>
      <w:r w:rsidR="00B945C9" w:rsidRPr="002428D3">
        <w:rPr>
          <w:color w:val="auto"/>
        </w:rPr>
        <w:fldChar w:fldCharType="begin"/>
      </w:r>
      <w:r w:rsidRPr="002428D3">
        <w:rPr>
          <w:color w:val="auto"/>
        </w:rPr>
        <w:instrText xml:space="preserve"> SEQ Ilustración \* ARABIC </w:instrText>
      </w:r>
      <w:r w:rsidR="00B945C9" w:rsidRPr="002428D3">
        <w:rPr>
          <w:color w:val="auto"/>
        </w:rPr>
        <w:fldChar w:fldCharType="separate"/>
      </w:r>
      <w:r w:rsidR="00C17F10">
        <w:rPr>
          <w:noProof/>
          <w:color w:val="auto"/>
        </w:rPr>
        <w:t>4</w:t>
      </w:r>
      <w:r w:rsidR="00B945C9" w:rsidRPr="002428D3">
        <w:rPr>
          <w:color w:val="auto"/>
        </w:rPr>
        <w:fldChar w:fldCharType="end"/>
      </w:r>
      <w:r w:rsidRPr="002428D3">
        <w:rPr>
          <w:color w:val="auto"/>
        </w:rPr>
        <w:t xml:space="preserve"> : Entorno de desarrollo Visual Studio Code</w:t>
      </w:r>
      <w:bookmarkEnd w:id="48"/>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49" w:name="_Toc132236941"/>
      <w:r w:rsidRPr="002428D3">
        <w:rPr>
          <w:color w:val="auto"/>
        </w:rPr>
        <w:t xml:space="preserve">Ilustración </w:t>
      </w:r>
      <w:r w:rsidR="00B945C9" w:rsidRPr="002428D3">
        <w:rPr>
          <w:color w:val="auto"/>
        </w:rPr>
        <w:fldChar w:fldCharType="begin"/>
      </w:r>
      <w:r w:rsidRPr="002428D3">
        <w:rPr>
          <w:color w:val="auto"/>
        </w:rPr>
        <w:instrText xml:space="preserve"> SEQ Ilustración \* ARABIC </w:instrText>
      </w:r>
      <w:r w:rsidR="00B945C9" w:rsidRPr="002428D3">
        <w:rPr>
          <w:color w:val="auto"/>
        </w:rPr>
        <w:fldChar w:fldCharType="separate"/>
      </w:r>
      <w:r w:rsidR="00C17F10">
        <w:rPr>
          <w:noProof/>
          <w:color w:val="auto"/>
        </w:rPr>
        <w:t>5</w:t>
      </w:r>
      <w:r w:rsidR="00B945C9" w:rsidRPr="002428D3">
        <w:rPr>
          <w:color w:val="auto"/>
        </w:rPr>
        <w:fldChar w:fldCharType="end"/>
      </w:r>
      <w:r w:rsidR="008D77B8">
        <w:rPr>
          <w:color w:val="auto"/>
        </w:rPr>
        <w:t xml:space="preserve"> : Extensión LiveServer</w:t>
      </w:r>
      <w:r w:rsidRPr="002428D3">
        <w:rPr>
          <w:color w:val="auto"/>
        </w:rPr>
        <w:t xml:space="preserve"> de Visual Studio Code</w:t>
      </w:r>
      <w:bookmarkEnd w:id="49"/>
    </w:p>
    <w:p w:rsidR="005755B1" w:rsidRDefault="005755B1" w:rsidP="00D20B93">
      <w:pPr>
        <w:pStyle w:val="Ttulo3"/>
      </w:pPr>
      <w:bookmarkStart w:id="50" w:name="_Toc132236909"/>
      <w:r>
        <w:t>2.1.5 Firebase</w:t>
      </w:r>
      <w:bookmarkEnd w:id="5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51"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52" w:name="_Toc132236942"/>
      <w:r w:rsidRPr="003B004B">
        <w:rPr>
          <w:color w:val="auto"/>
        </w:rPr>
        <w:t xml:space="preserve">Ilustración </w:t>
      </w:r>
      <w:r w:rsidR="00B945C9" w:rsidRPr="003B004B">
        <w:rPr>
          <w:color w:val="auto"/>
        </w:rPr>
        <w:fldChar w:fldCharType="begin"/>
      </w:r>
      <w:r w:rsidRPr="003B004B">
        <w:rPr>
          <w:color w:val="auto"/>
        </w:rPr>
        <w:instrText xml:space="preserve"> SEQ Ilustración \* ARABIC </w:instrText>
      </w:r>
      <w:r w:rsidR="00B945C9" w:rsidRPr="003B004B">
        <w:rPr>
          <w:color w:val="auto"/>
        </w:rPr>
        <w:fldChar w:fldCharType="separate"/>
      </w:r>
      <w:r w:rsidR="00C17F10">
        <w:rPr>
          <w:noProof/>
          <w:color w:val="auto"/>
        </w:rPr>
        <w:t>6</w:t>
      </w:r>
      <w:r w:rsidR="00B945C9" w:rsidRPr="003B004B">
        <w:rPr>
          <w:color w:val="auto"/>
        </w:rPr>
        <w:fldChar w:fldCharType="end"/>
      </w:r>
      <w:r w:rsidRPr="003B004B">
        <w:rPr>
          <w:color w:val="auto"/>
        </w:rPr>
        <w:t xml:space="preserve"> : Herramienta Firebase</w:t>
      </w:r>
      <w:bookmarkEnd w:id="52"/>
    </w:p>
    <w:p w:rsidR="003B004B" w:rsidRDefault="003B004B" w:rsidP="003B004B"/>
    <w:p w:rsidR="00BE67FC" w:rsidRDefault="00BE67FC" w:rsidP="00BE67FC">
      <w:pPr>
        <w:jc w:val="both"/>
        <w:rPr>
          <w:ins w:id="53" w:author="ivan del pino" w:date="2023-04-12T20:30:00Z"/>
        </w:rPr>
      </w:pPr>
      <w:ins w:id="54" w:author="ivan del pino" w:date="2023-04-12T20:30:00Z">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ins>
    </w:p>
    <w:p w:rsidR="00BE67FC" w:rsidRDefault="00BE67FC" w:rsidP="00D20B93">
      <w:pPr>
        <w:pStyle w:val="Ttulo3"/>
        <w:rPr>
          <w:ins w:id="55" w:author="ivan del pino" w:date="2023-04-12T20:30:00Z"/>
        </w:rPr>
      </w:pPr>
    </w:p>
    <w:p w:rsidR="00941663" w:rsidRDefault="00941663" w:rsidP="00D20B93">
      <w:pPr>
        <w:pStyle w:val="Ttulo3"/>
      </w:pPr>
      <w:bookmarkStart w:id="56" w:name="_Toc132236910"/>
      <w:r>
        <w:t>2.1.6 Justinmind</w:t>
      </w:r>
      <w:bookmarkEnd w:id="56"/>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57" w:name="_Toc132236943"/>
      <w:r w:rsidRPr="00941663">
        <w:rPr>
          <w:color w:val="auto"/>
        </w:rPr>
        <w:t xml:space="preserve">Ilustración </w:t>
      </w:r>
      <w:r w:rsidR="00B945C9" w:rsidRPr="00941663">
        <w:rPr>
          <w:color w:val="auto"/>
        </w:rPr>
        <w:fldChar w:fldCharType="begin"/>
      </w:r>
      <w:r w:rsidRPr="00941663">
        <w:rPr>
          <w:color w:val="auto"/>
        </w:rPr>
        <w:instrText xml:space="preserve"> SEQ Ilustración \* ARABIC </w:instrText>
      </w:r>
      <w:r w:rsidR="00B945C9" w:rsidRPr="00941663">
        <w:rPr>
          <w:color w:val="auto"/>
        </w:rPr>
        <w:fldChar w:fldCharType="separate"/>
      </w:r>
      <w:r w:rsidR="00C17F10">
        <w:rPr>
          <w:noProof/>
          <w:color w:val="auto"/>
        </w:rPr>
        <w:t>7</w:t>
      </w:r>
      <w:r w:rsidR="00B945C9" w:rsidRPr="00941663">
        <w:rPr>
          <w:color w:val="auto"/>
        </w:rPr>
        <w:fldChar w:fldCharType="end"/>
      </w:r>
      <w:r w:rsidRPr="00941663">
        <w:rPr>
          <w:color w:val="auto"/>
        </w:rPr>
        <w:t xml:space="preserve"> : Herramienta de prototipado Justinmind</w:t>
      </w:r>
      <w:bookmarkEnd w:id="57"/>
    </w:p>
    <w:p w:rsidR="00941663" w:rsidRDefault="00941663" w:rsidP="00D20B93">
      <w:pPr>
        <w:pStyle w:val="Ttulo3"/>
      </w:pPr>
      <w:bookmarkStart w:id="58" w:name="_Toc132236911"/>
      <w:r>
        <w:t>2.1.7 Neocities</w:t>
      </w:r>
      <w:bookmarkEnd w:id="58"/>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w:t>
      </w:r>
      <w:r>
        <w:lastRenderedPageBreak/>
        <w:t xml:space="preserve">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59" w:name="_Toc132236944"/>
      <w:r w:rsidRPr="00C65210">
        <w:rPr>
          <w:color w:val="auto"/>
        </w:rPr>
        <w:t xml:space="preserve">Ilustración </w:t>
      </w:r>
      <w:r w:rsidR="00B945C9" w:rsidRPr="00C65210">
        <w:rPr>
          <w:color w:val="auto"/>
        </w:rPr>
        <w:fldChar w:fldCharType="begin"/>
      </w:r>
      <w:r w:rsidRPr="00C65210">
        <w:rPr>
          <w:color w:val="auto"/>
        </w:rPr>
        <w:instrText xml:space="preserve"> SEQ Ilustración \* ARABIC </w:instrText>
      </w:r>
      <w:r w:rsidR="00B945C9" w:rsidRPr="00C65210">
        <w:rPr>
          <w:color w:val="auto"/>
        </w:rPr>
        <w:fldChar w:fldCharType="separate"/>
      </w:r>
      <w:r w:rsidR="00C17F10">
        <w:rPr>
          <w:noProof/>
          <w:color w:val="auto"/>
        </w:rPr>
        <w:t>8</w:t>
      </w:r>
      <w:r w:rsidR="00B945C9" w:rsidRPr="00C65210">
        <w:rPr>
          <w:color w:val="auto"/>
        </w:rPr>
        <w:fldChar w:fldCharType="end"/>
      </w:r>
      <w:r w:rsidRPr="00C65210">
        <w:rPr>
          <w:color w:val="auto"/>
        </w:rPr>
        <w:t xml:space="preserve"> : Web Neocities</w:t>
      </w:r>
      <w:bookmarkEnd w:id="59"/>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D20B93">
      <w:pPr>
        <w:pStyle w:val="Ttulo3"/>
      </w:pPr>
      <w:bookmarkStart w:id="60" w:name="_Toc132236912"/>
      <w:r>
        <w:t>2.1.8 GitHub</w:t>
      </w:r>
      <w:bookmarkEnd w:id="60"/>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61" w:name="_Toc132236945"/>
      <w:r w:rsidRPr="00F91E42">
        <w:rPr>
          <w:color w:val="auto"/>
        </w:rPr>
        <w:t xml:space="preserve">Ilustración </w:t>
      </w:r>
      <w:r w:rsidR="00B945C9" w:rsidRPr="00F91E42">
        <w:rPr>
          <w:color w:val="auto"/>
        </w:rPr>
        <w:fldChar w:fldCharType="begin"/>
      </w:r>
      <w:r w:rsidRPr="00F91E42">
        <w:rPr>
          <w:color w:val="auto"/>
        </w:rPr>
        <w:instrText xml:space="preserve"> SEQ Ilustración \* ARABIC </w:instrText>
      </w:r>
      <w:r w:rsidR="00B945C9" w:rsidRPr="00F91E42">
        <w:rPr>
          <w:color w:val="auto"/>
        </w:rPr>
        <w:fldChar w:fldCharType="separate"/>
      </w:r>
      <w:r w:rsidR="00C17F10">
        <w:rPr>
          <w:noProof/>
          <w:color w:val="auto"/>
        </w:rPr>
        <w:t>9</w:t>
      </w:r>
      <w:r w:rsidR="00B945C9" w:rsidRPr="00F91E42">
        <w:rPr>
          <w:color w:val="auto"/>
        </w:rPr>
        <w:fldChar w:fldCharType="end"/>
      </w:r>
      <w:r w:rsidRPr="00F91E42">
        <w:rPr>
          <w:color w:val="auto"/>
        </w:rPr>
        <w:t xml:space="preserve"> : Servicio Web GitHub</w:t>
      </w:r>
      <w:bookmarkEnd w:id="61"/>
    </w:p>
    <w:p w:rsidR="00F91E42" w:rsidRDefault="00F91E42" w:rsidP="00F91E42"/>
    <w:p w:rsidR="00F91E42" w:rsidRDefault="00F91E42">
      <w:pPr>
        <w:spacing w:after="200"/>
      </w:pPr>
      <w:r>
        <w:br w:type="page"/>
      </w:r>
      <w:r>
        <w:lastRenderedPageBreak/>
        <w:br w:type="page"/>
      </w:r>
    </w:p>
    <w:p w:rsidR="00F91E42" w:rsidRDefault="007E4CFF" w:rsidP="007E4CFF">
      <w:pPr>
        <w:pStyle w:val="Ttulo1"/>
      </w:pPr>
      <w:bookmarkStart w:id="62" w:name="_Toc132236913"/>
      <w:r>
        <w:lastRenderedPageBreak/>
        <w:t>Capítulo 3: Descripción de la aplicación</w:t>
      </w:r>
      <w:bookmarkEnd w:id="62"/>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63" w:name="_Toc132236914"/>
      <w:r>
        <w:t>3.1 Metodología de trabajo</w:t>
      </w:r>
      <w:bookmarkEnd w:id="63"/>
    </w:p>
    <w:p w:rsidR="007E4CFF" w:rsidRDefault="007E4CFF" w:rsidP="003B56DE">
      <w:pPr>
        <w:jc w:val="both"/>
        <w:rPr>
          <w:ins w:id="64"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65" w:name="_Toc132236915"/>
      <w:r>
        <w:lastRenderedPageBreak/>
        <w:t>3.2 Inicio del proyecto</w:t>
      </w:r>
      <w:bookmarkEnd w:id="65"/>
    </w:p>
    <w:p w:rsidR="00A25595" w:rsidRDefault="00A25595" w:rsidP="00120668">
      <w:pPr>
        <w:jc w:val="both"/>
        <w:rPr>
          <w:ins w:id="66" w:author="ivan del pino" w:date="2023-03-13T18:04:00Z"/>
        </w:rPr>
      </w:pPr>
      <w:ins w:id="67" w:author="ivan del pino" w:date="2023-03-13T18:03:00Z">
        <w:r>
          <w:t xml:space="preserve">Al principio del proyecto, se analizaron los diferentes funcionales y no funcionales que debía tener la aplicación. </w:t>
        </w:r>
      </w:ins>
    </w:p>
    <w:p w:rsidR="00B945C9" w:rsidRDefault="00BD0BB4">
      <w:pPr>
        <w:pStyle w:val="Ttulo3"/>
        <w:rPr>
          <w:ins w:id="68" w:author="ivan del pino" w:date="2023-03-13T18:04:00Z"/>
        </w:rPr>
      </w:pPr>
      <w:bookmarkStart w:id="69" w:name="_Toc132236916"/>
      <w:ins w:id="70" w:author="ivan del pino" w:date="2023-03-13T18:15:00Z">
        <w:r>
          <w:t xml:space="preserve">3.2.1 </w:t>
        </w:r>
      </w:ins>
      <w:ins w:id="71" w:author="ivan del pino" w:date="2023-03-13T18:04:00Z">
        <w:r w:rsidR="00A25595">
          <w:t>Requisitos funcionales</w:t>
        </w:r>
        <w:bookmarkEnd w:id="69"/>
      </w:ins>
    </w:p>
    <w:p w:rsidR="00B945C9" w:rsidRDefault="007F0244">
      <w:pPr>
        <w:pStyle w:val="Prrafodelista"/>
        <w:numPr>
          <w:ilvl w:val="0"/>
          <w:numId w:val="11"/>
        </w:numPr>
        <w:jc w:val="both"/>
        <w:rPr>
          <w:ins w:id="72" w:author="ivan del pino" w:date="2023-03-13T18:10:00Z"/>
        </w:rPr>
      </w:pPr>
      <w:ins w:id="73" w:author="ivan del pino" w:date="2023-03-13T18:07:00Z">
        <w:r w:rsidRPr="007F0244">
          <w:rPr>
            <w:b/>
          </w:rPr>
          <w:t xml:space="preserve">Diferencia entre estudiantes y profesores: </w:t>
        </w:r>
        <w:r w:rsidR="00A25595">
          <w:t>la aplicación debía de dar una funcionalidad diferente a los profesores y a los estudiantes, para otorgarles di</w:t>
        </w:r>
      </w:ins>
      <w:ins w:id="74" w:author="ivan del pino" w:date="2023-03-13T18:08:00Z">
        <w:r w:rsidR="00A25595">
          <w:t>ferentes funciones dependiendo que quien fuera el usuario.</w:t>
        </w:r>
      </w:ins>
    </w:p>
    <w:p w:rsidR="00B945C9" w:rsidRDefault="00A25595">
      <w:pPr>
        <w:pStyle w:val="Prrafodelista"/>
        <w:numPr>
          <w:ilvl w:val="0"/>
          <w:numId w:val="11"/>
        </w:numPr>
        <w:jc w:val="both"/>
        <w:rPr>
          <w:ins w:id="75" w:author="ivan del pino" w:date="2023-03-13T18:08:00Z"/>
        </w:rPr>
      </w:pPr>
      <w:ins w:id="76" w:author="ivan del pino" w:date="2023-03-13T18:10:00Z">
        <w:r>
          <w:rPr>
            <w:b/>
          </w:rPr>
          <w:t>Guardar estado de la partida:</w:t>
        </w:r>
        <w:r>
          <w:t xml:space="preserve"> debe de ser capaz de guardar el progreso de la partida para poder continuar en momentos posteriores.</w:t>
        </w:r>
      </w:ins>
    </w:p>
    <w:p w:rsidR="00B945C9" w:rsidRDefault="00A25595">
      <w:pPr>
        <w:pStyle w:val="Prrafodelista"/>
        <w:numPr>
          <w:ilvl w:val="0"/>
          <w:numId w:val="11"/>
        </w:numPr>
        <w:jc w:val="both"/>
        <w:rPr>
          <w:ins w:id="77" w:author="ivan del pino" w:date="2023-03-13T18:11:00Z"/>
        </w:rPr>
      </w:pPr>
      <w:ins w:id="78" w:author="ivan del pino" w:date="2023-03-13T18:08:00Z">
        <w:r>
          <w:rPr>
            <w:b/>
          </w:rPr>
          <w:t>Registro e inicio de sesión de los estudiantes:</w:t>
        </w:r>
        <w:r>
          <w:t xml:space="preserve"> tien</w:t>
        </w:r>
      </w:ins>
      <w:ins w:id="79" w:author="ivan del pino" w:date="2023-03-13T18:09:00Z">
        <w:r>
          <w:t xml:space="preserve">e que ser capaz de permitir el registro de nuevos usuarios así como el inicio de sesión de los ya existentes. </w:t>
        </w:r>
      </w:ins>
      <w:ins w:id="80" w:author="ivan del pino" w:date="2023-03-13T18:10:00Z">
        <w:r>
          <w:t xml:space="preserve">Esto es debido a que la partida puede ser continuada </w:t>
        </w:r>
      </w:ins>
      <w:ins w:id="81" w:author="ivan del pino" w:date="2023-03-13T18:11:00Z">
        <w:r>
          <w:t>más adelante.</w:t>
        </w:r>
      </w:ins>
    </w:p>
    <w:p w:rsidR="00B945C9" w:rsidRDefault="00A25595">
      <w:pPr>
        <w:pStyle w:val="Prrafodelista"/>
        <w:numPr>
          <w:ilvl w:val="0"/>
          <w:numId w:val="11"/>
        </w:numPr>
        <w:jc w:val="both"/>
        <w:rPr>
          <w:ins w:id="82" w:author="ivan del pino" w:date="2023-03-13T18:13:00Z"/>
        </w:rPr>
      </w:pPr>
      <w:ins w:id="83" w:author="ivan del pino" w:date="2023-03-13T18:11:00Z">
        <w:r>
          <w:rPr>
            <w:b/>
          </w:rPr>
          <w:t xml:space="preserve">Gestión de </w:t>
        </w:r>
      </w:ins>
      <w:ins w:id="84" w:author="ivan del pino" w:date="2023-03-13T18:12:00Z">
        <w:r>
          <w:rPr>
            <w:b/>
          </w:rPr>
          <w:t>estudiantes</w:t>
        </w:r>
      </w:ins>
      <w:ins w:id="85" w:author="ivan del pino" w:date="2023-03-13T18:11:00Z">
        <w:r>
          <w:rPr>
            <w:b/>
          </w:rPr>
          <w:t>:</w:t>
        </w:r>
        <w:r>
          <w:t xml:space="preserve"> el profesor debe de ser capaz de poder realizar una gestión de los estudiantes que hay dentro de </w:t>
        </w:r>
      </w:ins>
      <w:ins w:id="86" w:author="ivan del pino" w:date="2023-03-13T18:12:00Z">
        <w:r>
          <w:t>la partida.</w:t>
        </w:r>
      </w:ins>
    </w:p>
    <w:p w:rsidR="00B945C9" w:rsidRDefault="00BD0BB4">
      <w:pPr>
        <w:pStyle w:val="Prrafodelista"/>
        <w:numPr>
          <w:ilvl w:val="0"/>
          <w:numId w:val="11"/>
        </w:numPr>
        <w:jc w:val="both"/>
        <w:rPr>
          <w:ins w:id="87" w:author="ivan del pino" w:date="2023-03-13T18:15:00Z"/>
        </w:rPr>
      </w:pPr>
      <w:ins w:id="88" w:author="ivan del pino" w:date="2023-03-13T18:13:00Z">
        <w:r>
          <w:rPr>
            <w:b/>
          </w:rPr>
          <w:t>Información de las instrucciones:</w:t>
        </w:r>
        <w:r>
          <w:t xml:space="preserve"> los usuarios deben poder visualizar </w:t>
        </w:r>
      </w:ins>
      <w:ins w:id="89" w:author="ivan del pino" w:date="2023-03-13T18:14:00Z">
        <w:r>
          <w:t>las instrucciones acerca del juego dentro de la aplicación.</w:t>
        </w:r>
      </w:ins>
    </w:p>
    <w:p w:rsidR="00B945C9" w:rsidRDefault="00BD0BB4">
      <w:pPr>
        <w:pStyle w:val="Prrafodelista"/>
        <w:numPr>
          <w:ilvl w:val="0"/>
          <w:numId w:val="11"/>
        </w:numPr>
        <w:jc w:val="both"/>
        <w:rPr>
          <w:ins w:id="90" w:author="ivan del pino" w:date="2023-03-13T18:12:00Z"/>
        </w:rPr>
      </w:pPr>
      <w:ins w:id="91" w:author="ivan del pino" w:date="2023-03-13T18:15:00Z">
        <w:r>
          <w:rPr>
            <w:b/>
          </w:rPr>
          <w:t>Tablero y fichas:</w:t>
        </w:r>
        <w:r>
          <w:t xml:space="preserve"> debe de ser implementado un tablero y las dos fichas que representan a los dos equipos.</w:t>
        </w:r>
      </w:ins>
    </w:p>
    <w:p w:rsidR="00B945C9" w:rsidRDefault="00A25595">
      <w:pPr>
        <w:pStyle w:val="Prrafodelista"/>
        <w:numPr>
          <w:ilvl w:val="0"/>
          <w:numId w:val="11"/>
        </w:numPr>
        <w:jc w:val="both"/>
        <w:rPr>
          <w:ins w:id="92" w:author="ivan del pino" w:date="2023-04-12T20:43:00Z"/>
        </w:rPr>
      </w:pPr>
      <w:ins w:id="93" w:author="ivan del pino" w:date="2023-03-13T18:12:00Z">
        <w:r>
          <w:rPr>
            <w:b/>
          </w:rPr>
          <w:t>Visibilidad del estado de la partida:</w:t>
        </w:r>
        <w:r>
          <w:t xml:space="preserve"> los usuarios </w:t>
        </w:r>
      </w:ins>
      <w:ins w:id="94" w:author="ivan del pino" w:date="2023-03-13T18:13:00Z">
        <w:r>
          <w:t>tienen que poder visualizar el estado de la partida actualizado.</w:t>
        </w:r>
      </w:ins>
    </w:p>
    <w:p w:rsidR="00FD797E" w:rsidRDefault="00FD797E">
      <w:pPr>
        <w:pStyle w:val="Prrafodelista"/>
        <w:numPr>
          <w:ilvl w:val="0"/>
          <w:numId w:val="11"/>
        </w:numPr>
        <w:jc w:val="both"/>
        <w:rPr>
          <w:ins w:id="95" w:author="ivan del pino" w:date="2023-03-13T18:15:00Z"/>
        </w:rPr>
      </w:pPr>
      <w:ins w:id="96" w:author="ivan del pino" w:date="2023-04-12T20:43:00Z">
        <w:r>
          <w:rPr>
            <w:b/>
          </w:rPr>
          <w:t>Acceso a la base de datos:</w:t>
        </w:r>
        <w:r>
          <w:t xml:space="preserve"> la aplicación debe poder acceder a la base de datos en el momento que fuera necesario.</w:t>
        </w:r>
      </w:ins>
    </w:p>
    <w:p w:rsidR="00BD0BB4" w:rsidRDefault="00BD0BB4" w:rsidP="00BD0BB4">
      <w:pPr>
        <w:pStyle w:val="Ttulo3"/>
        <w:rPr>
          <w:ins w:id="97" w:author="ivan del pino" w:date="2023-03-13T18:17:00Z"/>
        </w:rPr>
      </w:pPr>
      <w:bookmarkStart w:id="98" w:name="_Toc132236917"/>
      <w:ins w:id="99" w:author="ivan del pino" w:date="2023-03-13T18:15:00Z">
        <w:r>
          <w:t>3.2.1 Requisitos no funcionales</w:t>
        </w:r>
      </w:ins>
      <w:bookmarkEnd w:id="98"/>
    </w:p>
    <w:p w:rsidR="00B945C9" w:rsidRDefault="00BD0BB4">
      <w:pPr>
        <w:pStyle w:val="Prrafodelista"/>
        <w:numPr>
          <w:ilvl w:val="0"/>
          <w:numId w:val="14"/>
        </w:numPr>
        <w:rPr>
          <w:ins w:id="100" w:author="ivan del pino" w:date="2023-03-13T18:15:00Z"/>
        </w:rPr>
      </w:pPr>
      <w:ins w:id="101" w:author="ivan del pino" w:date="2023-03-13T18:17:00Z">
        <w:r>
          <w:rPr>
            <w:b/>
          </w:rPr>
          <w:t xml:space="preserve">Uso de la aplicación: </w:t>
        </w:r>
        <w:r>
          <w:t xml:space="preserve">la aplicación debe poder </w:t>
        </w:r>
      </w:ins>
      <w:ins w:id="102" w:author="ivan del pino" w:date="2023-03-13T18:18:00Z">
        <w:r>
          <w:t>soportar el uso de diferentes equipos a la vez.</w:t>
        </w:r>
      </w:ins>
    </w:p>
    <w:p w:rsidR="00B945C9" w:rsidRDefault="00BD0BB4">
      <w:pPr>
        <w:pStyle w:val="Prrafodelista"/>
        <w:numPr>
          <w:ilvl w:val="0"/>
          <w:numId w:val="13"/>
        </w:numPr>
        <w:jc w:val="both"/>
        <w:rPr>
          <w:ins w:id="103" w:author="ivan del pino" w:date="2023-03-13T18:20:00Z"/>
        </w:rPr>
      </w:pPr>
      <w:commentRangeStart w:id="104"/>
      <w:ins w:id="105" w:author="ivan del pino" w:date="2023-03-13T18:18:00Z">
        <w:r>
          <w:rPr>
            <w:b/>
          </w:rPr>
          <w:t>Seguridad:</w:t>
        </w:r>
        <w:r>
          <w:t xml:space="preserve"> debe ser segura para que los usuarios</w:t>
        </w:r>
      </w:ins>
      <w:ins w:id="106" w:author="ivan del pino" w:date="2023-03-13T18:19:00Z">
        <w:r>
          <w:t xml:space="preserve"> puedan acceder a su perfil sin que nadie más pueda hacerlo, así como para que nadie más que el profesor pueda utilizar un usuario de profesor.</w:t>
        </w:r>
      </w:ins>
      <w:commentRangeEnd w:id="104"/>
      <w:r w:rsidR="00151107">
        <w:rPr>
          <w:rStyle w:val="Refdecomentario"/>
        </w:rPr>
        <w:commentReference w:id="104"/>
      </w:r>
    </w:p>
    <w:p w:rsidR="00B945C9" w:rsidRDefault="009510E4">
      <w:pPr>
        <w:pStyle w:val="Prrafodelista"/>
        <w:numPr>
          <w:ilvl w:val="0"/>
          <w:numId w:val="13"/>
        </w:numPr>
        <w:jc w:val="both"/>
        <w:rPr>
          <w:ins w:id="107" w:author="ivan del pino" w:date="2023-03-13T18:14:00Z"/>
        </w:rPr>
      </w:pPr>
      <w:ins w:id="108" w:author="ivan del pino" w:date="2023-03-13T18:20:00Z">
        <w:r>
          <w:rPr>
            <w:b/>
          </w:rPr>
          <w:t>Actualización:</w:t>
        </w:r>
        <w:r>
          <w:t xml:space="preserve"> deber estar actualizada en todos los </w:t>
        </w:r>
      </w:ins>
      <w:ins w:id="109" w:author="ivan del pino" w:date="2023-03-13T18:21:00Z">
        <w:r>
          <w:t>clientes sin que estos necesiten realizar una acción para ello.</w:t>
        </w:r>
      </w:ins>
    </w:p>
    <w:p w:rsidR="00120668" w:rsidRDefault="00A82E0B" w:rsidP="00D20B93">
      <w:pPr>
        <w:pStyle w:val="Ttulo2"/>
      </w:pPr>
      <w:bookmarkStart w:id="110" w:name="_Toc132236918"/>
      <w:r>
        <w:lastRenderedPageBreak/>
        <w:t>3.3 Desarrollo y construcción</w:t>
      </w:r>
      <w:bookmarkEnd w:id="110"/>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archivos de código HTML, CSS y Javascript)</w:t>
      </w:r>
      <w:r w:rsidR="007B33D4">
        <w:t>,</w:t>
      </w:r>
      <w:r>
        <w:t xml:space="preserve"> y</w:t>
      </w:r>
      <w:r w:rsidR="007B33D4">
        <w:t xml:space="preserve"> 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111" w:name="_Toc132236946"/>
      <w:r w:rsidRPr="00EC1DEB">
        <w:rPr>
          <w:color w:val="000000" w:themeColor="text1"/>
        </w:rPr>
        <w:t>Ilustración</w:t>
      </w:r>
      <w:r>
        <w:t xml:space="preserve"> </w:t>
      </w:r>
      <w:r w:rsidR="00B945C9" w:rsidRPr="00EC1DEB">
        <w:rPr>
          <w:color w:val="000000" w:themeColor="text1"/>
        </w:rPr>
        <w:fldChar w:fldCharType="begin"/>
      </w:r>
      <w:r w:rsidRPr="00EC1DEB">
        <w:rPr>
          <w:color w:val="000000" w:themeColor="text1"/>
        </w:rPr>
        <w:instrText xml:space="preserve"> SEQ Ilustración \* ARABIC </w:instrText>
      </w:r>
      <w:r w:rsidR="00B945C9" w:rsidRPr="00EC1DEB">
        <w:rPr>
          <w:color w:val="000000" w:themeColor="text1"/>
        </w:rPr>
        <w:fldChar w:fldCharType="separate"/>
      </w:r>
      <w:r w:rsidR="00C17F10" w:rsidRPr="00EC1DEB">
        <w:rPr>
          <w:noProof/>
          <w:color w:val="000000" w:themeColor="text1"/>
        </w:rPr>
        <w:t>10</w:t>
      </w:r>
      <w:r w:rsidR="00B945C9" w:rsidRPr="00EC1DEB">
        <w:rPr>
          <w:color w:val="000000" w:themeColor="text1"/>
        </w:rPr>
        <w:fldChar w:fldCharType="end"/>
      </w:r>
      <w:r w:rsidRPr="00EC1DEB">
        <w:rPr>
          <w:color w:val="000000" w:themeColor="text1"/>
        </w:rPr>
        <w:t>: Capa encargada de la gestión de la base de datos</w:t>
      </w:r>
      <w:bookmarkEnd w:id="111"/>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112" w:name="_Toc132236919"/>
      <w:r>
        <w:t>3.3.</w:t>
      </w:r>
      <w:r w:rsidR="00A9756A">
        <w:t>1</w:t>
      </w:r>
      <w:r>
        <w:t xml:space="preserve"> Firebase</w:t>
      </w:r>
      <w:bookmarkEnd w:id="112"/>
    </w:p>
    <w:p w:rsidR="0014310A" w:rsidDel="0064080A" w:rsidRDefault="0073057B" w:rsidP="0073057B">
      <w:pPr>
        <w:jc w:val="both"/>
        <w:rPr>
          <w:del w:id="113"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114" w:author="ivan del pino" w:date="2023-03-13T19:39:00Z">
        <w:r w:rsidR="0064080A">
          <w:t xml:space="preserve"> </w:t>
        </w:r>
      </w:ins>
    </w:p>
    <w:p w:rsidR="0064080A" w:rsidRPr="0014310A" w:rsidRDefault="0064080A" w:rsidP="0073057B">
      <w:pPr>
        <w:jc w:val="both"/>
      </w:pPr>
    </w:p>
    <w:p w:rsidR="001A36D0" w:rsidRDefault="00EE2D0D">
      <w:pPr>
        <w:spacing w:after="200"/>
        <w:rPr>
          <w:ins w:id="115" w:author="ivan del pino" w:date="2023-03-13T19:50:00Z"/>
        </w:rPr>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116"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lastRenderedPageBreak/>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B945C9">
      <w:pPr>
        <w:spacing w:after="200"/>
      </w:pPr>
      <w:r>
        <w:t>Los principales métodos de Firebase que se han utilizado son:</w:t>
      </w:r>
    </w:p>
    <w:p w:rsidR="00EF6BD2" w:rsidRDefault="00EF6BD2" w:rsidP="00EF6BD2">
      <w:pPr>
        <w:pStyle w:val="Prrafodelista"/>
        <w:numPr>
          <w:ilvl w:val="0"/>
          <w:numId w:val="4"/>
        </w:numPr>
        <w:jc w:val="both"/>
      </w:pPr>
      <w:r>
        <w:t>SaveTasks: era el encargado de crear una colección nueva con los datos que se pasarán por argumentos. Principalmente se usa para la creación de nuevos usuarios.</w:t>
      </w:r>
    </w:p>
    <w:p w:rsidR="00EF6BD2" w:rsidRDefault="00EF6BD2" w:rsidP="00EF6BD2">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EF6BD2" w:rsidRDefault="00EF6BD2" w:rsidP="00EF6BD2">
      <w:pPr>
        <w:pStyle w:val="Prrafodelista"/>
        <w:numPr>
          <w:ilvl w:val="0"/>
          <w:numId w:val="4"/>
        </w:numPr>
        <w:jc w:val="both"/>
      </w:pPr>
      <w:r>
        <w:t>GetTask: su función era parecida a la de GetTasks, con la diferencia que este solo extraía uno de los elementos.</w:t>
      </w:r>
    </w:p>
    <w:p w:rsidR="00EF6BD2" w:rsidRDefault="00EF6BD2" w:rsidP="00EF6BD2">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EF6BD2" w:rsidRDefault="00EF6BD2" w:rsidP="00EF6BD2">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rPr>
          <w:ins w:id="117" w:author="ivan del pino" w:date="2023-03-13T19:44:00Z"/>
        </w:rPr>
      </w:pPr>
      <w:bookmarkStart w:id="118" w:name="_Toc132236920"/>
      <w:r>
        <w:t>3.3.</w:t>
      </w:r>
      <w:r w:rsidR="00A9756A">
        <w:t>2</w:t>
      </w:r>
      <w:r>
        <w:t xml:space="preserve"> Implementación de fichero Firebase.js</w:t>
      </w:r>
      <w:bookmarkEnd w:id="118"/>
    </w:p>
    <w:p w:rsidR="00EE2D0D" w:rsidRDefault="00EF6BD2" w:rsidP="00EE2D0D">
      <w:pPr>
        <w:jc w:val="both"/>
      </w:pPr>
      <w:r>
        <w:t xml:space="preserve">El fichero Firebase.js, </w:t>
      </w:r>
      <w:r w:rsidR="00DB3A18">
        <w:t>que se puede observar en la ilustración 1</w:t>
      </w:r>
      <w:r w:rsidR="00A9756A">
        <w:t>2</w:t>
      </w:r>
      <w:r w:rsidR="00EE2D0D">
        <w:t xml:space="preserve">, </w:t>
      </w:r>
      <w:r>
        <w:t xml:space="preserve">es el encargado de realizar la conexión con la base de datos mediante los datos que proporciona </w:t>
      </w:r>
      <w:r>
        <w:lastRenderedPageBreak/>
        <w:t>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1"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119" w:name="_Toc132236947"/>
      <w:r w:rsidRPr="00FD19B3">
        <w:rPr>
          <w:color w:val="auto"/>
        </w:rPr>
        <w:t xml:space="preserve">Ilustración </w:t>
      </w:r>
      <w:r w:rsidR="00B945C9" w:rsidRPr="00FD19B3">
        <w:rPr>
          <w:color w:val="auto"/>
        </w:rPr>
        <w:fldChar w:fldCharType="begin"/>
      </w:r>
      <w:r w:rsidRPr="00FD19B3">
        <w:rPr>
          <w:color w:val="auto"/>
        </w:rPr>
        <w:instrText xml:space="preserve"> SEQ Ilustración \* ARABIC </w:instrText>
      </w:r>
      <w:r w:rsidR="00B945C9" w:rsidRPr="00FD19B3">
        <w:rPr>
          <w:color w:val="auto"/>
        </w:rPr>
        <w:fldChar w:fldCharType="separate"/>
      </w:r>
      <w:ins w:id="120" w:author="ivan del pino" w:date="2023-03-19T10:57:00Z">
        <w:r w:rsidR="00821C2F">
          <w:rPr>
            <w:noProof/>
            <w:color w:val="auto"/>
          </w:rPr>
          <w:t>1</w:t>
        </w:r>
      </w:ins>
      <w:ins w:id="121" w:author="ivan del pino" w:date="2023-03-19T10:58:00Z">
        <w:r w:rsidR="00821C2F">
          <w:rPr>
            <w:noProof/>
            <w:color w:val="auto"/>
          </w:rPr>
          <w:t>2</w:t>
        </w:r>
      </w:ins>
      <w:del w:id="122" w:author="ivan del pino" w:date="2023-03-13T19:33:00Z">
        <w:r w:rsidR="00E118C8" w:rsidDel="009524BC">
          <w:rPr>
            <w:noProof/>
            <w:color w:val="auto"/>
          </w:rPr>
          <w:delText>11</w:delText>
        </w:r>
      </w:del>
      <w:r w:rsidR="00B945C9" w:rsidRPr="00FD19B3">
        <w:rPr>
          <w:color w:val="auto"/>
        </w:rPr>
        <w:fldChar w:fldCharType="end"/>
      </w:r>
      <w:r w:rsidRPr="00FD19B3">
        <w:rPr>
          <w:color w:val="auto"/>
        </w:rPr>
        <w:t xml:space="preserve"> : </w:t>
      </w:r>
      <w:r w:rsidR="00DB3A18">
        <w:rPr>
          <w:color w:val="auto"/>
        </w:rPr>
        <w:t>Datos de Firestore</w:t>
      </w:r>
      <w:bookmarkEnd w:id="119"/>
    </w:p>
    <w:p w:rsidR="00A9756A" w:rsidRDefault="00A9756A" w:rsidP="00A9756A">
      <w:pPr>
        <w:pStyle w:val="Ttulo3"/>
        <w:rPr>
          <w:ins w:id="123" w:author="ivan del pino" w:date="2023-03-13T19:52:00Z"/>
        </w:rPr>
      </w:pPr>
      <w:bookmarkStart w:id="124" w:name="_Toc132236921"/>
      <w:ins w:id="125" w:author="ivan del pino" w:date="2023-03-13T19:52:00Z">
        <w:r>
          <w:t>3.3.</w:t>
        </w:r>
      </w:ins>
      <w:ins w:id="126" w:author="ivan del pino" w:date="2023-03-13T19:53:00Z">
        <w:r>
          <w:t>3</w:t>
        </w:r>
      </w:ins>
      <w:ins w:id="127" w:author="ivan del pino" w:date="2023-03-13T19:52:00Z">
        <w:r>
          <w:t xml:space="preserve"> </w:t>
        </w:r>
      </w:ins>
      <w:ins w:id="128" w:author="ivan del pino" w:date="2023-04-12T23:50:00Z">
        <w:r w:rsidR="008C4094">
          <w:t>Bases del p</w:t>
        </w:r>
      </w:ins>
      <w:commentRangeStart w:id="129"/>
      <w:ins w:id="130" w:author="ivan del pino" w:date="2023-03-13T19:52:00Z">
        <w:r>
          <w:t>rototipo</w:t>
        </w:r>
      </w:ins>
      <w:commentRangeEnd w:id="129"/>
      <w:r w:rsidR="00824DF6">
        <w:rPr>
          <w:rStyle w:val="Refdecomentario"/>
          <w:rFonts w:ascii="Times New Roman" w:eastAsiaTheme="minorHAnsi" w:hAnsi="Times New Roman" w:cstheme="minorBidi"/>
          <w:b w:val="0"/>
          <w:bCs w:val="0"/>
        </w:rPr>
        <w:commentReference w:id="129"/>
      </w:r>
      <w:bookmarkEnd w:id="124"/>
    </w:p>
    <w:p w:rsidR="00A9756A" w:rsidRDefault="00A9756A" w:rsidP="00A9756A">
      <w:pPr>
        <w:jc w:val="both"/>
        <w:rPr>
          <w:ins w:id="131" w:author="ivan del pino" w:date="2023-03-13T19:52:00Z"/>
        </w:rPr>
      </w:pPr>
      <w:ins w:id="132"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133" w:author="ivan del pino" w:date="2023-03-13T19:52:00Z"/>
        </w:rPr>
      </w:pPr>
      <w:ins w:id="134" w:author="ivan del pino" w:date="2023-03-13T19:52:00Z">
        <w:r>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135" w:author="ivan del pino" w:date="2023-03-13T19:52:00Z"/>
        </w:rPr>
      </w:pPr>
      <w:ins w:id="136" w:author="ivan del pino" w:date="2023-03-13T19:52:00Z">
        <w:r>
          <w:t xml:space="preserve">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t>
        </w:r>
        <w:r>
          <w:lastRenderedPageBreak/>
          <w:t>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137" w:author="ivan del pino" w:date="2023-03-13T19:52:00Z"/>
        </w:rPr>
      </w:pPr>
      <w:ins w:id="138"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139" w:author="ivan del pino" w:date="2023-03-13T19:52:00Z"/>
        </w:rPr>
      </w:pPr>
      <w:ins w:id="140"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141" w:author="ivan del pino" w:date="2023-03-13T19:52:00Z"/>
        </w:rPr>
      </w:pPr>
    </w:p>
    <w:p w:rsidR="00B945C9" w:rsidRDefault="00EC1DEB" w:rsidP="00B945C9">
      <w:pPr>
        <w:keepNext/>
        <w:jc w:val="center"/>
        <w:rPr>
          <w:ins w:id="142" w:author="ivan del pino" w:date="2023-03-13T19:53:00Z"/>
        </w:rPr>
        <w:pPrChange w:id="143" w:author="ivan del pino" w:date="2023-03-13T19:53:00Z">
          <w:pPr>
            <w:keepNext/>
            <w:jc w:val="both"/>
          </w:pPr>
        </w:pPrChange>
      </w:pPr>
      <w:ins w:id="144" w:author="ivan del pino" w:date="2023-03-13T19:52:00Z">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2" cstate="print"/>
                      <a:stretch>
                        <a:fillRect/>
                      </a:stretch>
                    </pic:blipFill>
                    <pic:spPr>
                      <a:xfrm>
                        <a:off x="0" y="0"/>
                        <a:ext cx="5400040" cy="3357245"/>
                      </a:xfrm>
                      <a:prstGeom prst="rect">
                        <a:avLst/>
                      </a:prstGeom>
                    </pic:spPr>
                  </pic:pic>
                </a:graphicData>
              </a:graphic>
            </wp:inline>
          </w:drawing>
        </w:r>
      </w:ins>
    </w:p>
    <w:p w:rsidR="00B945C9" w:rsidRDefault="00A9756A" w:rsidP="00B945C9">
      <w:pPr>
        <w:pStyle w:val="Epgrafe"/>
        <w:jc w:val="center"/>
        <w:rPr>
          <w:ins w:id="145" w:author="ivan del pino" w:date="2023-03-13T19:52:00Z"/>
        </w:rPr>
        <w:pPrChange w:id="146" w:author="ivan del pino" w:date="2023-03-13T19:53:00Z">
          <w:pPr>
            <w:keepNext/>
            <w:jc w:val="both"/>
          </w:pPr>
        </w:pPrChange>
      </w:pPr>
      <w:bookmarkStart w:id="147" w:name="_Toc132236948"/>
      <w:ins w:id="148" w:author="ivan del pino" w:date="2023-03-13T19:53:00Z">
        <w:r>
          <w:t xml:space="preserve">Ilustración </w:t>
        </w:r>
        <w:r w:rsidR="00B945C9">
          <w:fldChar w:fldCharType="begin"/>
        </w:r>
        <w:r>
          <w:instrText xml:space="preserve"> SEQ Ilustración \* ARABIC </w:instrText>
        </w:r>
      </w:ins>
      <w:r w:rsidR="00B945C9">
        <w:fldChar w:fldCharType="separate"/>
      </w:r>
      <w:ins w:id="149" w:author="ivan del pino" w:date="2023-03-13T19:53:00Z">
        <w:r>
          <w:rPr>
            <w:noProof/>
          </w:rPr>
          <w:t>13</w:t>
        </w:r>
        <w:r w:rsidR="00B945C9">
          <w:fldChar w:fldCharType="end"/>
        </w:r>
        <w:r>
          <w:t xml:space="preserve"> : Menú de </w:t>
        </w:r>
        <w:r w:rsidRPr="002E78E4">
          <w:t>elección estudiante o profesor del prototipo</w:t>
        </w:r>
      </w:ins>
      <w:bookmarkEnd w:id="147"/>
    </w:p>
    <w:p w:rsidR="00B9346B" w:rsidRDefault="00475CDF" w:rsidP="00D20B93">
      <w:pPr>
        <w:pStyle w:val="Ttulo3"/>
      </w:pPr>
      <w:bookmarkStart w:id="150" w:name="_Toc132236922"/>
      <w:r>
        <w:lastRenderedPageBreak/>
        <w:t>3.3.</w:t>
      </w:r>
      <w:r w:rsidR="00A9756A">
        <w:t>4</w:t>
      </w:r>
      <w:r>
        <w:t xml:space="preserve"> </w:t>
      </w:r>
      <w:r w:rsidR="00D93F05">
        <w:t xml:space="preserve">Desarrollo de la interfaz de </w:t>
      </w:r>
      <w:r w:rsidR="00F328ED">
        <w:t>las pantallas</w:t>
      </w:r>
      <w:bookmarkEnd w:id="150"/>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lastRenderedPageBreak/>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151" w:name="_Toc132236949"/>
      <w:r w:rsidRPr="008B796F">
        <w:rPr>
          <w:color w:val="auto"/>
        </w:rPr>
        <w:t xml:space="preserve">Ilustración </w:t>
      </w:r>
      <w:r w:rsidR="00B945C9" w:rsidRPr="008B796F">
        <w:rPr>
          <w:color w:val="auto"/>
        </w:rPr>
        <w:fldChar w:fldCharType="begin"/>
      </w:r>
      <w:r w:rsidRPr="008B796F">
        <w:rPr>
          <w:color w:val="auto"/>
        </w:rPr>
        <w:instrText xml:space="preserve"> SEQ Ilustración \* ARABIC </w:instrText>
      </w:r>
      <w:r w:rsidR="00B945C9" w:rsidRPr="008B796F">
        <w:rPr>
          <w:color w:val="auto"/>
        </w:rPr>
        <w:fldChar w:fldCharType="separate"/>
      </w:r>
      <w:ins w:id="152" w:author="ivan del pino" w:date="2023-03-13T19:33:00Z">
        <w:r w:rsidR="009524BC">
          <w:rPr>
            <w:noProof/>
            <w:color w:val="auto"/>
          </w:rPr>
          <w:t>15</w:t>
        </w:r>
      </w:ins>
      <w:del w:id="153" w:author="ivan del pino" w:date="2023-03-13T19:33:00Z">
        <w:r w:rsidR="00E118C8" w:rsidDel="009524BC">
          <w:rPr>
            <w:noProof/>
            <w:color w:val="auto"/>
          </w:rPr>
          <w:delText>14</w:delText>
        </w:r>
      </w:del>
      <w:r w:rsidR="00B945C9" w:rsidRPr="008B796F">
        <w:rPr>
          <w:color w:val="auto"/>
        </w:rPr>
        <w:fldChar w:fldCharType="end"/>
      </w:r>
      <w:del w:id="154" w:author="ivan del pino" w:date="2023-03-19T10:59:00Z">
        <w:r w:rsidRPr="008B796F" w:rsidDel="00E21ED4">
          <w:rPr>
            <w:color w:val="auto"/>
          </w:rPr>
          <w:delText xml:space="preserve"> </w:delText>
        </w:r>
      </w:del>
      <w:r w:rsidRPr="008B796F">
        <w:rPr>
          <w:color w:val="auto"/>
        </w:rPr>
        <w:t>: Instrucciones</w:t>
      </w:r>
      <w:bookmarkEnd w:id="151"/>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155" w:name="_Toc132236950"/>
      <w:r w:rsidRPr="008B796F">
        <w:rPr>
          <w:color w:val="auto"/>
        </w:rPr>
        <w:t xml:space="preserve">Ilustración </w:t>
      </w:r>
      <w:r w:rsidR="00B945C9" w:rsidRPr="008B796F">
        <w:rPr>
          <w:color w:val="auto"/>
        </w:rPr>
        <w:fldChar w:fldCharType="begin"/>
      </w:r>
      <w:r w:rsidRPr="008B796F">
        <w:rPr>
          <w:color w:val="auto"/>
        </w:rPr>
        <w:instrText xml:space="preserve"> SEQ Ilustración \* ARABIC </w:instrText>
      </w:r>
      <w:r w:rsidR="00B945C9" w:rsidRPr="008B796F">
        <w:rPr>
          <w:color w:val="auto"/>
        </w:rPr>
        <w:fldChar w:fldCharType="separate"/>
      </w:r>
      <w:ins w:id="156" w:author="ivan del pino" w:date="2023-03-13T19:33:00Z">
        <w:r w:rsidR="009524BC">
          <w:rPr>
            <w:noProof/>
            <w:color w:val="auto"/>
          </w:rPr>
          <w:t>16</w:t>
        </w:r>
      </w:ins>
      <w:r w:rsidR="00B945C9" w:rsidRPr="008B796F">
        <w:rPr>
          <w:color w:val="auto"/>
        </w:rPr>
        <w:fldChar w:fldCharType="end"/>
      </w:r>
      <w:r w:rsidRPr="008B796F">
        <w:rPr>
          <w:color w:val="auto"/>
        </w:rPr>
        <w:t xml:space="preserve"> : Mapa</w:t>
      </w:r>
      <w:bookmarkEnd w:id="155"/>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157" w:name="_Toc132236951"/>
      <w:r w:rsidRPr="008B796F">
        <w:rPr>
          <w:color w:val="auto"/>
        </w:rPr>
        <w:t xml:space="preserve">Ilustración </w:t>
      </w:r>
      <w:r w:rsidR="00B945C9" w:rsidRPr="008B796F">
        <w:rPr>
          <w:color w:val="auto"/>
        </w:rPr>
        <w:fldChar w:fldCharType="begin"/>
      </w:r>
      <w:r w:rsidRPr="008B796F">
        <w:rPr>
          <w:color w:val="auto"/>
        </w:rPr>
        <w:instrText xml:space="preserve"> SEQ Ilustración \* ARABIC </w:instrText>
      </w:r>
      <w:r w:rsidR="00B945C9" w:rsidRPr="008B796F">
        <w:rPr>
          <w:color w:val="auto"/>
        </w:rPr>
        <w:fldChar w:fldCharType="separate"/>
      </w:r>
      <w:ins w:id="158" w:author="ivan del pino" w:date="2023-03-13T19:33:00Z">
        <w:r w:rsidR="009524BC">
          <w:rPr>
            <w:noProof/>
            <w:color w:val="auto"/>
          </w:rPr>
          <w:t>17</w:t>
        </w:r>
      </w:ins>
      <w:del w:id="159" w:author="ivan del pino" w:date="2023-03-13T19:33:00Z">
        <w:r w:rsidR="00E118C8" w:rsidDel="009524BC">
          <w:rPr>
            <w:noProof/>
            <w:color w:val="auto"/>
          </w:rPr>
          <w:delText>16</w:delText>
        </w:r>
      </w:del>
      <w:r w:rsidR="00B945C9" w:rsidRPr="008B796F">
        <w:rPr>
          <w:color w:val="auto"/>
        </w:rPr>
        <w:fldChar w:fldCharType="end"/>
      </w:r>
      <w:r w:rsidRPr="008B796F">
        <w:rPr>
          <w:color w:val="auto"/>
        </w:rPr>
        <w:t xml:space="preserve"> : Objetos</w:t>
      </w:r>
      <w:bookmarkEnd w:id="157"/>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160" w:name="_Toc132236952"/>
      <w:r w:rsidRPr="00E8451D">
        <w:rPr>
          <w:color w:val="auto"/>
        </w:rPr>
        <w:t xml:space="preserve">Ilustración </w:t>
      </w:r>
      <w:r w:rsidR="00B945C9" w:rsidRPr="00E8451D">
        <w:rPr>
          <w:color w:val="auto"/>
        </w:rPr>
        <w:fldChar w:fldCharType="begin"/>
      </w:r>
      <w:r w:rsidRPr="00E8451D">
        <w:rPr>
          <w:color w:val="auto"/>
        </w:rPr>
        <w:instrText xml:space="preserve"> SEQ Ilustración \* ARABIC </w:instrText>
      </w:r>
      <w:r w:rsidR="00B945C9" w:rsidRPr="00E8451D">
        <w:rPr>
          <w:color w:val="auto"/>
        </w:rPr>
        <w:fldChar w:fldCharType="separate"/>
      </w:r>
      <w:ins w:id="161" w:author="ivan del pino" w:date="2023-03-13T19:33:00Z">
        <w:r w:rsidR="009524BC">
          <w:rPr>
            <w:noProof/>
            <w:color w:val="auto"/>
          </w:rPr>
          <w:t>18</w:t>
        </w:r>
      </w:ins>
      <w:del w:id="162" w:author="ivan del pino" w:date="2023-03-13T19:33:00Z">
        <w:r w:rsidR="00E118C8" w:rsidDel="009524BC">
          <w:rPr>
            <w:noProof/>
            <w:color w:val="auto"/>
          </w:rPr>
          <w:delText>17</w:delText>
        </w:r>
      </w:del>
      <w:r w:rsidR="00B945C9" w:rsidRPr="00E8451D">
        <w:rPr>
          <w:color w:val="auto"/>
        </w:rPr>
        <w:fldChar w:fldCharType="end"/>
      </w:r>
      <w:r w:rsidRPr="00E8451D">
        <w:rPr>
          <w:color w:val="auto"/>
        </w:rPr>
        <w:t xml:space="preserve"> : Personajes</w:t>
      </w:r>
      <w:bookmarkEnd w:id="160"/>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163" w:name="_Toc132236953"/>
      <w:r w:rsidRPr="00E8451D">
        <w:rPr>
          <w:color w:val="auto"/>
        </w:rPr>
        <w:t xml:space="preserve">Ilustración </w:t>
      </w:r>
      <w:r w:rsidR="00B945C9" w:rsidRPr="00E8451D">
        <w:rPr>
          <w:color w:val="auto"/>
        </w:rPr>
        <w:fldChar w:fldCharType="begin"/>
      </w:r>
      <w:r w:rsidRPr="00E8451D">
        <w:rPr>
          <w:color w:val="auto"/>
        </w:rPr>
        <w:instrText xml:space="preserve"> SEQ Ilustración \* ARABIC </w:instrText>
      </w:r>
      <w:r w:rsidR="00B945C9" w:rsidRPr="00E8451D">
        <w:rPr>
          <w:color w:val="auto"/>
        </w:rPr>
        <w:fldChar w:fldCharType="separate"/>
      </w:r>
      <w:ins w:id="164" w:author="ivan del pino" w:date="2023-03-13T19:33:00Z">
        <w:r w:rsidR="009524BC">
          <w:rPr>
            <w:noProof/>
            <w:color w:val="auto"/>
          </w:rPr>
          <w:t>19</w:t>
        </w:r>
      </w:ins>
      <w:del w:id="165" w:author="ivan del pino" w:date="2023-03-13T19:33:00Z">
        <w:r w:rsidR="00E118C8" w:rsidDel="009524BC">
          <w:rPr>
            <w:noProof/>
            <w:color w:val="auto"/>
          </w:rPr>
          <w:delText>18</w:delText>
        </w:r>
      </w:del>
      <w:r w:rsidR="00B945C9" w:rsidRPr="00E8451D">
        <w:rPr>
          <w:color w:val="auto"/>
        </w:rPr>
        <w:fldChar w:fldCharType="end"/>
      </w:r>
      <w:r w:rsidRPr="00E8451D">
        <w:rPr>
          <w:color w:val="auto"/>
        </w:rPr>
        <w:t xml:space="preserve"> : Personajes equipo Zombie</w:t>
      </w:r>
      <w:bookmarkEnd w:id="163"/>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166" w:name="_Toc132236954"/>
      <w:r w:rsidRPr="00E8451D">
        <w:rPr>
          <w:color w:val="auto"/>
        </w:rPr>
        <w:t xml:space="preserve">Ilustración </w:t>
      </w:r>
      <w:r w:rsidR="00B945C9" w:rsidRPr="00E8451D">
        <w:rPr>
          <w:color w:val="auto"/>
        </w:rPr>
        <w:fldChar w:fldCharType="begin"/>
      </w:r>
      <w:r w:rsidRPr="00E8451D">
        <w:rPr>
          <w:color w:val="auto"/>
        </w:rPr>
        <w:instrText xml:space="preserve"> SEQ Ilustración \* ARABIC </w:instrText>
      </w:r>
      <w:r w:rsidR="00B945C9" w:rsidRPr="00E8451D">
        <w:rPr>
          <w:color w:val="auto"/>
        </w:rPr>
        <w:fldChar w:fldCharType="separate"/>
      </w:r>
      <w:ins w:id="167" w:author="ivan del pino" w:date="2023-03-13T19:33:00Z">
        <w:r w:rsidR="009524BC">
          <w:rPr>
            <w:noProof/>
            <w:color w:val="auto"/>
          </w:rPr>
          <w:t>20</w:t>
        </w:r>
      </w:ins>
      <w:del w:id="168" w:author="ivan del pino" w:date="2023-03-13T19:33:00Z">
        <w:r w:rsidR="00E118C8" w:rsidDel="009524BC">
          <w:rPr>
            <w:noProof/>
            <w:color w:val="auto"/>
          </w:rPr>
          <w:delText>19</w:delText>
        </w:r>
      </w:del>
      <w:r w:rsidR="00B945C9" w:rsidRPr="00E8451D">
        <w:rPr>
          <w:color w:val="auto"/>
        </w:rPr>
        <w:fldChar w:fldCharType="end"/>
      </w:r>
      <w:r w:rsidRPr="00E8451D">
        <w:rPr>
          <w:color w:val="auto"/>
        </w:rPr>
        <w:t xml:space="preserve"> : Personajes equipo La Resistencia</w:t>
      </w:r>
      <w:bookmarkEnd w:id="166"/>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169" w:name="_Toc132236955"/>
      <w:r w:rsidRPr="00D307E1">
        <w:rPr>
          <w:color w:val="auto"/>
        </w:rPr>
        <w:t xml:space="preserve">Ilustración </w:t>
      </w:r>
      <w:r w:rsidR="00B945C9" w:rsidRPr="00D307E1">
        <w:rPr>
          <w:color w:val="auto"/>
        </w:rPr>
        <w:fldChar w:fldCharType="begin"/>
      </w:r>
      <w:r w:rsidRPr="00D307E1">
        <w:rPr>
          <w:color w:val="auto"/>
        </w:rPr>
        <w:instrText xml:space="preserve"> SEQ Ilustración \* ARABIC </w:instrText>
      </w:r>
      <w:r w:rsidR="00B945C9" w:rsidRPr="00D307E1">
        <w:rPr>
          <w:color w:val="auto"/>
        </w:rPr>
        <w:fldChar w:fldCharType="separate"/>
      </w:r>
      <w:ins w:id="170" w:author="ivan del pino" w:date="2023-03-13T19:33:00Z">
        <w:r w:rsidR="009524BC">
          <w:rPr>
            <w:noProof/>
            <w:color w:val="auto"/>
          </w:rPr>
          <w:t>21</w:t>
        </w:r>
      </w:ins>
      <w:del w:id="171" w:author="ivan del pino" w:date="2023-03-13T19:33:00Z">
        <w:r w:rsidR="00E118C8" w:rsidDel="009524BC">
          <w:rPr>
            <w:noProof/>
            <w:color w:val="auto"/>
          </w:rPr>
          <w:delText>20</w:delText>
        </w:r>
      </w:del>
      <w:r w:rsidR="00B945C9" w:rsidRPr="00D307E1">
        <w:rPr>
          <w:color w:val="auto"/>
        </w:rPr>
        <w:fldChar w:fldCharType="end"/>
      </w:r>
      <w:r w:rsidRPr="00D307E1">
        <w:rPr>
          <w:color w:val="auto"/>
        </w:rPr>
        <w:t xml:space="preserve"> : Historia</w:t>
      </w:r>
      <w:bookmarkEnd w:id="169"/>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172" w:name="_Toc132236956"/>
      <w:r w:rsidRPr="00276EEE">
        <w:rPr>
          <w:color w:val="auto"/>
        </w:rPr>
        <w:t xml:space="preserve">Ilustración </w:t>
      </w:r>
      <w:r w:rsidR="00B945C9" w:rsidRPr="00276EEE">
        <w:rPr>
          <w:color w:val="auto"/>
        </w:rPr>
        <w:fldChar w:fldCharType="begin"/>
      </w:r>
      <w:r w:rsidRPr="00276EEE">
        <w:rPr>
          <w:color w:val="auto"/>
        </w:rPr>
        <w:instrText xml:space="preserve"> SEQ Ilustración \* ARABIC </w:instrText>
      </w:r>
      <w:r w:rsidR="00B945C9" w:rsidRPr="00276EEE">
        <w:rPr>
          <w:color w:val="auto"/>
        </w:rPr>
        <w:fldChar w:fldCharType="separate"/>
      </w:r>
      <w:ins w:id="173" w:author="ivan del pino" w:date="2023-03-13T19:33:00Z">
        <w:r w:rsidR="009524BC">
          <w:rPr>
            <w:noProof/>
            <w:color w:val="auto"/>
          </w:rPr>
          <w:t>22</w:t>
        </w:r>
      </w:ins>
      <w:del w:id="174" w:author="ivan del pino" w:date="2023-03-13T19:33:00Z">
        <w:r w:rsidR="00E118C8" w:rsidDel="009524BC">
          <w:rPr>
            <w:noProof/>
            <w:color w:val="auto"/>
          </w:rPr>
          <w:delText>21</w:delText>
        </w:r>
      </w:del>
      <w:r w:rsidR="00B945C9" w:rsidRPr="00276EEE">
        <w:rPr>
          <w:color w:val="auto"/>
        </w:rPr>
        <w:fldChar w:fldCharType="end"/>
      </w:r>
      <w:r w:rsidRPr="00276EEE">
        <w:rPr>
          <w:color w:val="auto"/>
        </w:rPr>
        <w:t xml:space="preserve"> : Menú para elegir si eres un estudiante o un profesor</w:t>
      </w:r>
      <w:bookmarkEnd w:id="172"/>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175" w:name="_Toc132236957"/>
      <w:r w:rsidRPr="00F055A1">
        <w:rPr>
          <w:color w:val="auto"/>
        </w:rPr>
        <w:t xml:space="preserve">Ilustración </w:t>
      </w:r>
      <w:r w:rsidR="00B945C9" w:rsidRPr="00F055A1">
        <w:rPr>
          <w:color w:val="auto"/>
        </w:rPr>
        <w:fldChar w:fldCharType="begin"/>
      </w:r>
      <w:r w:rsidRPr="00F055A1">
        <w:rPr>
          <w:color w:val="auto"/>
        </w:rPr>
        <w:instrText xml:space="preserve"> SEQ Ilustración \* ARABIC </w:instrText>
      </w:r>
      <w:r w:rsidR="00B945C9" w:rsidRPr="00F055A1">
        <w:rPr>
          <w:color w:val="auto"/>
        </w:rPr>
        <w:fldChar w:fldCharType="separate"/>
      </w:r>
      <w:ins w:id="176" w:author="ivan del pino" w:date="2023-03-13T19:33:00Z">
        <w:r w:rsidR="009524BC">
          <w:rPr>
            <w:noProof/>
            <w:color w:val="auto"/>
          </w:rPr>
          <w:t>23</w:t>
        </w:r>
      </w:ins>
      <w:del w:id="177" w:author="ivan del pino" w:date="2023-03-13T19:33:00Z">
        <w:r w:rsidR="00E118C8" w:rsidDel="009524BC">
          <w:rPr>
            <w:noProof/>
            <w:color w:val="auto"/>
          </w:rPr>
          <w:delText>22</w:delText>
        </w:r>
      </w:del>
      <w:r w:rsidR="00B945C9" w:rsidRPr="00F055A1">
        <w:rPr>
          <w:color w:val="auto"/>
        </w:rPr>
        <w:fldChar w:fldCharType="end"/>
      </w:r>
      <w:r w:rsidRPr="00F055A1">
        <w:rPr>
          <w:color w:val="auto"/>
        </w:rPr>
        <w:t xml:space="preserve"> : Menú para registro o inicio de sesión de un estudiante</w:t>
      </w:r>
      <w:bookmarkEnd w:id="175"/>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178" w:name="_Toc132236958"/>
      <w:r w:rsidRPr="00F055A1">
        <w:rPr>
          <w:color w:val="auto"/>
        </w:rPr>
        <w:t xml:space="preserve">Ilustración </w:t>
      </w:r>
      <w:r w:rsidR="00B945C9" w:rsidRPr="00F055A1">
        <w:rPr>
          <w:color w:val="auto"/>
        </w:rPr>
        <w:fldChar w:fldCharType="begin"/>
      </w:r>
      <w:r w:rsidRPr="00F055A1">
        <w:rPr>
          <w:color w:val="auto"/>
        </w:rPr>
        <w:instrText xml:space="preserve"> SEQ Ilustración \* ARABIC </w:instrText>
      </w:r>
      <w:r w:rsidR="00B945C9" w:rsidRPr="00F055A1">
        <w:rPr>
          <w:color w:val="auto"/>
        </w:rPr>
        <w:fldChar w:fldCharType="separate"/>
      </w:r>
      <w:ins w:id="179" w:author="ivan del pino" w:date="2023-03-13T19:33:00Z">
        <w:r w:rsidR="009524BC">
          <w:rPr>
            <w:noProof/>
            <w:color w:val="auto"/>
          </w:rPr>
          <w:t>24</w:t>
        </w:r>
      </w:ins>
      <w:del w:id="180" w:author="ivan del pino" w:date="2023-03-13T19:33:00Z">
        <w:r w:rsidR="00E118C8" w:rsidDel="009524BC">
          <w:rPr>
            <w:noProof/>
            <w:color w:val="auto"/>
          </w:rPr>
          <w:delText>23</w:delText>
        </w:r>
      </w:del>
      <w:r w:rsidR="00B945C9" w:rsidRPr="00F055A1">
        <w:rPr>
          <w:color w:val="auto"/>
        </w:rPr>
        <w:fldChar w:fldCharType="end"/>
      </w:r>
      <w:r w:rsidRPr="00F055A1">
        <w:rPr>
          <w:color w:val="auto"/>
        </w:rPr>
        <w:t xml:space="preserve"> : Introducción de los datos de un estudiante</w:t>
      </w:r>
      <w:bookmarkEnd w:id="178"/>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81" w:name="_Toc132236959"/>
      <w:r w:rsidRPr="006650E7">
        <w:rPr>
          <w:color w:val="auto"/>
        </w:rPr>
        <w:t xml:space="preserve">Ilustración </w:t>
      </w:r>
      <w:r w:rsidR="00B945C9" w:rsidRPr="006650E7">
        <w:rPr>
          <w:color w:val="auto"/>
        </w:rPr>
        <w:fldChar w:fldCharType="begin"/>
      </w:r>
      <w:r w:rsidRPr="006650E7">
        <w:rPr>
          <w:color w:val="auto"/>
        </w:rPr>
        <w:instrText xml:space="preserve"> SEQ Ilustración \* ARABIC </w:instrText>
      </w:r>
      <w:r w:rsidR="00B945C9" w:rsidRPr="006650E7">
        <w:rPr>
          <w:color w:val="auto"/>
        </w:rPr>
        <w:fldChar w:fldCharType="separate"/>
      </w:r>
      <w:ins w:id="182" w:author="ivan del pino" w:date="2023-03-13T19:33:00Z">
        <w:r w:rsidR="009524BC">
          <w:rPr>
            <w:noProof/>
            <w:color w:val="auto"/>
          </w:rPr>
          <w:t>25</w:t>
        </w:r>
      </w:ins>
      <w:del w:id="183" w:author="ivan del pino" w:date="2023-03-13T19:33:00Z">
        <w:r w:rsidR="00E118C8" w:rsidDel="009524BC">
          <w:rPr>
            <w:noProof/>
            <w:color w:val="auto"/>
          </w:rPr>
          <w:delText>24</w:delText>
        </w:r>
      </w:del>
      <w:r w:rsidR="00B945C9" w:rsidRPr="006650E7">
        <w:rPr>
          <w:color w:val="auto"/>
        </w:rPr>
        <w:fldChar w:fldCharType="end"/>
      </w:r>
      <w:r w:rsidRPr="006650E7">
        <w:rPr>
          <w:color w:val="auto"/>
        </w:rPr>
        <w:t xml:space="preserve"> : Menú estudiante</w:t>
      </w:r>
      <w:bookmarkEnd w:id="181"/>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184" w:name="_Toc132236960"/>
      <w:r w:rsidRPr="006650E7">
        <w:rPr>
          <w:color w:val="auto"/>
        </w:rPr>
        <w:t xml:space="preserve">Ilustración </w:t>
      </w:r>
      <w:r w:rsidR="00B945C9" w:rsidRPr="006650E7">
        <w:rPr>
          <w:color w:val="auto"/>
        </w:rPr>
        <w:fldChar w:fldCharType="begin"/>
      </w:r>
      <w:r w:rsidRPr="006650E7">
        <w:rPr>
          <w:color w:val="auto"/>
        </w:rPr>
        <w:instrText xml:space="preserve"> SEQ Ilustración \* ARABIC </w:instrText>
      </w:r>
      <w:r w:rsidR="00B945C9" w:rsidRPr="006650E7">
        <w:rPr>
          <w:color w:val="auto"/>
        </w:rPr>
        <w:fldChar w:fldCharType="separate"/>
      </w:r>
      <w:ins w:id="185" w:author="ivan del pino" w:date="2023-03-13T19:33:00Z">
        <w:r w:rsidR="009524BC">
          <w:rPr>
            <w:noProof/>
            <w:color w:val="auto"/>
          </w:rPr>
          <w:t>26</w:t>
        </w:r>
      </w:ins>
      <w:del w:id="186" w:author="ivan del pino" w:date="2023-03-13T19:33:00Z">
        <w:r w:rsidR="00E118C8" w:rsidDel="009524BC">
          <w:rPr>
            <w:noProof/>
            <w:color w:val="auto"/>
          </w:rPr>
          <w:delText>25</w:delText>
        </w:r>
      </w:del>
      <w:r w:rsidR="00B945C9" w:rsidRPr="006650E7">
        <w:rPr>
          <w:color w:val="auto"/>
        </w:rPr>
        <w:fldChar w:fldCharType="end"/>
      </w:r>
      <w:r w:rsidRPr="006650E7">
        <w:rPr>
          <w:color w:val="auto"/>
        </w:rPr>
        <w:t xml:space="preserve"> : Menú encargado de editar perfiles</w:t>
      </w:r>
      <w:bookmarkEnd w:id="184"/>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187" w:name="_Toc132236961"/>
      <w:r w:rsidRPr="00C970B4">
        <w:rPr>
          <w:color w:val="auto"/>
        </w:rPr>
        <w:t xml:space="preserve">Ilustración </w:t>
      </w:r>
      <w:r w:rsidR="00B945C9" w:rsidRPr="00C970B4">
        <w:rPr>
          <w:color w:val="auto"/>
        </w:rPr>
        <w:fldChar w:fldCharType="begin"/>
      </w:r>
      <w:r w:rsidRPr="00C970B4">
        <w:rPr>
          <w:color w:val="auto"/>
        </w:rPr>
        <w:instrText xml:space="preserve"> SEQ Ilustración \* ARABIC </w:instrText>
      </w:r>
      <w:r w:rsidR="00B945C9" w:rsidRPr="00C970B4">
        <w:rPr>
          <w:color w:val="auto"/>
        </w:rPr>
        <w:fldChar w:fldCharType="separate"/>
      </w:r>
      <w:ins w:id="188" w:author="ivan del pino" w:date="2023-03-13T19:33:00Z">
        <w:r w:rsidR="009524BC">
          <w:rPr>
            <w:noProof/>
            <w:color w:val="auto"/>
          </w:rPr>
          <w:t>27</w:t>
        </w:r>
      </w:ins>
      <w:del w:id="189" w:author="ivan del pino" w:date="2023-03-13T19:33:00Z">
        <w:r w:rsidR="00E118C8" w:rsidDel="009524BC">
          <w:rPr>
            <w:noProof/>
            <w:color w:val="auto"/>
          </w:rPr>
          <w:delText>26</w:delText>
        </w:r>
      </w:del>
      <w:r w:rsidR="00B945C9" w:rsidRPr="00C970B4">
        <w:rPr>
          <w:color w:val="auto"/>
        </w:rPr>
        <w:fldChar w:fldCharType="end"/>
      </w:r>
      <w:r w:rsidRPr="00C970B4">
        <w:rPr>
          <w:color w:val="auto"/>
        </w:rPr>
        <w:t xml:space="preserve"> : Menú profesor</w:t>
      </w:r>
      <w:bookmarkEnd w:id="187"/>
    </w:p>
    <w:p w:rsidR="00D93F05" w:rsidRPr="00D93F05" w:rsidRDefault="00D93F05" w:rsidP="00D93F05"/>
    <w:p w:rsidR="00D93F05" w:rsidRDefault="00D93F05" w:rsidP="00D20B93">
      <w:pPr>
        <w:pStyle w:val="Ttulo3"/>
        <w:rPr>
          <w:ins w:id="190" w:author="ivan del pino" w:date="2023-03-13T20:01:00Z"/>
        </w:rPr>
      </w:pPr>
      <w:bookmarkStart w:id="191" w:name="_Toc132236923"/>
      <w:r>
        <w:lastRenderedPageBreak/>
        <w:t xml:space="preserve">3.3.3 Desarrollo </w:t>
      </w:r>
      <w:r w:rsidR="00F32ACD">
        <w:t>del tablero</w:t>
      </w:r>
      <w:bookmarkEnd w:id="191"/>
    </w:p>
    <w:p w:rsidR="00B945C9" w:rsidRDefault="007803A0" w:rsidP="00B945C9">
      <w:r>
        <w:t>3.3.3.1 Desarrollo de la interfaz del tablero</w:t>
      </w:r>
    </w:p>
    <w:p w:rsidR="00F47572" w:rsidRDefault="0069179A" w:rsidP="0069179A">
      <w:pPr>
        <w:jc w:val="both"/>
        <w:rPr>
          <w:ins w:id="192"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mostraban esta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193" w:name="_Toc132236962"/>
      <w:r w:rsidRPr="0069179A">
        <w:rPr>
          <w:color w:val="auto"/>
        </w:rPr>
        <w:t xml:space="preserve">Ilustración </w:t>
      </w:r>
      <w:r w:rsidR="00B945C9" w:rsidRPr="0069179A">
        <w:rPr>
          <w:color w:val="auto"/>
        </w:rPr>
        <w:fldChar w:fldCharType="begin"/>
      </w:r>
      <w:r w:rsidRPr="0069179A">
        <w:rPr>
          <w:color w:val="auto"/>
        </w:rPr>
        <w:instrText xml:space="preserve"> SEQ Ilustración \* ARABIC </w:instrText>
      </w:r>
      <w:r w:rsidR="00B945C9" w:rsidRPr="0069179A">
        <w:rPr>
          <w:color w:val="auto"/>
        </w:rPr>
        <w:fldChar w:fldCharType="separate"/>
      </w:r>
      <w:ins w:id="194" w:author="ivan del pino" w:date="2023-03-13T19:33:00Z">
        <w:r w:rsidR="009524BC">
          <w:rPr>
            <w:noProof/>
            <w:color w:val="auto"/>
          </w:rPr>
          <w:t>28</w:t>
        </w:r>
      </w:ins>
      <w:del w:id="195" w:author="ivan del pino" w:date="2023-03-13T19:33:00Z">
        <w:r w:rsidR="00E118C8" w:rsidDel="009524BC">
          <w:rPr>
            <w:noProof/>
            <w:color w:val="auto"/>
          </w:rPr>
          <w:delText>27</w:delText>
        </w:r>
      </w:del>
      <w:r w:rsidR="00B945C9" w:rsidRPr="0069179A">
        <w:rPr>
          <w:color w:val="auto"/>
        </w:rPr>
        <w:fldChar w:fldCharType="end"/>
      </w:r>
      <w:r w:rsidRPr="0069179A">
        <w:rPr>
          <w:color w:val="auto"/>
        </w:rPr>
        <w:t xml:space="preserve"> : Interfaz tablero</w:t>
      </w:r>
      <w:bookmarkEnd w:id="193"/>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w:t>
      </w:r>
      <w:r>
        <w:lastRenderedPageBreak/>
        <w:t>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rPr>
          <w:ins w:id="196" w:author="Maximiliano Paredes Velasco" w:date="2023-02-23T20:44:00Z"/>
        </w:rPr>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197" w:name="_Toc132236924"/>
      <w:r>
        <w:t>3.3.4</w:t>
      </w:r>
      <w:r w:rsidR="009C016D">
        <w:t xml:space="preserve"> Desarrollo de la </w:t>
      </w:r>
      <w:r w:rsidR="006A4619">
        <w:t>funcionalidad de los menús</w:t>
      </w:r>
      <w:bookmarkEnd w:id="197"/>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198" w:name="_Toc132236963"/>
      <w:r w:rsidRPr="005B4429">
        <w:rPr>
          <w:color w:val="auto"/>
        </w:rPr>
        <w:t xml:space="preserve">Ilustración </w:t>
      </w:r>
      <w:r w:rsidR="00B945C9" w:rsidRPr="005B4429">
        <w:rPr>
          <w:color w:val="auto"/>
        </w:rPr>
        <w:fldChar w:fldCharType="begin"/>
      </w:r>
      <w:r w:rsidRPr="005B4429">
        <w:rPr>
          <w:color w:val="auto"/>
        </w:rPr>
        <w:instrText xml:space="preserve"> SEQ Ilustración \* ARABIC </w:instrText>
      </w:r>
      <w:r w:rsidR="00B945C9" w:rsidRPr="005B4429">
        <w:rPr>
          <w:color w:val="auto"/>
        </w:rPr>
        <w:fldChar w:fldCharType="separate"/>
      </w:r>
      <w:ins w:id="199" w:author="ivan del pino" w:date="2023-03-13T20:47:00Z">
        <w:r w:rsidR="00E21ED4">
          <w:rPr>
            <w:noProof/>
            <w:color w:val="auto"/>
          </w:rPr>
          <w:t>2</w:t>
        </w:r>
      </w:ins>
      <w:ins w:id="200" w:author="ivan del pino" w:date="2023-03-19T10:59:00Z">
        <w:r w:rsidR="00E21ED4">
          <w:rPr>
            <w:noProof/>
            <w:color w:val="auto"/>
          </w:rPr>
          <w:t>9</w:t>
        </w:r>
      </w:ins>
      <w:del w:id="201" w:author="ivan del pino" w:date="2023-03-13T19:33:00Z">
        <w:r w:rsidR="00E118C8" w:rsidDel="009524BC">
          <w:rPr>
            <w:noProof/>
            <w:color w:val="auto"/>
          </w:rPr>
          <w:delText>28</w:delText>
        </w:r>
      </w:del>
      <w:r w:rsidR="00B945C9" w:rsidRPr="005B4429">
        <w:rPr>
          <w:color w:val="auto"/>
        </w:rPr>
        <w:fldChar w:fldCharType="end"/>
      </w:r>
      <w:r w:rsidRPr="005B4429">
        <w:rPr>
          <w:color w:val="auto"/>
        </w:rPr>
        <w:t xml:space="preserve"> : Ejemplo de cómo mostrar u ocultar ventanas</w:t>
      </w:r>
      <w:bookmarkEnd w:id="198"/>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202" w:name="_Toc132236964"/>
      <w:r w:rsidRPr="00F424A8">
        <w:rPr>
          <w:color w:val="auto"/>
        </w:rPr>
        <w:t xml:space="preserve">Ilustración </w:t>
      </w:r>
      <w:r w:rsidR="00B945C9" w:rsidRPr="00F424A8">
        <w:rPr>
          <w:color w:val="auto"/>
        </w:rPr>
        <w:fldChar w:fldCharType="begin"/>
      </w:r>
      <w:r w:rsidRPr="00F424A8">
        <w:rPr>
          <w:color w:val="auto"/>
        </w:rPr>
        <w:instrText xml:space="preserve"> SEQ Ilustración \* ARABIC </w:instrText>
      </w:r>
      <w:r w:rsidR="00B945C9" w:rsidRPr="00F424A8">
        <w:rPr>
          <w:color w:val="auto"/>
        </w:rPr>
        <w:fldChar w:fldCharType="separate"/>
      </w:r>
      <w:ins w:id="203" w:author="ivan del pino" w:date="2023-03-19T10:59:00Z">
        <w:r w:rsidR="00E21ED4">
          <w:rPr>
            <w:noProof/>
            <w:color w:val="auto"/>
          </w:rPr>
          <w:t>30</w:t>
        </w:r>
      </w:ins>
      <w:del w:id="204" w:author="ivan del pino" w:date="2023-03-13T19:33:00Z">
        <w:r w:rsidR="00E118C8" w:rsidDel="009524BC">
          <w:rPr>
            <w:noProof/>
            <w:color w:val="auto"/>
          </w:rPr>
          <w:delText>29</w:delText>
        </w:r>
      </w:del>
      <w:r w:rsidR="00B945C9" w:rsidRPr="00F424A8">
        <w:rPr>
          <w:color w:val="auto"/>
        </w:rPr>
        <w:fldChar w:fldCharType="end"/>
      </w:r>
      <w:r w:rsidRPr="00F424A8">
        <w:rPr>
          <w:color w:val="auto"/>
        </w:rPr>
        <w:t xml:space="preserve"> : Función encargada de la comprobación de la contraseña del profesor</w:t>
      </w:r>
      <w:bookmarkEnd w:id="202"/>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205" w:name="_Toc132236965"/>
      <w:r w:rsidRPr="00B529AB">
        <w:rPr>
          <w:color w:val="auto"/>
        </w:rPr>
        <w:t xml:space="preserve">Ilustración </w:t>
      </w:r>
      <w:r w:rsidR="00B945C9" w:rsidRPr="00B529AB">
        <w:rPr>
          <w:color w:val="auto"/>
        </w:rPr>
        <w:fldChar w:fldCharType="begin"/>
      </w:r>
      <w:r w:rsidRPr="00B529AB">
        <w:rPr>
          <w:color w:val="auto"/>
        </w:rPr>
        <w:instrText xml:space="preserve"> SEQ Ilustración \* ARABIC </w:instrText>
      </w:r>
      <w:r w:rsidR="00B945C9" w:rsidRPr="00B529AB">
        <w:rPr>
          <w:color w:val="auto"/>
        </w:rPr>
        <w:fldChar w:fldCharType="separate"/>
      </w:r>
      <w:ins w:id="206" w:author="ivan del pino" w:date="2023-03-13T20:47:00Z">
        <w:r w:rsidR="00E21ED4">
          <w:rPr>
            <w:noProof/>
            <w:color w:val="auto"/>
          </w:rPr>
          <w:t>3</w:t>
        </w:r>
      </w:ins>
      <w:ins w:id="207" w:author="ivan del pino" w:date="2023-03-19T10:59:00Z">
        <w:r w:rsidR="00E21ED4">
          <w:rPr>
            <w:noProof/>
            <w:color w:val="auto"/>
          </w:rPr>
          <w:t>1</w:t>
        </w:r>
      </w:ins>
      <w:del w:id="208" w:author="ivan del pino" w:date="2023-03-13T19:33:00Z">
        <w:r w:rsidR="00E118C8" w:rsidDel="009524BC">
          <w:rPr>
            <w:noProof/>
            <w:color w:val="auto"/>
          </w:rPr>
          <w:delText>30</w:delText>
        </w:r>
      </w:del>
      <w:r w:rsidR="00B945C9" w:rsidRPr="00B529AB">
        <w:rPr>
          <w:color w:val="auto"/>
        </w:rPr>
        <w:fldChar w:fldCharType="end"/>
      </w:r>
      <w:r w:rsidRPr="00B529AB">
        <w:rPr>
          <w:color w:val="auto"/>
        </w:rPr>
        <w:t xml:space="preserve"> : Función encargada de la creación de un estudiante</w:t>
      </w:r>
      <w:bookmarkEnd w:id="205"/>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jc w:val="both"/>
      </w:pPr>
      <w:r>
        <w:t>En cuanto al profesor, este tiene la función reiniciarPartida()</w:t>
      </w:r>
      <w:r w:rsidR="00905B62">
        <w:t>,</w:t>
      </w:r>
      <w:r w:rsidR="004C79E9">
        <w:t xml:space="preserve"> </w:t>
      </w:r>
      <w:r>
        <w:t>encargada de tanto actualizar todos los datos de la partida a como si esta fuera a empezar, como de eliminar todos los estudiantes. También contiene la función generarObjetos(), encargada de generar la posición de los objetos</w:t>
      </w:r>
      <w:ins w:id="209"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1"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210" w:name="_Toc132236966"/>
      <w:r w:rsidRPr="00800E3E">
        <w:rPr>
          <w:color w:val="auto"/>
        </w:rPr>
        <w:t xml:space="preserve">Ilustración </w:t>
      </w:r>
      <w:r w:rsidR="00B945C9" w:rsidRPr="00800E3E">
        <w:rPr>
          <w:color w:val="auto"/>
        </w:rPr>
        <w:fldChar w:fldCharType="begin"/>
      </w:r>
      <w:r w:rsidRPr="00800E3E">
        <w:rPr>
          <w:color w:val="auto"/>
        </w:rPr>
        <w:instrText xml:space="preserve"> SEQ Ilustración \* ARABIC </w:instrText>
      </w:r>
      <w:r w:rsidR="00B945C9" w:rsidRPr="00800E3E">
        <w:rPr>
          <w:color w:val="auto"/>
        </w:rPr>
        <w:fldChar w:fldCharType="separate"/>
      </w:r>
      <w:ins w:id="211" w:author="ivan del pino" w:date="2023-03-13T20:46:00Z">
        <w:r w:rsidR="00E21ED4">
          <w:rPr>
            <w:noProof/>
            <w:color w:val="auto"/>
          </w:rPr>
          <w:t>3</w:t>
        </w:r>
      </w:ins>
      <w:ins w:id="212" w:author="ivan del pino" w:date="2023-03-19T10:59:00Z">
        <w:r w:rsidR="00E21ED4">
          <w:rPr>
            <w:noProof/>
            <w:color w:val="auto"/>
          </w:rPr>
          <w:t>2</w:t>
        </w:r>
      </w:ins>
      <w:del w:id="213" w:author="ivan del pino" w:date="2023-03-13T19:33:00Z">
        <w:r w:rsidR="00E118C8" w:rsidDel="009524BC">
          <w:rPr>
            <w:noProof/>
            <w:color w:val="auto"/>
          </w:rPr>
          <w:delText>34</w:delText>
        </w:r>
      </w:del>
      <w:r w:rsidR="00B945C9" w:rsidRPr="00800E3E">
        <w:rPr>
          <w:color w:val="auto"/>
        </w:rPr>
        <w:fldChar w:fldCharType="end"/>
      </w:r>
      <w:r w:rsidRPr="00800E3E">
        <w:rPr>
          <w:color w:val="auto"/>
        </w:rPr>
        <w:t xml:space="preserve"> : Función generarObjetos()</w:t>
      </w:r>
      <w:bookmarkEnd w:id="210"/>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356680" w:rsidRDefault="00356680" w:rsidP="00356680">
      <w:pPr>
        <w:rPr>
          <w:sz w:val="18"/>
          <w:szCs w:val="18"/>
        </w:rPr>
      </w:pPr>
    </w:p>
    <w:p w:rsidR="00800E3E" w:rsidRPr="00D20B93" w:rsidRDefault="00356680" w:rsidP="00D20B93">
      <w:pPr>
        <w:pStyle w:val="Ttulo3"/>
      </w:pPr>
      <w:bookmarkStart w:id="214" w:name="_Toc132236925"/>
      <w:r>
        <w:lastRenderedPageBreak/>
        <w:t>3.3.5 Desarrollo de la funcionalidad del tablero</w:t>
      </w:r>
      <w:bookmarkEnd w:id="214"/>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2"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215" w:name="_Toc132236967"/>
      <w:r w:rsidRPr="0078720E">
        <w:rPr>
          <w:color w:val="auto"/>
        </w:rPr>
        <w:t xml:space="preserve">Ilustración </w:t>
      </w:r>
      <w:r w:rsidR="00B945C9" w:rsidRPr="0078720E">
        <w:rPr>
          <w:color w:val="auto"/>
        </w:rPr>
        <w:fldChar w:fldCharType="begin"/>
      </w:r>
      <w:r w:rsidRPr="0078720E">
        <w:rPr>
          <w:color w:val="auto"/>
        </w:rPr>
        <w:instrText xml:space="preserve"> SEQ Ilustración \* ARABIC </w:instrText>
      </w:r>
      <w:r w:rsidR="00B945C9" w:rsidRPr="0078720E">
        <w:rPr>
          <w:color w:val="auto"/>
        </w:rPr>
        <w:fldChar w:fldCharType="separate"/>
      </w:r>
      <w:ins w:id="216" w:author="ivan del pino" w:date="2023-03-13T19:33:00Z">
        <w:r w:rsidR="0042490D">
          <w:rPr>
            <w:noProof/>
            <w:color w:val="auto"/>
          </w:rPr>
          <w:t>3</w:t>
        </w:r>
      </w:ins>
      <w:ins w:id="217" w:author="ivan del pino" w:date="2023-03-13T20:40:00Z">
        <w:r w:rsidR="0042490D">
          <w:rPr>
            <w:noProof/>
            <w:color w:val="auto"/>
          </w:rPr>
          <w:t>3</w:t>
        </w:r>
      </w:ins>
      <w:del w:id="218" w:author="ivan del pino" w:date="2023-03-13T19:33:00Z">
        <w:r w:rsidR="00E118C8" w:rsidDel="009524BC">
          <w:rPr>
            <w:noProof/>
            <w:color w:val="auto"/>
          </w:rPr>
          <w:delText>37</w:delText>
        </w:r>
      </w:del>
      <w:r w:rsidR="00B945C9" w:rsidRPr="0078720E">
        <w:rPr>
          <w:color w:val="auto"/>
        </w:rPr>
        <w:fldChar w:fldCharType="end"/>
      </w:r>
      <w:r w:rsidRPr="0078720E">
        <w:rPr>
          <w:color w:val="auto"/>
        </w:rPr>
        <w:t xml:space="preserve"> : Código para mostrar el chat del equipo humano</w:t>
      </w:r>
      <w:bookmarkEnd w:id="215"/>
    </w:p>
    <w:p w:rsidR="0078720E" w:rsidRDefault="0078720E" w:rsidP="0078720E">
      <w:pPr>
        <w:keepNext/>
        <w:jc w:val="center"/>
      </w:pPr>
      <w:r>
        <w:rPr>
          <w:noProof/>
          <w:lang w:eastAsia="es-ES"/>
        </w:rPr>
        <w:lastRenderedPageBreak/>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3"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219" w:name="_Toc132236968"/>
      <w:r w:rsidRPr="0078720E">
        <w:rPr>
          <w:color w:val="auto"/>
        </w:rPr>
        <w:t xml:space="preserve">Ilustración </w:t>
      </w:r>
      <w:r w:rsidR="00B945C9" w:rsidRPr="0078720E">
        <w:rPr>
          <w:color w:val="auto"/>
        </w:rPr>
        <w:fldChar w:fldCharType="begin"/>
      </w:r>
      <w:r w:rsidRPr="0078720E">
        <w:rPr>
          <w:color w:val="auto"/>
        </w:rPr>
        <w:instrText xml:space="preserve"> SEQ Ilustración \* ARABIC </w:instrText>
      </w:r>
      <w:r w:rsidR="00B945C9" w:rsidRPr="0078720E">
        <w:rPr>
          <w:color w:val="auto"/>
        </w:rPr>
        <w:fldChar w:fldCharType="separate"/>
      </w:r>
      <w:ins w:id="220" w:author="ivan del pino" w:date="2023-03-13T19:33:00Z">
        <w:r w:rsidR="0042490D">
          <w:rPr>
            <w:noProof/>
            <w:color w:val="auto"/>
          </w:rPr>
          <w:t>3</w:t>
        </w:r>
      </w:ins>
      <w:ins w:id="221" w:author="ivan del pino" w:date="2023-03-13T20:40:00Z">
        <w:r w:rsidR="0042490D">
          <w:rPr>
            <w:noProof/>
            <w:color w:val="auto"/>
          </w:rPr>
          <w:t>4</w:t>
        </w:r>
      </w:ins>
      <w:del w:id="222" w:author="ivan del pino" w:date="2023-03-13T19:33:00Z">
        <w:r w:rsidR="00E118C8" w:rsidDel="009524BC">
          <w:rPr>
            <w:noProof/>
            <w:color w:val="auto"/>
          </w:rPr>
          <w:delText>38</w:delText>
        </w:r>
      </w:del>
      <w:r w:rsidR="00B945C9" w:rsidRPr="0078720E">
        <w:rPr>
          <w:color w:val="auto"/>
        </w:rPr>
        <w:fldChar w:fldCharType="end"/>
      </w:r>
      <w:r w:rsidRPr="0078720E">
        <w:rPr>
          <w:color w:val="auto"/>
        </w:rPr>
        <w:t xml:space="preserve"> : Guardar un mensaje en la base de datos chat</w:t>
      </w:r>
      <w:bookmarkEnd w:id="219"/>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4"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223" w:name="_Toc132236969"/>
      <w:r w:rsidRPr="00340549">
        <w:rPr>
          <w:color w:val="auto"/>
        </w:rPr>
        <w:t xml:space="preserve">Ilustración </w:t>
      </w:r>
      <w:r w:rsidR="00B945C9" w:rsidRPr="00340549">
        <w:rPr>
          <w:color w:val="auto"/>
        </w:rPr>
        <w:fldChar w:fldCharType="begin"/>
      </w:r>
      <w:r w:rsidRPr="00340549">
        <w:rPr>
          <w:color w:val="auto"/>
        </w:rPr>
        <w:instrText xml:space="preserve"> SEQ Ilustración \* ARABIC </w:instrText>
      </w:r>
      <w:r w:rsidR="00B945C9" w:rsidRPr="00340549">
        <w:rPr>
          <w:color w:val="auto"/>
        </w:rPr>
        <w:fldChar w:fldCharType="separate"/>
      </w:r>
      <w:ins w:id="224" w:author="ivan del pino" w:date="2023-03-13T20:45:00Z">
        <w:r w:rsidR="00E21ED4">
          <w:rPr>
            <w:noProof/>
            <w:color w:val="auto"/>
          </w:rPr>
          <w:t>3</w:t>
        </w:r>
      </w:ins>
      <w:ins w:id="225" w:author="ivan del pino" w:date="2023-03-19T11:00:00Z">
        <w:r w:rsidR="00E21ED4">
          <w:rPr>
            <w:noProof/>
            <w:color w:val="auto"/>
          </w:rPr>
          <w:t>5</w:t>
        </w:r>
      </w:ins>
      <w:del w:id="226" w:author="ivan del pino" w:date="2023-03-13T19:33:00Z">
        <w:r w:rsidR="00E118C8" w:rsidDel="009524BC">
          <w:rPr>
            <w:noProof/>
            <w:color w:val="auto"/>
          </w:rPr>
          <w:delText>41</w:delText>
        </w:r>
      </w:del>
      <w:r w:rsidR="00B945C9" w:rsidRPr="00340549">
        <w:rPr>
          <w:color w:val="auto"/>
        </w:rPr>
        <w:fldChar w:fldCharType="end"/>
      </w:r>
      <w:r w:rsidRPr="00340549">
        <w:rPr>
          <w:color w:val="auto"/>
        </w:rPr>
        <w:t xml:space="preserve"> : Función verPersonaje(numero)</w:t>
      </w:r>
      <w:bookmarkEnd w:id="223"/>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 xml:space="preserve">En la función elegirPosicion(), dependiendo del equipo al que perteneciese el turno, se le daba la opción al estudiante de las casillas a las que podía desplazarse. Para </w:t>
      </w:r>
      <w:r>
        <w:lastRenderedPageBreak/>
        <w:t>esto s</w:t>
      </w:r>
      <w:r w:rsidR="00E118C8">
        <w:t>e utiliza la función ponerVerdes</w:t>
      </w:r>
      <w:r>
        <w:t>(), que cambiaba el color de las casillas para que el usuario pudiese ver cuáles eran las posibles casillas destino.</w:t>
      </w:r>
    </w:p>
    <w:p w:rsidR="00415E1C" w:rsidRPr="00415E1C" w:rsidRDefault="00E57E77" w:rsidP="00415E1C">
      <w:pPr>
        <w:pStyle w:val="Epgrafe"/>
        <w:jc w:val="center"/>
        <w:rPr>
          <w:color w:val="auto"/>
        </w:rPr>
      </w:pPr>
      <w:ins w:id="227" w:author="ivan del pino" w:date="2023-03-13T20:37:00Z">
        <w:r w:rsidDel="00E57E77">
          <w:rPr>
            <w:noProof/>
            <w:lang w:eastAsia="es-ES"/>
          </w:rPr>
          <w:t xml:space="preserve"> </w:t>
        </w:r>
      </w:ins>
      <w:r w:rsidR="00415E1C" w:rsidRPr="00415E1C">
        <w:rPr>
          <w:color w:val="auto"/>
        </w:rPr>
        <w:t>()</w:t>
      </w:r>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r w:rsidRPr="00415E1C">
        <w:rPr>
          <w:color w:val="auto"/>
        </w:rPr>
        <w:t xml:space="preserve">Ilustración </w:t>
      </w:r>
      <w:del w:id="228" w:author="ivan del pino" w:date="2023-03-13T20:44:00Z">
        <w:r w:rsidR="0042490D" w:rsidDel="0042490D">
          <w:rPr>
            <w:color w:val="auto"/>
          </w:rPr>
          <w:delText>33</w:delText>
        </w:r>
      </w:del>
      <w:r w:rsidR="0042490D">
        <w:rPr>
          <w:color w:val="auto"/>
        </w:rPr>
        <w:t>36</w:t>
      </w:r>
      <w:del w:id="229" w:author="ivan del pino" w:date="2023-03-19T11:00:00Z">
        <w:r w:rsidRPr="00415E1C" w:rsidDel="00E21ED4">
          <w:rPr>
            <w:color w:val="auto"/>
          </w:rPr>
          <w:delText xml:space="preserve"> </w:delText>
        </w:r>
      </w:del>
      <w:r w:rsidRPr="00415E1C">
        <w:rPr>
          <w:color w:val="auto"/>
        </w:rPr>
        <w:t>: Función poner</w:t>
      </w:r>
      <w:r w:rsidR="00687A70">
        <w:rPr>
          <w:color w:val="auto"/>
        </w:rPr>
        <w:t>Verde</w:t>
      </w:r>
      <w:r w:rsidRPr="00415E1C">
        <w:rPr>
          <w:color w:val="auto"/>
        </w:rPr>
        <w:t>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6"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2490D">
        <w:rPr>
          <w:color w:val="auto"/>
        </w:rPr>
        <w:t>3</w:t>
      </w:r>
      <w:ins w:id="230" w:author="ivan del pino" w:date="2023-03-19T11:00:00Z">
        <w:r w:rsidR="00E21ED4">
          <w:rPr>
            <w:color w:val="auto"/>
          </w:rPr>
          <w:t>7</w:t>
        </w:r>
      </w:ins>
      <w:del w:id="231" w:author="ivan del pino" w:date="2023-03-19T11:00:00Z">
        <w:r w:rsidR="0042490D" w:rsidDel="00E21ED4">
          <w:rPr>
            <w:color w:val="auto"/>
          </w:rPr>
          <w:delText>4</w:delText>
        </w:r>
        <w:r w:rsidRPr="00EE5A0E" w:rsidDel="00E21ED4">
          <w:rPr>
            <w:color w:val="auto"/>
          </w:rPr>
          <w:delText xml:space="preserve"> </w:delText>
        </w:r>
      </w:del>
      <w:r w:rsidRPr="00EE5A0E">
        <w:rPr>
          <w:color w:val="auto"/>
        </w:rPr>
        <w:t>: Función seleccionarCasillaVerde()</w:t>
      </w:r>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4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232" w:name="_Toc132236970"/>
      <w:r w:rsidRPr="00B800FD">
        <w:rPr>
          <w:color w:val="auto"/>
        </w:rPr>
        <w:t xml:space="preserve">Ilustración </w:t>
      </w:r>
      <w:r w:rsidR="00B945C9" w:rsidRPr="00B800FD">
        <w:rPr>
          <w:color w:val="auto"/>
        </w:rPr>
        <w:fldChar w:fldCharType="begin"/>
      </w:r>
      <w:r w:rsidRPr="00B800FD">
        <w:rPr>
          <w:color w:val="auto"/>
        </w:rPr>
        <w:instrText xml:space="preserve"> SEQ Ilustración \* ARABIC </w:instrText>
      </w:r>
      <w:r w:rsidR="00B945C9" w:rsidRPr="00B800FD">
        <w:rPr>
          <w:color w:val="auto"/>
        </w:rPr>
        <w:fldChar w:fldCharType="separate"/>
      </w:r>
      <w:ins w:id="233" w:author="ivan del pino" w:date="2023-03-13T20:43:00Z">
        <w:r w:rsidR="00E21ED4">
          <w:rPr>
            <w:noProof/>
            <w:color w:val="auto"/>
          </w:rPr>
          <w:t>3</w:t>
        </w:r>
      </w:ins>
      <w:ins w:id="234" w:author="ivan del pino" w:date="2023-03-19T11:00:00Z">
        <w:r w:rsidR="00E21ED4">
          <w:rPr>
            <w:noProof/>
            <w:color w:val="auto"/>
          </w:rPr>
          <w:t>8</w:t>
        </w:r>
      </w:ins>
      <w:del w:id="235" w:author="ivan del pino" w:date="2023-03-13T19:33:00Z">
        <w:r w:rsidR="00E118C8" w:rsidDel="009524BC">
          <w:rPr>
            <w:noProof/>
            <w:color w:val="auto"/>
          </w:rPr>
          <w:delText>47</w:delText>
        </w:r>
      </w:del>
      <w:r w:rsidR="00B945C9" w:rsidRPr="00B800FD">
        <w:rPr>
          <w:color w:val="auto"/>
        </w:rPr>
        <w:fldChar w:fldCharType="end"/>
      </w:r>
      <w:del w:id="236" w:author="ivan del pino" w:date="2023-03-19T11:00:00Z">
        <w:r w:rsidRPr="00B800FD" w:rsidDel="00E21ED4">
          <w:rPr>
            <w:color w:val="auto"/>
          </w:rPr>
          <w:delText xml:space="preserve"> </w:delText>
        </w:r>
      </w:del>
      <w:r w:rsidRPr="00B800FD">
        <w:rPr>
          <w:color w:val="auto"/>
        </w:rPr>
        <w:t>: Función encargada de repartir puntos a un solo estudiante</w:t>
      </w:r>
      <w:bookmarkEnd w:id="232"/>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4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237" w:name="_Toc132236971"/>
      <w:r w:rsidRPr="006228C1">
        <w:rPr>
          <w:color w:val="auto"/>
        </w:rPr>
        <w:t xml:space="preserve">Ilustración </w:t>
      </w:r>
      <w:r w:rsidR="00B945C9" w:rsidRPr="006228C1">
        <w:rPr>
          <w:color w:val="auto"/>
        </w:rPr>
        <w:fldChar w:fldCharType="begin"/>
      </w:r>
      <w:r w:rsidRPr="006228C1">
        <w:rPr>
          <w:color w:val="auto"/>
        </w:rPr>
        <w:instrText xml:space="preserve"> SEQ Ilustración \* ARABIC </w:instrText>
      </w:r>
      <w:r w:rsidR="00B945C9" w:rsidRPr="006228C1">
        <w:rPr>
          <w:color w:val="auto"/>
        </w:rPr>
        <w:fldChar w:fldCharType="separate"/>
      </w:r>
      <w:ins w:id="238" w:author="ivan del pino" w:date="2023-03-13T20:43:00Z">
        <w:r w:rsidR="00E21ED4">
          <w:rPr>
            <w:noProof/>
            <w:color w:val="auto"/>
          </w:rPr>
          <w:t>3</w:t>
        </w:r>
      </w:ins>
      <w:ins w:id="239" w:author="ivan del pino" w:date="2023-03-19T11:00:00Z">
        <w:r w:rsidR="00E21ED4">
          <w:rPr>
            <w:noProof/>
            <w:color w:val="auto"/>
          </w:rPr>
          <w:t>9</w:t>
        </w:r>
      </w:ins>
      <w:del w:id="240" w:author="ivan del pino" w:date="2023-03-13T19:33:00Z">
        <w:r w:rsidR="00E118C8" w:rsidDel="009524BC">
          <w:rPr>
            <w:noProof/>
            <w:color w:val="auto"/>
          </w:rPr>
          <w:delText>48</w:delText>
        </w:r>
      </w:del>
      <w:r w:rsidR="00B945C9" w:rsidRPr="006228C1">
        <w:rPr>
          <w:color w:val="auto"/>
        </w:rPr>
        <w:fldChar w:fldCharType="end"/>
      </w:r>
      <w:del w:id="241" w:author="ivan del pino" w:date="2023-03-19T11:00:00Z">
        <w:r w:rsidRPr="006228C1" w:rsidDel="00E21ED4">
          <w:rPr>
            <w:color w:val="auto"/>
          </w:rPr>
          <w:delText xml:space="preserve"> </w:delText>
        </w:r>
      </w:del>
      <w:r w:rsidRPr="006228C1">
        <w:rPr>
          <w:color w:val="auto"/>
        </w:rPr>
        <w:t>: Función que proporciona las ventajas del móvil</w:t>
      </w:r>
      <w:bookmarkEnd w:id="237"/>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4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242" w:name="_Toc132236972"/>
      <w:r w:rsidRPr="006228C1">
        <w:rPr>
          <w:color w:val="auto"/>
        </w:rPr>
        <w:t xml:space="preserve">Ilustración </w:t>
      </w:r>
      <w:r w:rsidR="00B945C9" w:rsidRPr="006228C1">
        <w:rPr>
          <w:color w:val="auto"/>
        </w:rPr>
        <w:fldChar w:fldCharType="begin"/>
      </w:r>
      <w:r w:rsidRPr="006228C1">
        <w:rPr>
          <w:color w:val="auto"/>
        </w:rPr>
        <w:instrText xml:space="preserve"> SEQ Ilustración \* ARABIC </w:instrText>
      </w:r>
      <w:r w:rsidR="00B945C9" w:rsidRPr="006228C1">
        <w:rPr>
          <w:color w:val="auto"/>
        </w:rPr>
        <w:fldChar w:fldCharType="separate"/>
      </w:r>
      <w:r w:rsidR="0042490D">
        <w:rPr>
          <w:noProof/>
          <w:color w:val="auto"/>
        </w:rPr>
        <w:t>40</w:t>
      </w:r>
      <w:r w:rsidR="00B945C9" w:rsidRPr="006228C1">
        <w:rPr>
          <w:color w:val="auto"/>
        </w:rPr>
        <w:fldChar w:fldCharType="end"/>
      </w:r>
      <w:del w:id="243" w:author="ivan del pino" w:date="2023-03-19T11:00:00Z">
        <w:r w:rsidRPr="006228C1" w:rsidDel="00E21ED4">
          <w:rPr>
            <w:color w:val="auto"/>
          </w:rPr>
          <w:delText xml:space="preserve"> </w:delText>
        </w:r>
      </w:del>
      <w:r w:rsidRPr="006228C1">
        <w:rPr>
          <w:color w:val="auto"/>
        </w:rPr>
        <w:t>: Función encargada de utilizar al personaje Sargento Delis</w:t>
      </w:r>
      <w:bookmarkEnd w:id="24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AE5C86" w:rsidRPr="00E979A2" w:rsidRDefault="00AE5C86" w:rsidP="00E979A2"/>
    <w:p w:rsidR="00AE5C86" w:rsidRDefault="00E979A2" w:rsidP="00F24135">
      <w:pPr>
        <w:pStyle w:val="Ttulo2"/>
        <w:rPr>
          <w:ins w:id="244" w:author="Maximiliano Paredes Velasco" w:date="2023-02-23T20:46:00Z"/>
        </w:rPr>
      </w:pPr>
      <w:bookmarkStart w:id="245" w:name="_Toc132236926"/>
      <w:r>
        <w:t>4</w:t>
      </w:r>
      <w:r w:rsidR="00AE6F8C">
        <w:t>.</w:t>
      </w:r>
      <w:r>
        <w:t xml:space="preserve"> </w:t>
      </w:r>
      <w:r w:rsidR="00AE6F8C">
        <w:t xml:space="preserve">Descripción </w:t>
      </w:r>
      <w:r w:rsidR="00A9574E">
        <w:t>del uso de la</w:t>
      </w:r>
      <w:r w:rsidR="00AE6F8C">
        <w:t xml:space="preserve"> aplicación</w:t>
      </w:r>
      <w:bookmarkEnd w:id="245"/>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246" w:name="_Toc132236927"/>
      <w:r>
        <w:t xml:space="preserve">4.1 </w:t>
      </w:r>
      <w:r w:rsidR="00A83140">
        <w:t>Instrucciones</w:t>
      </w:r>
      <w:r w:rsidR="00A9574E">
        <w:t xml:space="preserve"> del juego</w:t>
      </w:r>
      <w:bookmarkEnd w:id="246"/>
    </w:p>
    <w:p w:rsidR="00A9574E" w:rsidRDefault="00A9574E" w:rsidP="00E979A2">
      <w:pPr>
        <w:jc w:val="both"/>
      </w:pPr>
      <w:r>
        <w:t>El juego se basa en una competición entre dos equipos, La Resistencia y los Zombies,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w:t>
      </w:r>
      <w:r>
        <w:lastRenderedPageBreak/>
        <w:t xml:space="preserve">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t>Piloto Brus: si acierta correctamente la pregunta sin utilizar ayuda vuelve a tirar el dado.</w:t>
      </w:r>
    </w:p>
    <w:p w:rsidR="00B945C9" w:rsidRDefault="000521CC" w:rsidP="00B945C9">
      <w:pPr>
        <w:pStyle w:val="Prrafodelista"/>
        <w:numPr>
          <w:ilvl w:val="0"/>
          <w:numId w:val="15"/>
        </w:numPr>
        <w:jc w:val="both"/>
      </w:pPr>
      <w:r>
        <w:t>Emy: quita 100 puntos a un jugador del equipo contrario si acierta la pregunta.</w:t>
      </w:r>
    </w:p>
    <w:p w:rsidR="000521CC" w:rsidRDefault="000521CC" w:rsidP="000521CC">
      <w:pPr>
        <w:jc w:val="both"/>
      </w:pPr>
      <w:r>
        <w:t>Personajes especiales de los Zombies: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lastRenderedPageBreak/>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247" w:name="_Toc132236928"/>
      <w:r>
        <w:t>4.2 Íconos y objetos principales del juego</w:t>
      </w:r>
      <w:bookmarkEnd w:id="247"/>
    </w:p>
    <w:p w:rsidR="00B945C9" w:rsidRDefault="00277E08" w:rsidP="00B945C9">
      <w:pPr>
        <w:pStyle w:val="Prrafodelista"/>
        <w:numPr>
          <w:ilvl w:val="0"/>
          <w:numId w:val="19"/>
        </w:numPr>
        <w:jc w:val="both"/>
      </w:pPr>
      <w:r>
        <w:t>Casa: cuando el usuario pulsa este botón, la página web vuelve al menú principal.</w:t>
      </w:r>
    </w:p>
    <w:p w:rsidR="00B945C9" w:rsidRDefault="00277E08" w:rsidP="00B945C9">
      <w:pPr>
        <w:pStyle w:val="Prrafodelista"/>
        <w:numPr>
          <w:ilvl w:val="0"/>
          <w:numId w:val="19"/>
        </w:numPr>
        <w:jc w:val="both"/>
      </w:pPr>
      <w:r>
        <w:t>Flecha verde: cuando es pulsada, vuelve a la ventana anterior</w:t>
      </w:r>
      <w:r w:rsidR="007659CA">
        <w:t>.</w:t>
      </w:r>
    </w:p>
    <w:p w:rsidR="00B945C9" w:rsidRDefault="007659CA" w:rsidP="00B945C9">
      <w:pPr>
        <w:pStyle w:val="Prrafodelista"/>
        <w:numPr>
          <w:ilvl w:val="0"/>
          <w:numId w:val="19"/>
        </w:numPr>
        <w:jc w:val="both"/>
      </w:pPr>
      <w:r>
        <w:t>Interrogación: muestra información que puede resultar de utilidad al usuario sobre la página donde se encuentra.</w:t>
      </w:r>
    </w:p>
    <w:p w:rsidR="00B945C9" w:rsidRDefault="00B945C9" w:rsidP="00B945C9">
      <w:pPr>
        <w:pStyle w:val="Prrafodelista"/>
        <w:jc w:val="both"/>
      </w:pPr>
    </w:p>
    <w:p w:rsidR="00E21ED4" w:rsidRDefault="00E21ED4">
      <w:pPr>
        <w:pStyle w:val="Prrafodelista"/>
        <w:keepNext/>
        <w:jc w:val="both"/>
      </w:pPr>
      <w:r>
        <w:tab/>
      </w:r>
      <w:r>
        <w:tab/>
      </w:r>
    </w:p>
    <w:p w:rsidR="000631BB" w:rsidRDefault="00EC1DEB">
      <w:pPr>
        <w:pStyle w:val="Prrafodelista"/>
        <w:keepNext/>
        <w:jc w:val="center"/>
      </w:pPr>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50" cstate="print"/>
                    <a:stretch>
                      <a:fillRect/>
                    </a:stretch>
                  </pic:blipFill>
                  <pic:spPr>
                    <a:xfrm>
                      <a:off x="0" y="0"/>
                      <a:ext cx="3219450" cy="2046755"/>
                    </a:xfrm>
                    <a:prstGeom prst="rect">
                      <a:avLst/>
                    </a:prstGeom>
                  </pic:spPr>
                </pic:pic>
              </a:graphicData>
            </a:graphic>
          </wp:inline>
        </w:drawing>
      </w:r>
    </w:p>
    <w:p w:rsidR="00B945C9" w:rsidRPr="008C4094" w:rsidRDefault="000631BB" w:rsidP="00B945C9">
      <w:pPr>
        <w:pStyle w:val="Epgrafe"/>
        <w:jc w:val="center"/>
        <w:rPr>
          <w:color w:val="000000" w:themeColor="text1"/>
        </w:rPr>
      </w:pPr>
      <w:r>
        <w:t xml:space="preserve">              </w:t>
      </w:r>
      <w:r w:rsidRPr="008C4094">
        <w:rPr>
          <w:color w:val="000000" w:themeColor="text1"/>
        </w:rPr>
        <w:t>Ilustración 41: Logos casa, flecha para volver e interrogación</w:t>
      </w:r>
    </w:p>
    <w:p w:rsidR="00B945C9" w:rsidRDefault="00E35433" w:rsidP="00B945C9">
      <w:pPr>
        <w:pStyle w:val="Prrafodelista"/>
        <w:jc w:val="both"/>
      </w:pPr>
      <w:r>
        <w:t xml:space="preserve">   </w:t>
      </w:r>
      <w:r>
        <w:tab/>
      </w:r>
      <w:r>
        <w:tab/>
      </w:r>
      <w:r>
        <w:tab/>
      </w:r>
      <w:r>
        <w:tab/>
      </w:r>
    </w:p>
    <w:p w:rsidR="00B945C9" w:rsidRDefault="007659CA" w:rsidP="00B945C9">
      <w:pPr>
        <w:pStyle w:val="Prrafodelista"/>
        <w:numPr>
          <w:ilvl w:val="0"/>
          <w:numId w:val="19"/>
        </w:numPr>
        <w:jc w:val="both"/>
      </w:pPr>
      <w:r>
        <w:t>Dado: es el encargado de, al ser pulsado por el estudiante al que pertenece el turno, mostrar al jugador cual es su tirada.</w:t>
      </w:r>
    </w:p>
    <w:p w:rsidR="00B945C9" w:rsidRDefault="007659CA" w:rsidP="00B945C9">
      <w:pPr>
        <w:pStyle w:val="Prrafodelista"/>
        <w:numPr>
          <w:ilvl w:val="0"/>
          <w:numId w:val="19"/>
        </w:numPr>
        <w:jc w:val="both"/>
      </w:pPr>
      <w:r>
        <w:t>Bolsa: muestra todos los objetos que, al ser pulsados, muestran cuáles son su utilidad en la partida.</w:t>
      </w:r>
    </w:p>
    <w:p w:rsidR="00B945C9" w:rsidRDefault="007659CA" w:rsidP="00B945C9">
      <w:pPr>
        <w:pStyle w:val="Prrafodelista"/>
        <w:numPr>
          <w:ilvl w:val="0"/>
          <w:numId w:val="19"/>
        </w:numPr>
        <w:jc w:val="both"/>
      </w:pPr>
      <w:r>
        <w:t>Personas con lupa: muestra a los jugadores en sus correspondientes equipos, ordenados por la cantidad de puntos que poseen.</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51" cstate="print"/>
                    <a:stretch>
                      <a:fillRect/>
                    </a:stretch>
                  </pic:blipFill>
                  <pic:spPr>
                    <a:xfrm>
                      <a:off x="0" y="0"/>
                      <a:ext cx="3368332" cy="2141406"/>
                    </a:xfrm>
                    <a:prstGeom prst="rect">
                      <a:avLst/>
                    </a:prstGeom>
                  </pic:spPr>
                </pic:pic>
              </a:graphicData>
            </a:graphic>
          </wp:inline>
        </w:drawing>
      </w:r>
    </w:p>
    <w:p w:rsidR="00B945C9" w:rsidRPr="008C4094" w:rsidRDefault="00336375" w:rsidP="00B945C9">
      <w:pPr>
        <w:pStyle w:val="Epgrafe"/>
        <w:ind w:firstLine="708"/>
        <w:jc w:val="center"/>
        <w:rPr>
          <w:color w:val="000000" w:themeColor="text1"/>
        </w:rPr>
      </w:pPr>
      <w:r w:rsidRPr="008C4094">
        <w:rPr>
          <w:color w:val="000000" w:themeColor="text1"/>
        </w:rPr>
        <w:t>Ilustración</w:t>
      </w:r>
      <w:r w:rsidR="007329D4" w:rsidRPr="008C4094">
        <w:rPr>
          <w:color w:val="000000" w:themeColor="text1"/>
        </w:rPr>
        <w:t xml:space="preserve"> 42</w:t>
      </w:r>
      <w:r w:rsidRPr="008C4094">
        <w:rPr>
          <w:color w:val="000000" w:themeColor="text1"/>
        </w:rPr>
        <w:t>: Dado, logo de bolsa de objetos y logo de personajes con lupa</w:t>
      </w:r>
    </w:p>
    <w:p w:rsidR="00B945C9" w:rsidRDefault="00B945C9" w:rsidP="00B945C9">
      <w:pPr>
        <w:pStyle w:val="Prrafodelista"/>
        <w:jc w:val="both"/>
      </w:pPr>
    </w:p>
    <w:p w:rsidR="00B945C9" w:rsidRDefault="007659CA" w:rsidP="00B945C9">
      <w:pPr>
        <w:pStyle w:val="Prrafodelista"/>
        <w:numPr>
          <w:ilvl w:val="0"/>
          <w:numId w:val="19"/>
        </w:numPr>
        <w:jc w:val="both"/>
      </w:pPr>
      <w:r>
        <w:t>Bocadillo de conversación: abre el chat de cada equipo.</w:t>
      </w:r>
    </w:p>
    <w:p w:rsidR="00B945C9" w:rsidRDefault="007659CA" w:rsidP="00B945C9">
      <w:pPr>
        <w:pStyle w:val="Prrafodelista"/>
        <w:numPr>
          <w:ilvl w:val="0"/>
          <w:numId w:val="19"/>
        </w:numPr>
        <w:jc w:val="both"/>
      </w:pPr>
      <w:r>
        <w:t>Personajes: muestra los diferentes personajes especiales y, al ser pulsados, informa de sus efectos en la partida.</w:t>
      </w:r>
    </w:p>
    <w:p w:rsidR="00B945C9" w:rsidRDefault="00EC1DEB" w:rsidP="00B945C9">
      <w:pPr>
        <w:pStyle w:val="Prrafodelista"/>
        <w:keepNext/>
        <w:ind w:firstLine="696"/>
        <w:jc w:val="center"/>
      </w:pPr>
      <w:r>
        <w:rPr>
          <w:noProof/>
          <w:lang w:eastAsia="es-ES"/>
        </w:rPr>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52" cstate="print"/>
                    <a:stretch>
                      <a:fillRect/>
                    </a:stretch>
                  </pic:blipFill>
                  <pic:spPr>
                    <a:xfrm>
                      <a:off x="0" y="0"/>
                      <a:ext cx="3081976" cy="1959356"/>
                    </a:xfrm>
                    <a:prstGeom prst="rect">
                      <a:avLst/>
                    </a:prstGeom>
                  </pic:spPr>
                </pic:pic>
              </a:graphicData>
            </a:graphic>
          </wp:inline>
        </w:drawing>
      </w:r>
    </w:p>
    <w:p w:rsidR="00B945C9" w:rsidRPr="008C4094" w:rsidRDefault="00336375" w:rsidP="00B945C9">
      <w:pPr>
        <w:pStyle w:val="Epgrafe"/>
        <w:jc w:val="center"/>
        <w:rPr>
          <w:color w:val="000000" w:themeColor="text1"/>
        </w:rPr>
      </w:pPr>
      <w:r>
        <w:t xml:space="preserve">    </w:t>
      </w:r>
      <w:r>
        <w:tab/>
      </w:r>
      <w:r>
        <w:tab/>
      </w:r>
      <w:r w:rsidRPr="008C4094">
        <w:rPr>
          <w:color w:val="000000" w:themeColor="text1"/>
        </w:rPr>
        <w:t>Ilustración</w:t>
      </w:r>
      <w:r w:rsidR="007329D4" w:rsidRPr="008C4094">
        <w:rPr>
          <w:color w:val="000000" w:themeColor="text1"/>
        </w:rPr>
        <w:t xml:space="preserve"> 43</w:t>
      </w:r>
      <w:r w:rsidRPr="008C4094">
        <w:rPr>
          <w:color w:val="000000" w:themeColor="text1"/>
        </w:rPr>
        <w:t>: Logo de chat y de ver personajes especiales</w:t>
      </w:r>
    </w:p>
    <w:p w:rsidR="00B945C9" w:rsidRDefault="00A86AFE" w:rsidP="00B945C9">
      <w:pPr>
        <w:pStyle w:val="Prrafodelista"/>
        <w:ind w:firstLine="696"/>
        <w:jc w:val="both"/>
      </w:pPr>
      <w:r>
        <w:tab/>
      </w:r>
      <w:r>
        <w:tab/>
      </w:r>
      <w:r>
        <w:tab/>
      </w:r>
    </w:p>
    <w:p w:rsidR="00B945C9" w:rsidRDefault="007659CA" w:rsidP="00B945C9">
      <w:pPr>
        <w:pStyle w:val="Prrafodelista"/>
        <w:numPr>
          <w:ilvl w:val="0"/>
          <w:numId w:val="19"/>
        </w:numPr>
        <w:jc w:val="both"/>
      </w:pPr>
      <w:r>
        <w:t>Casilla marrón: se trata de una casilla sin efecto especial del tablero.</w:t>
      </w:r>
    </w:p>
    <w:p w:rsidR="00B945C9" w:rsidRDefault="007659CA" w:rsidP="00B945C9">
      <w:pPr>
        <w:pStyle w:val="Prrafodelista"/>
        <w:numPr>
          <w:ilvl w:val="0"/>
          <w:numId w:val="19"/>
        </w:numPr>
        <w:jc w:val="both"/>
      </w:pPr>
      <w:r>
        <w:t>Casilla con marco azul: representa la casilla adyacente a una casilla de zona.</w:t>
      </w:r>
    </w:p>
    <w:p w:rsidR="00B945C9" w:rsidRDefault="007659CA" w:rsidP="00B945C9">
      <w:pPr>
        <w:pStyle w:val="Prrafodelista"/>
        <w:numPr>
          <w:ilvl w:val="0"/>
          <w:numId w:val="19"/>
        </w:numPr>
        <w:jc w:val="both"/>
      </w:pPr>
      <w:r>
        <w:t>Casilla verde: representa la casilla a la que el estudiante puede desplazarse después de haber realizado su tirada.</w:t>
      </w:r>
    </w:p>
    <w:p w:rsidR="00B945C9" w:rsidRDefault="00EC1DEB" w:rsidP="00B945C9">
      <w:pPr>
        <w:pStyle w:val="Prrafodelista"/>
        <w:keepNext/>
        <w:jc w:val="center"/>
      </w:pPr>
      <w:r>
        <w:rPr>
          <w:noProof/>
          <w:lang w:eastAsia="es-ES"/>
        </w:rPr>
        <w:lastRenderedPageBreak/>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53" cstate="print"/>
                    <a:stretch>
                      <a:fillRect/>
                    </a:stretch>
                  </pic:blipFill>
                  <pic:spPr>
                    <a:xfrm>
                      <a:off x="0" y="0"/>
                      <a:ext cx="3368332" cy="2141406"/>
                    </a:xfrm>
                    <a:prstGeom prst="rect">
                      <a:avLst/>
                    </a:prstGeom>
                  </pic:spPr>
                </pic:pic>
              </a:graphicData>
            </a:graphic>
          </wp:inline>
        </w:drawing>
      </w:r>
    </w:p>
    <w:p w:rsidR="00B945C9" w:rsidRPr="008C4094" w:rsidRDefault="00FA5FF8" w:rsidP="00B945C9">
      <w:pPr>
        <w:pStyle w:val="Epgrafe"/>
        <w:ind w:firstLine="708"/>
        <w:jc w:val="center"/>
        <w:rPr>
          <w:color w:val="000000" w:themeColor="text1"/>
        </w:rPr>
      </w:pPr>
      <w:r w:rsidRPr="008C4094">
        <w:rPr>
          <w:color w:val="000000" w:themeColor="text1"/>
        </w:rPr>
        <w:t>Ilustración</w:t>
      </w:r>
      <w:r w:rsidR="002A0BF6" w:rsidRPr="008C4094">
        <w:rPr>
          <w:color w:val="000000" w:themeColor="text1"/>
        </w:rPr>
        <w:t xml:space="preserve"> 44</w:t>
      </w:r>
      <w:r w:rsidRPr="008C4094">
        <w:rPr>
          <w:color w:val="000000" w:themeColor="text1"/>
        </w:rPr>
        <w:t>: Casilla normal, casilla de entrada a zona y casilla de elección</w:t>
      </w:r>
    </w:p>
    <w:p w:rsidR="00B945C9" w:rsidRDefault="002E7B38" w:rsidP="00B945C9">
      <w:pPr>
        <w:pStyle w:val="Prrafodelista"/>
        <w:numPr>
          <w:ilvl w:val="0"/>
          <w:numId w:val="20"/>
        </w:numPr>
        <w:jc w:val="both"/>
      </w:pPr>
      <w:r>
        <w:t>Casilla de zona: son aquellas que representan algún lugar del mundo real en el tablero. Los puntos</w:t>
      </w:r>
      <w:r w:rsidR="00112139">
        <w:t xml:space="preserve"> en estas casillas se reparten entre todos los miembros del equipo.</w:t>
      </w:r>
    </w:p>
    <w:p w:rsidR="00B945C9" w:rsidRDefault="00863C32" w:rsidP="00B945C9">
      <w:pPr>
        <w:pStyle w:val="Prrafodelista"/>
        <w:numPr>
          <w:ilvl w:val="0"/>
          <w:numId w:val="19"/>
        </w:numPr>
        <w:jc w:val="both"/>
      </w:pPr>
      <w:r>
        <w:t>Bolsa en una casilla</w:t>
      </w:r>
      <w:r w:rsidR="00A86AFE">
        <w:t>: representa la casilla donde se ubica un objeto al azar.</w:t>
      </w:r>
    </w:p>
    <w:p w:rsidR="00B945C9" w:rsidRDefault="007659CA" w:rsidP="00B945C9">
      <w:pPr>
        <w:pStyle w:val="Prrafodelista"/>
        <w:numPr>
          <w:ilvl w:val="0"/>
          <w:numId w:val="19"/>
        </w:numPr>
        <w:jc w:val="both"/>
      </w:pPr>
      <w:r>
        <w:t>Ficha La Resistencia y Zombie: son las fichas de los dos equipos, que se irán desplazando a lo largo del tablero.</w:t>
      </w:r>
    </w:p>
    <w:p w:rsidR="00B945C9" w:rsidRDefault="00EC1DEB" w:rsidP="00B945C9">
      <w:pPr>
        <w:keepNext/>
        <w:ind w:firstLine="360"/>
        <w:jc w:val="center"/>
      </w:pPr>
      <w:r>
        <w:rPr>
          <w:noProof/>
          <w:lang w:eastAsia="es-ES"/>
        </w:rPr>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54" cstate="print"/>
                    <a:stretch>
                      <a:fillRect/>
                    </a:stretch>
                  </pic:blipFill>
                  <pic:spPr>
                    <a:xfrm>
                      <a:off x="0" y="0"/>
                      <a:ext cx="3432406" cy="2182141"/>
                    </a:xfrm>
                    <a:prstGeom prst="rect">
                      <a:avLst/>
                    </a:prstGeom>
                  </pic:spPr>
                </pic:pic>
              </a:graphicData>
            </a:graphic>
          </wp:inline>
        </w:drawing>
      </w:r>
    </w:p>
    <w:p w:rsidR="00B945C9" w:rsidRPr="008C4094" w:rsidRDefault="005E2E0D" w:rsidP="00B945C9">
      <w:pPr>
        <w:pStyle w:val="Epgrafe"/>
        <w:jc w:val="center"/>
        <w:rPr>
          <w:color w:val="000000" w:themeColor="text1"/>
        </w:rPr>
      </w:pPr>
      <w:r>
        <w:t xml:space="preserve">       </w:t>
      </w:r>
      <w:r w:rsidRPr="008C4094">
        <w:rPr>
          <w:color w:val="000000" w:themeColor="text1"/>
        </w:rPr>
        <w:t>Ilustración</w:t>
      </w:r>
      <w:r w:rsidR="008806D5" w:rsidRPr="008C4094">
        <w:rPr>
          <w:color w:val="000000" w:themeColor="text1"/>
        </w:rPr>
        <w:t xml:space="preserve"> 45</w:t>
      </w:r>
      <w:r w:rsidRPr="008C4094">
        <w:rPr>
          <w:color w:val="000000" w:themeColor="text1"/>
        </w:rPr>
        <w:t>: Casilla de zona, casilla con bolsa de objeto y fichas de equipo</w:t>
      </w:r>
    </w:p>
    <w:p w:rsidR="00B945C9" w:rsidRDefault="00BB5A8D" w:rsidP="00B945C9">
      <w:pPr>
        <w:pStyle w:val="Ttulo3"/>
      </w:pPr>
      <w:bookmarkStart w:id="248" w:name="_Toc132236929"/>
      <w:r>
        <w:t>4.3 Gestión de la partida por parte del profesor</w:t>
      </w:r>
      <w:bookmarkEnd w:id="248"/>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w:t>
      </w:r>
      <w:r w:rsidR="00F6513D">
        <w:lastRenderedPageBreak/>
        <w:t>de la última partida a el estado base. En la misma pantalla, el profesor encuentra el botón de play, por el cual accederá al tablero.</w:t>
      </w:r>
    </w:p>
    <w:p w:rsidR="00B945C9" w:rsidRDefault="00EC1DEB" w:rsidP="00B945C9">
      <w:pPr>
        <w:keepNext/>
        <w:jc w:val="both"/>
      </w:pPr>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p>
    <w:p w:rsidR="00B945C9" w:rsidRPr="00C63303" w:rsidRDefault="009A44FA" w:rsidP="00B945C9">
      <w:pPr>
        <w:pStyle w:val="Epgrafe"/>
        <w:jc w:val="center"/>
        <w:rPr>
          <w:color w:val="000000" w:themeColor="text1"/>
        </w:rPr>
      </w:pPr>
      <w:r w:rsidRPr="00C63303">
        <w:rPr>
          <w:color w:val="000000" w:themeColor="text1"/>
        </w:rPr>
        <w:t>Ilustración 46: Menú principal del usuario del profesor</w:t>
      </w:r>
    </w:p>
    <w:p w:rsidR="000A1AD9" w:rsidRDefault="000A1AD9" w:rsidP="00BB5A8D">
      <w:pPr>
        <w:jc w:val="both"/>
      </w:pPr>
      <w:r>
        <w:t xml:space="preserve">Dentro del tablero, este dispone en la parte inferior derecha de un botón, que irá rotando en función de si la partida está en curso o no, un botón de pausa o uno de play. La utilidad de estos botones </w:t>
      </w:r>
      <w:r w:rsidR="00C63303">
        <w:t>es</w:t>
      </w:r>
      <w:r>
        <w:t xml:space="preserve"> pausar la partida para proseguir en otro momento, o empezar la partida una vez que los alumnos estén listos para jugar, respectivamente.</w:t>
      </w:r>
    </w:p>
    <w:p w:rsidR="00B945C9" w:rsidRDefault="00EC1DEB" w:rsidP="00B945C9">
      <w:pPr>
        <w:keepNext/>
        <w:ind w:firstLine="708"/>
        <w:jc w:val="center"/>
      </w:pPr>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56" cstate="print"/>
                    <a:stretch>
                      <a:fillRect/>
                    </a:stretch>
                  </pic:blipFill>
                  <pic:spPr>
                    <a:xfrm>
                      <a:off x="0" y="0"/>
                      <a:ext cx="3368332" cy="2141406"/>
                    </a:xfrm>
                    <a:prstGeom prst="rect">
                      <a:avLst/>
                    </a:prstGeom>
                  </pic:spPr>
                </pic:pic>
              </a:graphicData>
            </a:graphic>
          </wp:inline>
        </w:drawing>
      </w:r>
    </w:p>
    <w:p w:rsidR="00B945C9" w:rsidRPr="00C63303" w:rsidRDefault="00C17F10" w:rsidP="00B945C9">
      <w:pPr>
        <w:pStyle w:val="Epgrafe"/>
        <w:jc w:val="center"/>
        <w:rPr>
          <w:color w:val="000000" w:themeColor="text1"/>
        </w:rPr>
      </w:pPr>
      <w:r w:rsidRPr="00C63303">
        <w:rPr>
          <w:color w:val="000000" w:themeColor="text1"/>
        </w:rPr>
        <w:t>Ilustración</w:t>
      </w:r>
      <w:r w:rsidR="000C7393" w:rsidRPr="00C63303">
        <w:rPr>
          <w:color w:val="000000" w:themeColor="text1"/>
        </w:rPr>
        <w:t xml:space="preserve"> 48</w:t>
      </w:r>
      <w:r w:rsidRPr="00C63303">
        <w:rPr>
          <w:color w:val="000000" w:themeColor="text1"/>
        </w:rPr>
        <w:t>: Botón de play y de pausa</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249" w:name="_Toc132236930"/>
      <w:r>
        <w:lastRenderedPageBreak/>
        <w:t>4.4 Guía de estudiante</w:t>
      </w:r>
      <w:bookmarkEnd w:id="249"/>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B945C9" w:rsidRDefault="00B945C9" w:rsidP="00C63303">
      <w:pPr>
        <w:spacing w:after="200"/>
      </w:pPr>
    </w:p>
    <w:p w:rsidR="00B04883" w:rsidRDefault="00B04883" w:rsidP="00F24135">
      <w:pPr>
        <w:pStyle w:val="Ttulo1"/>
        <w:rPr>
          <w:ins w:id="250" w:author="Maximiliano Paredes Velasco" w:date="2023-02-23T20:57:00Z"/>
        </w:rPr>
      </w:pPr>
    </w:p>
    <w:p w:rsidR="00866E3C" w:rsidRDefault="00866E3C" w:rsidP="00F24135">
      <w:pPr>
        <w:pStyle w:val="Ttulo1"/>
      </w:pPr>
      <w:bookmarkStart w:id="251" w:name="_Toc132236931"/>
      <w:r>
        <w:t xml:space="preserve">Capítulo </w:t>
      </w:r>
      <w:r w:rsidR="0068022D">
        <w:t>5</w:t>
      </w:r>
      <w:r w:rsidR="007043D3">
        <w:t xml:space="preserve">: </w:t>
      </w:r>
      <w:r>
        <w:t>Pruebas</w:t>
      </w:r>
      <w:bookmarkEnd w:id="251"/>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252" w:name="_Toc132236932"/>
      <w:r>
        <w:lastRenderedPageBreak/>
        <w:t>5</w:t>
      </w:r>
      <w:r w:rsidR="0089559F">
        <w:t>.1 Pruebas de caja blanca</w:t>
      </w:r>
      <w:bookmarkEnd w:id="252"/>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observando como resultado que estos realizan su función correctamente. Además, también se analiza que estos no utilicen sus ventajas en caso de que no haya acierto. El resultado es el correcto.</w:t>
            </w:r>
          </w:p>
        </w:tc>
      </w:tr>
      <w:tr w:rsidR="00F04297" w:rsidTr="00873C8A">
        <w:tc>
          <w:tcPr>
            <w:tcW w:w="3085" w:type="dxa"/>
          </w:tcPr>
          <w:p w:rsidR="00F04297" w:rsidRDefault="00634E37" w:rsidP="0089559F">
            <w:pPr>
              <w:jc w:val="both"/>
            </w:pPr>
            <w:r>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253" w:name="_Toc132236933"/>
      <w:r>
        <w:t>5</w:t>
      </w:r>
      <w:r w:rsidR="0089559F">
        <w:t>.2 Pruebas de caja negra</w:t>
      </w:r>
      <w:bookmarkEnd w:id="253"/>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rPr>
          <w:ins w:id="254" w:author="Maximiliano Paredes Velasco" w:date="2023-02-23T20:50:00Z"/>
        </w:rPr>
      </w:pPr>
    </w:p>
    <w:p w:rsidR="007A2B37" w:rsidRDefault="0068022D" w:rsidP="007A2B37">
      <w:pPr>
        <w:pStyle w:val="Ttulo2"/>
      </w:pPr>
      <w:bookmarkStart w:id="255" w:name="_Toc132236934"/>
      <w:r>
        <w:lastRenderedPageBreak/>
        <w:t>5</w:t>
      </w:r>
      <w:r w:rsidR="007A2B37">
        <w:t>.3 Pruebas de usabilidad</w:t>
      </w:r>
      <w:bookmarkEnd w:id="255"/>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9765BB">
        <w:t xml:space="preserve"> Además, se uso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lastRenderedPageBreak/>
        <w:t>Estética y minimalismo:</w:t>
      </w:r>
      <w:r w:rsidR="00EA0EAA" w:rsidRPr="00EA0EAA">
        <w:t xml:space="preserve"> </w:t>
      </w:r>
      <w:r w:rsidR="004008FC">
        <w:t>La información que no es necesaria en ese momento está oculta y puede ser accedida en cualquier momento.</w:t>
      </w:r>
      <w:r w:rsidR="009765BB">
        <w:t xml:space="preserve"> Además, se intenta que esta información sea la mínima posible para no sobrecargar la interfaz al usuario. Un ejemplo son los botones de información adicional, que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256"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F24135" w:rsidRDefault="00F24135" w:rsidP="00F24135">
      <w:pPr>
        <w:pStyle w:val="Ttulo1"/>
      </w:pPr>
      <w:bookmarkStart w:id="257" w:name="_Toc132236935"/>
      <w:r>
        <w:t xml:space="preserve">Capítulo </w:t>
      </w:r>
      <w:r w:rsidR="0068022D">
        <w:t>6</w:t>
      </w:r>
      <w:r>
        <w:t>: Conclusiones</w:t>
      </w:r>
      <w:bookmarkEnd w:id="257"/>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258"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pPr>
        <w:spacing w:after="200"/>
      </w:pPr>
      <w:r>
        <w:t>En cuanto a los objetivos, se han cumplido los todos los mencionados anteriormente.</w:t>
      </w:r>
    </w:p>
    <w:p w:rsidR="00E10926" w:rsidRDefault="00E10926" w:rsidP="00257EAB">
      <w:pPr>
        <w:pStyle w:val="Prrafodelista"/>
        <w:numPr>
          <w:ilvl w:val="0"/>
          <w:numId w:val="8"/>
        </w:numPr>
        <w:spacing w:after="200"/>
        <w:jc w:val="both"/>
      </w:pPr>
      <w:r>
        <w:lastRenderedPageBreak/>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257EAB">
      <w:pPr>
        <w:pStyle w:val="Prrafodelista"/>
        <w:numPr>
          <w:ilvl w:val="0"/>
          <w:numId w:val="8"/>
        </w:numPr>
        <w:spacing w:after="200"/>
        <w:jc w:val="both"/>
      </w:pPr>
      <w:r>
        <w:t>En segundo lugar, se creó un boceto que indicaba como iba a ser la interfaz del usuario y las conexiones que iban a conectar los diferentes apartados de la página web.</w:t>
      </w:r>
    </w:p>
    <w:p w:rsidR="00B051F0" w:rsidRDefault="00B051F0" w:rsidP="00257EAB">
      <w:pPr>
        <w:pStyle w:val="Prrafodelista"/>
        <w:numPr>
          <w:ilvl w:val="0"/>
          <w:numId w:val="8"/>
        </w:numPr>
        <w:spacing w:after="200"/>
        <w:jc w:val="both"/>
      </w:pPr>
      <w:r>
        <w:t>A continuación, utilizando el boceto anterior, se implementó la página web, cumpliendo así el tercer objetivo impuesto.</w:t>
      </w:r>
    </w:p>
    <w:p w:rsidR="00B051F0" w:rsidRDefault="00B051F0" w:rsidP="00257EAB">
      <w:pPr>
        <w:pStyle w:val="Prrafodelista"/>
        <w:numPr>
          <w:ilvl w:val="0"/>
          <w:numId w:val="8"/>
        </w:numPr>
        <w:spacing w:after="200"/>
        <w:jc w:val="both"/>
      </w:pPr>
      <w:r>
        <w:t>En cuarto lugar, se creó la base de datos que iba a ser la encargada de almacenar todos los datos de la partida.</w:t>
      </w:r>
    </w:p>
    <w:p w:rsidR="00B051F0" w:rsidRDefault="00B051F0" w:rsidP="00B051F0">
      <w:pPr>
        <w:pStyle w:val="Prrafodelista"/>
        <w:numPr>
          <w:ilvl w:val="0"/>
          <w:numId w:val="8"/>
        </w:numPr>
        <w:spacing w:after="200"/>
        <w:jc w:val="both"/>
      </w:pPr>
      <w:r>
        <w:t>Y por último lugar, se implementó toda la funcionalidad de la aplicación, desde el generador aleatorio de la tirada del dado hasta toda la conexión con la base de datos.</w:t>
      </w:r>
    </w:p>
    <w:p w:rsidR="00B945C9" w:rsidRDefault="00B945C9" w:rsidP="00C63303">
      <w:pPr>
        <w:spacing w:after="200"/>
        <w:jc w:val="both"/>
      </w:pPr>
    </w:p>
    <w:p w:rsidR="00B945C9" w:rsidRDefault="00B051F0" w:rsidP="00B945C9">
      <w:pPr>
        <w:spacing w:after="200"/>
        <w:jc w:val="both"/>
      </w:pPr>
      <w:r>
        <w:t>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el considere.</w:t>
      </w:r>
    </w:p>
    <w:p w:rsidR="00B945C9" w:rsidRDefault="00077971" w:rsidP="00B945C9">
      <w:pPr>
        <w:spacing w:after="200"/>
        <w:jc w:val="both"/>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259" w:name="_Toc132236936"/>
      <w:r>
        <w:lastRenderedPageBreak/>
        <w:t>Bibliografía</w:t>
      </w:r>
      <w:bookmarkEnd w:id="259"/>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B945C9" w:rsidP="00C64BAD">
      <w:hyperlink r:id="rId57" w:history="1">
        <w:r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7A5FB6" w:rsidP="00C64BAD">
      <w:hyperlink r:id="rId58" w:history="1">
        <w:r w:rsidRPr="007A5FB6">
          <w:t>https://educaciontrespuntocero.com/noticias/gamificacion-que-es-objetivos/</w:t>
        </w:r>
      </w:hyperlink>
    </w:p>
    <w:p w:rsidR="007A5FB6" w:rsidRDefault="007A5FB6"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headerReference w:type="even" r:id="rId59"/>
      <w:headerReference w:type="default" r:id="rId60"/>
      <w:footerReference w:type="even" r:id="rId61"/>
      <w:footerReference w:type="default" r:id="rId62"/>
      <w:headerReference w:type="first" r:id="rId63"/>
      <w:footerReference w:type="first" r:id="rId64"/>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Maximiliano Paredes Velasco" w:date="2023-04-11T15:50:00Z" w:initials="MPV">
    <w:p w:rsidR="00EC1DEB" w:rsidRDefault="00EC1DEB" w:rsidP="00EC1DEB">
      <w:pPr>
        <w:pStyle w:val="Textocomentario"/>
      </w:pPr>
      <w:r>
        <w:rPr>
          <w:rStyle w:val="Refdecomentario"/>
        </w:rPr>
        <w:annotationRef/>
      </w:r>
      <w:r>
        <w:t>Redactar mejor, la subordinada "de esta manera…" no es correcto el uso</w:t>
      </w:r>
    </w:p>
  </w:comment>
  <w:comment w:id="23" w:author="Maximiliano Paredes Velasco" w:date="2023-02-23T17:55:00Z" w:initials="MPV">
    <w:p w:rsidR="00EC1DEB" w:rsidRDefault="00EC1DEB" w:rsidP="00462308">
      <w:pPr>
        <w:pStyle w:val="Textocomentario"/>
      </w:pPr>
      <w:r>
        <w:rPr>
          <w:rStyle w:val="Refdecomentario"/>
        </w:rPr>
        <w:annotationRef/>
      </w:r>
      <w:r>
        <w:t>Mejorar la redacción, no está clara</w:t>
      </w:r>
    </w:p>
  </w:comment>
  <w:comment w:id="24" w:author="Maximiliano Paredes Velasco" w:date="2023-04-11T16:04:00Z" w:initials="MPV">
    <w:p w:rsidR="00EC1DEB" w:rsidRDefault="00EC1DEB" w:rsidP="00EC1DEB">
      <w:pPr>
        <w:pStyle w:val="Textocomentario"/>
      </w:pPr>
      <w:r>
        <w:rPr>
          <w:rStyle w:val="Refdecomentario"/>
        </w:rPr>
        <w:annotationRef/>
      </w:r>
      <w:r>
        <w:t>Tienes que seguir mejorándola la redacción. Una frase de 9  líneas es demasiado largo. Rómpelo en varias frases separadas con puntos</w:t>
      </w:r>
    </w:p>
  </w:comment>
  <w:comment w:id="25" w:author="Maximiliano Paredes Velasco" w:date="2023-04-11T16:07:00Z" w:initials="MPV">
    <w:p w:rsidR="00EC1DEB" w:rsidRDefault="00EC1DEB" w:rsidP="00EC1DEB">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28" w:author="Maximiliano Paredes Velasco" w:date="2023-04-11T16:09:00Z" w:initials="MPV">
    <w:p w:rsidR="00EC1DEB" w:rsidRDefault="00EC1DEB" w:rsidP="00EC1DEB">
      <w:pPr>
        <w:pStyle w:val="Textocomentario"/>
      </w:pPr>
      <w:r>
        <w:rPr>
          <w:rStyle w:val="Refdecomentario"/>
        </w:rPr>
        <w:annotationRef/>
      </w:r>
      <w:r>
        <w:t>1.3 y 1.2.5 se repiten, no puede haber un capítulo que tenga solo un punto (el 2): renombrarlo con tecnologías utilizadas o algo así</w:t>
      </w:r>
    </w:p>
  </w:comment>
  <w:comment w:id="29" w:author="Maximiliano Paredes Velasco" w:date="2023-04-11T16:10:00Z" w:initials="MPV">
    <w:p w:rsidR="00EC1DEB" w:rsidRDefault="00EC1DEB" w:rsidP="00EC1DEB">
      <w:pPr>
        <w:pStyle w:val="Textocomentario"/>
      </w:pPr>
      <w:r>
        <w:rPr>
          <w:rStyle w:val="Refdecomentario"/>
        </w:rPr>
        <w:annotationRef/>
      </w:r>
      <w:r>
        <w:t>Esto no está hecho</w:t>
      </w:r>
    </w:p>
  </w:comment>
  <w:comment w:id="30" w:author="Maximiliano Paredes Velasco" w:date="2023-04-11T16:11:00Z" w:initials="MPV">
    <w:p w:rsidR="00EC1DEB" w:rsidRDefault="00EC1DEB" w:rsidP="00EC1DEB">
      <w:pPr>
        <w:pStyle w:val="Textocomentario"/>
      </w:pPr>
      <w:r>
        <w:rPr>
          <w:rStyle w:val="Refdecomentario"/>
        </w:rPr>
        <w:annotationRef/>
      </w:r>
      <w:r>
        <w:t>Hasta esta página no debería haber cabecera</w:t>
      </w:r>
    </w:p>
  </w:comment>
  <w:comment w:id="104" w:author="Maximiliano Paredes Velasco" w:date="2023-04-11T16:18:00Z" w:initials="MPV">
    <w:p w:rsidR="00EC1DEB" w:rsidRDefault="00EC1DEB" w:rsidP="00EC1DEB">
      <w:pPr>
        <w:pStyle w:val="Textocomentario"/>
      </w:pPr>
      <w:r>
        <w:rPr>
          <w:rStyle w:val="Refdecomentario"/>
        </w:rPr>
        <w:annotationRef/>
      </w:r>
      <w:r>
        <w:t>¿esto son requisitos no funcionales? ¿sin la bbdd puee funcionar la aplicación?</w:t>
      </w:r>
    </w:p>
  </w:comment>
  <w:comment w:id="129" w:author="Maximiliano Paredes Velasco" w:date="2023-04-11T16:23:00Z" w:initials="MPV">
    <w:p w:rsidR="00EC1DEB" w:rsidRDefault="00EC1DEB" w:rsidP="00EC1DEB">
      <w:pPr>
        <w:pStyle w:val="Textocomentario"/>
      </w:pPr>
      <w:r>
        <w:rPr>
          <w:rStyle w:val="Refdecomentario"/>
        </w:rPr>
        <w:annotationRef/>
      </w:r>
      <w:r>
        <w:t>Como hablas de Justmind y la interfaz fusionar con la 3.4?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090B" w:rsidRDefault="0054090B" w:rsidP="008D538A">
      <w:pPr>
        <w:spacing w:after="0" w:line="240" w:lineRule="auto"/>
      </w:pPr>
      <w:r>
        <w:separator/>
      </w:r>
    </w:p>
  </w:endnote>
  <w:endnote w:type="continuationSeparator" w:id="0">
    <w:p w:rsidR="0054090B" w:rsidRDefault="0054090B"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4BE8" w:rsidRDefault="001F4BE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EC1DEB" w:rsidRDefault="00EC1DEB">
        <w:pPr>
          <w:pStyle w:val="Piedepgina"/>
          <w:jc w:val="right"/>
        </w:pPr>
        <w:fldSimple w:instr=" PAGE   \* MERGEFORMAT ">
          <w:r w:rsidR="001F4BE8">
            <w:rPr>
              <w:noProof/>
            </w:rPr>
            <w:t>10</w:t>
          </w:r>
        </w:fldSimple>
      </w:p>
    </w:sdtContent>
  </w:sdt>
  <w:p w:rsidR="00EC1DEB" w:rsidRDefault="00EC1DE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1DEB" w:rsidRDefault="00EC1DEB" w:rsidP="008D538A">
    <w:pPr>
      <w:pStyle w:val="Piedepgina"/>
      <w:jc w:val="center"/>
    </w:pPr>
  </w:p>
  <w:p w:rsidR="00EC1DEB" w:rsidRDefault="00EC1DE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090B" w:rsidRDefault="0054090B" w:rsidP="008D538A">
      <w:pPr>
        <w:spacing w:after="0" w:line="240" w:lineRule="auto"/>
      </w:pPr>
      <w:r>
        <w:separator/>
      </w:r>
    </w:p>
  </w:footnote>
  <w:footnote w:type="continuationSeparator" w:id="0">
    <w:p w:rsidR="0054090B" w:rsidRDefault="0054090B"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4BE8" w:rsidRDefault="001F4BE8">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1DEB" w:rsidRPr="009E3925" w:rsidRDefault="00EC1DEB" w:rsidP="008D538A">
    <w:pPr>
      <w:pStyle w:val="Encabezado"/>
      <w:jc w:val="right"/>
    </w:pPr>
    <w:r w:rsidRPr="009E3925">
      <w:t>Trabajo de Fin de Grado</w:t>
    </w:r>
  </w:p>
  <w:p w:rsidR="00EC1DEB" w:rsidRPr="009E3925" w:rsidRDefault="00EC1DEB" w:rsidP="008D538A">
    <w:pPr>
      <w:pStyle w:val="Encabezado"/>
      <w:jc w:val="right"/>
    </w:pPr>
    <w:r w:rsidRPr="009E3925">
      <w:t xml:space="preserve">The Zombie World: Desarrollo </w:t>
    </w:r>
  </w:p>
  <w:p w:rsidR="00EC1DEB" w:rsidRPr="009E3925" w:rsidRDefault="00EC1DEB" w:rsidP="008D538A">
    <w:pPr>
      <w:pStyle w:val="Encabezado"/>
      <w:jc w:val="right"/>
    </w:pPr>
    <w:r w:rsidRPr="009E3925">
      <w:t>de un videojuego interactivo grupal</w:t>
    </w:r>
  </w:p>
  <w:p w:rsidR="00EC1DEB" w:rsidRPr="009E3925" w:rsidRDefault="00EC1DEB" w:rsidP="008D538A">
    <w:pPr>
      <w:pStyle w:val="Encabezado"/>
      <w:jc w:val="right"/>
    </w:pPr>
    <w:r w:rsidRPr="009E3925">
      <w:t xml:space="preserve">                                 Iván del Pino Alonso</w:t>
    </w:r>
  </w:p>
  <w:p w:rsidR="00EC1DEB" w:rsidRPr="009E3925" w:rsidRDefault="00EC1DEB">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4BE8" w:rsidRDefault="001F4BE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trackRevisions/>
  <w:defaultTabStop w:val="708"/>
  <w:hyphenationZone w:val="425"/>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4090B"/>
    <w:rsid w:val="005515AE"/>
    <w:rsid w:val="005678B3"/>
    <w:rsid w:val="005755B1"/>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948D7"/>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A5FB6"/>
    <w:rsid w:val="007B33D4"/>
    <w:rsid w:val="007C7EFC"/>
    <w:rsid w:val="007E4CFF"/>
    <w:rsid w:val="007F0244"/>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45C9"/>
    <w:rsid w:val="00B95B22"/>
    <w:rsid w:val="00B95DCD"/>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3303"/>
    <w:rsid w:val="00C64BAD"/>
    <w:rsid w:val="00C65210"/>
    <w:rsid w:val="00C673DA"/>
    <w:rsid w:val="00C764E7"/>
    <w:rsid w:val="00C970B4"/>
    <w:rsid w:val="00CA3346"/>
    <w:rsid w:val="00CA62E5"/>
    <w:rsid w:val="00CB2321"/>
    <w:rsid w:val="00CB2980"/>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4D23"/>
    <w:rsid w:val="00E57E77"/>
    <w:rsid w:val="00E65E3B"/>
    <w:rsid w:val="00E756FE"/>
    <w:rsid w:val="00E77963"/>
    <w:rsid w:val="00E8413F"/>
    <w:rsid w:val="00E8451D"/>
    <w:rsid w:val="00E874C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297"/>
    <w:rsid w:val="00F05427"/>
    <w:rsid w:val="00F055A1"/>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Change w:id="0" w:author="Maximiliano Paredes Velasco" w:date="2023-04-11T16:08:00Z">
        <w:pPr>
          <w:spacing w:after="100" w:line="276" w:lineRule="auto"/>
        </w:pPr>
      </w:pPrChange>
    </w:pPr>
    <w:rPr>
      <w:rPrChange w:id="0" w:author="Maximiliano Paredes Velasco" w:date="2023-04-11T16:08:00Z">
        <w:rPr>
          <w:rFonts w:eastAsiaTheme="minorHAnsi" w:cstheme="minorBidi"/>
          <w:sz w:val="25"/>
          <w:szCs w:val="22"/>
          <w:lang w:val="es-ES" w:eastAsia="en-US" w:bidi="ar-SA"/>
        </w:rPr>
      </w:rPrChange>
    </w:r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Change w:id="1" w:author="Maximiliano Paredes Velasco" w:date="2023-04-11T16:27:00Z">
        <w:pPr>
          <w:spacing w:after="100" w:line="276" w:lineRule="auto"/>
          <w:ind w:left="500"/>
        </w:pPr>
      </w:pPrChange>
    </w:pPr>
    <w:rPr>
      <w:rPrChange w:id="1" w:author="Maximiliano Paredes Velasco" w:date="2023-04-11T16:27:00Z">
        <w:rPr>
          <w:rFonts w:eastAsiaTheme="minorHAnsi" w:cstheme="minorBidi"/>
          <w:sz w:val="25"/>
          <w:szCs w:val="22"/>
          <w:lang w:val="es-ES" w:eastAsia="en-US" w:bidi="ar-SA"/>
        </w:rPr>
      </w:rPrChange>
    </w:r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ducaciontrespuntocero.com/noticias/gamificacion-que-es-objetivos/" TargetMode="External"/><Relationship Id="rId66" Type="http://schemas.openxmlformats.org/officeDocument/2006/relationships/theme" Target="theme/theme1.xml"/><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xataka.com/basics/que-github-que-que-le-ofrece-a-desarrolladores"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E58EA-9B66-48B2-B91A-6C4F0DB42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61</Pages>
  <Words>11222</Words>
  <Characters>61727</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72804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259</cp:revision>
  <dcterms:created xsi:type="dcterms:W3CDTF">2022-12-16T11:56:00Z</dcterms:created>
  <dcterms:modified xsi:type="dcterms:W3CDTF">2023-04-12T22:09:00Z</dcterms:modified>
</cp:coreProperties>
</file>