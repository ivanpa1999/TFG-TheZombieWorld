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D14FA7" w:rsidP="009F02FE">
      <w:pPr>
        <w:jc w:val="both"/>
        <w:rPr>
          <w:rFonts w:cs="Times New Roman"/>
          <w:szCs w:val="25"/>
        </w:rPr>
      </w:pPr>
      <w:r>
        <w:rPr>
          <w:rFonts w:cs="Times New Roman"/>
          <w:szCs w:val="25"/>
        </w:rPr>
        <w:t>En el juego que se nos presenta a continuación</w:t>
      </w:r>
      <w:r w:rsidR="009F02FE">
        <w:rPr>
          <w:rFonts w:cs="Times New Roman"/>
          <w:szCs w:val="25"/>
        </w:rPr>
        <w:t>,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w:t>
      </w:r>
      <w:r>
        <w:rPr>
          <w:rFonts w:cs="Times New Roman"/>
          <w:szCs w:val="25"/>
        </w:rPr>
        <w:t xml:space="preserve">, 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Por un lado, los diferentes menús para que el alumno y el profesor se puedan registrar y buscar la información necesaria acerca de la aplicación.</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La segunda parte fue diseñar la interfaz gráfica del tablero, que será donde se desarrolle toda la partida entre los alumnos.</w:t>
      </w:r>
    </w:p>
    <w:p w:rsidR="00F9768A" w:rsidRPr="00440211" w:rsidRDefault="009F02FE" w:rsidP="00440211">
      <w:pPr>
        <w:pStyle w:val="Prrafodelista"/>
        <w:numPr>
          <w:ilvl w:val="0"/>
          <w:numId w:val="6"/>
        </w:numPr>
        <w:jc w:val="both"/>
        <w:rPr>
          <w:rFonts w:cs="Times New Roman"/>
          <w:szCs w:val="25"/>
        </w:rPr>
      </w:pPr>
      <w:r w:rsidRPr="00440211">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w:t>
      </w:r>
      <w:del w:id="0" w:author="Maximiliano Paredes Velasco" w:date="2023-02-23T17:53:00Z">
        <w:r w:rsidDel="00AA3838">
          <w:rPr>
            <w:rFonts w:cs="Times New Roman"/>
            <w:szCs w:val="25"/>
          </w:rPr>
          <w:delText>s</w:delText>
        </w:r>
      </w:del>
      <w:r>
        <w:rPr>
          <w:rFonts w:cs="Times New Roman"/>
          <w:szCs w:val="25"/>
        </w:rPr>
        <w:t>, HTML y CSS, aunque algunas funciones han tenido que ser implementadas con Javascript,</w:t>
      </w:r>
      <w:r w:rsidR="00D656D0">
        <w:rPr>
          <w:rFonts w:cs="Times New Roman"/>
          <w:szCs w:val="25"/>
        </w:rPr>
        <w:t xml:space="preserve"> debido a que interactuaban con la base de datos o era necesario dotar de cierta interacción a la </w:t>
      </w:r>
      <w:commentRangeStart w:id="1"/>
      <w:del w:id="2" w:author="ivan del pino" w:date="2023-03-04T18:30:00Z">
        <w:r w:rsidR="00D656D0" w:rsidDel="000329C5">
          <w:rPr>
            <w:rFonts w:cs="Times New Roman"/>
            <w:szCs w:val="25"/>
          </w:rPr>
          <w:delText>sección</w:delText>
        </w:r>
        <w:commentRangeEnd w:id="1"/>
        <w:r w:rsidR="00AA3838" w:rsidDel="000329C5">
          <w:rPr>
            <w:rStyle w:val="Refdecomentario"/>
          </w:rPr>
          <w:commentReference w:id="1"/>
        </w:r>
      </w:del>
      <w:ins w:id="3" w:author="ivan del pino" w:date="2023-03-04T18:30:00Z">
        <w:r w:rsidR="000329C5">
          <w:rPr>
            <w:rFonts w:cs="Times New Roman"/>
            <w:szCs w:val="25"/>
          </w:rPr>
          <w:t>página web</w:t>
        </w:r>
      </w:ins>
      <w:r w:rsidR="00D656D0">
        <w:rPr>
          <w:rFonts w:cs="Times New Roman"/>
          <w:szCs w:val="25"/>
        </w:rPr>
        <w:t>,</w:t>
      </w:r>
      <w:r>
        <w:rPr>
          <w:rFonts w:cs="Times New Roman"/>
          <w:szCs w:val="25"/>
        </w:rPr>
        <w:t xml:space="preserve"> 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que da l</w:t>
      </w:r>
      <w:r>
        <w:rPr>
          <w:rFonts w:cs="Times New Roman"/>
          <w:szCs w:val="25"/>
        </w:rPr>
        <w:t>a opción de poder manejar los diferentes elementos de la página y darles l</w:t>
      </w:r>
      <w:r w:rsidR="00D656D0">
        <w:rPr>
          <w:rFonts w:cs="Times New Roman"/>
          <w:szCs w:val="25"/>
        </w:rPr>
        <w:t xml:space="preserve">a funcionalidad que se requiera, </w:t>
      </w:r>
      <w:commentRangeStart w:id="4"/>
      <w:r w:rsidR="00D656D0">
        <w:rPr>
          <w:rFonts w:cs="Times New Roman"/>
          <w:szCs w:val="25"/>
        </w:rPr>
        <w:t xml:space="preserve">ya que era necesario acceder a la base de datos con bastante frecuencia </w:t>
      </w:r>
      <w:ins w:id="5" w:author="ivan del pino" w:date="2023-03-04T18:32:00Z">
        <w:r w:rsidR="000329C5">
          <w:rPr>
            <w:rFonts w:cs="Times New Roman"/>
            <w:szCs w:val="25"/>
          </w:rPr>
          <w:t xml:space="preserve">para actualizarlos, </w:t>
        </w:r>
      </w:ins>
      <w:r w:rsidR="00D656D0">
        <w:rPr>
          <w:rFonts w:cs="Times New Roman"/>
          <w:szCs w:val="25"/>
        </w:rPr>
        <w:t>y</w:t>
      </w:r>
      <w:ins w:id="6" w:author="ivan del pino" w:date="2023-03-04T18:30:00Z">
        <w:r w:rsidR="000329C5">
          <w:rPr>
            <w:rFonts w:cs="Times New Roman"/>
            <w:szCs w:val="25"/>
          </w:rPr>
          <w:t xml:space="preserve">, dependiendo </w:t>
        </w:r>
      </w:ins>
      <w:ins w:id="7" w:author="ivan del pino" w:date="2023-03-04T18:31:00Z">
        <w:r w:rsidR="000329C5">
          <w:rPr>
            <w:rFonts w:cs="Times New Roman"/>
            <w:szCs w:val="25"/>
          </w:rPr>
          <w:t>de las circunstancias que iban ocurriendo a lo largo de la partida</w:t>
        </w:r>
      </w:ins>
      <w:ins w:id="8" w:author="ivan del pino" w:date="2023-03-04T18:32:00Z">
        <w:r w:rsidR="000329C5">
          <w:rPr>
            <w:rFonts w:cs="Times New Roman"/>
            <w:szCs w:val="25"/>
          </w:rPr>
          <w:t xml:space="preserve">, acceder para conocer el valor de estos, </w:t>
        </w:r>
      </w:ins>
      <w:r w:rsidR="00D656D0">
        <w:rPr>
          <w:rFonts w:cs="Times New Roman"/>
          <w:szCs w:val="25"/>
        </w:rPr>
        <w:t xml:space="preserve"> </w:t>
      </w:r>
      <w:del w:id="9" w:author="ivan del pino" w:date="2023-03-04T18:32:00Z">
        <w:r w:rsidR="00D656D0" w:rsidDel="000329C5">
          <w:rPr>
            <w:rFonts w:cs="Times New Roman"/>
            <w:szCs w:val="25"/>
          </w:rPr>
          <w:delText xml:space="preserve">realizar </w:delText>
        </w:r>
        <w:r w:rsidR="00D656D0" w:rsidDel="000329C5">
          <w:rPr>
            <w:rFonts w:cs="Times New Roman"/>
            <w:szCs w:val="25"/>
          </w:rPr>
          <w:lastRenderedPageBreak/>
          <w:delText xml:space="preserve">acciones en cuestión de los datos de esta o de diferentes circunstancias que iban ocurriendo a lo largo del juego, </w:delText>
        </w:r>
      </w:del>
      <w:r w:rsidR="00D656D0">
        <w:rPr>
          <w:rFonts w:cs="Times New Roman"/>
          <w:szCs w:val="25"/>
        </w:rPr>
        <w:t>y este lenguaje era capaz de transmitir esta funcionalidad a la página.</w:t>
      </w:r>
      <w:commentRangeEnd w:id="4"/>
      <w:r w:rsidR="00AA3838">
        <w:rPr>
          <w:rStyle w:val="Refdecomentario"/>
        </w:rPr>
        <w:commentReference w:id="4"/>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BC1660" w:rsidRDefault="00283CD9">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5576601" w:history="1">
            <w:r w:rsidR="00BC1660" w:rsidRPr="000017FF">
              <w:rPr>
                <w:rStyle w:val="Hipervnculo"/>
                <w:noProof/>
              </w:rPr>
              <w:t>Capítulo 1: Introducción</w:t>
            </w:r>
            <w:r w:rsidR="00BC1660">
              <w:rPr>
                <w:noProof/>
                <w:webHidden/>
              </w:rPr>
              <w:tab/>
            </w:r>
            <w:r>
              <w:rPr>
                <w:noProof/>
                <w:webHidden/>
              </w:rPr>
              <w:fldChar w:fldCharType="begin"/>
            </w:r>
            <w:r w:rsidR="00BC1660">
              <w:rPr>
                <w:noProof/>
                <w:webHidden/>
              </w:rPr>
              <w:instrText xml:space="preserve"> PAGEREF _Toc125576601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283CD9">
          <w:pPr>
            <w:pStyle w:val="TDC2"/>
            <w:tabs>
              <w:tab w:val="left" w:pos="880"/>
              <w:tab w:val="right" w:leader="dot" w:pos="8494"/>
            </w:tabs>
            <w:rPr>
              <w:rFonts w:asciiTheme="minorHAnsi" w:eastAsiaTheme="minorEastAsia" w:hAnsiTheme="minorHAnsi"/>
              <w:noProof/>
              <w:sz w:val="22"/>
              <w:lang w:eastAsia="es-ES"/>
            </w:rPr>
          </w:pPr>
          <w:hyperlink w:anchor="_Toc125576602" w:history="1">
            <w:r w:rsidR="00BC1660" w:rsidRPr="000017FF">
              <w:rPr>
                <w:rStyle w:val="Hipervnculo"/>
                <w:noProof/>
              </w:rPr>
              <w:t>1.1</w:t>
            </w:r>
            <w:r w:rsidR="00BC1660">
              <w:rPr>
                <w:rFonts w:asciiTheme="minorHAnsi" w:eastAsiaTheme="minorEastAsia" w:hAnsiTheme="minorHAnsi"/>
                <w:noProof/>
                <w:sz w:val="22"/>
                <w:lang w:eastAsia="es-ES"/>
              </w:rPr>
              <w:tab/>
            </w:r>
            <w:r w:rsidR="00BC1660" w:rsidRPr="000017FF">
              <w:rPr>
                <w:rStyle w:val="Hipervnculo"/>
                <w:noProof/>
              </w:rPr>
              <w:t>Motivación</w:t>
            </w:r>
            <w:r w:rsidR="00BC1660">
              <w:rPr>
                <w:noProof/>
                <w:webHidden/>
              </w:rPr>
              <w:tab/>
            </w:r>
            <w:r>
              <w:rPr>
                <w:noProof/>
                <w:webHidden/>
              </w:rPr>
              <w:fldChar w:fldCharType="begin"/>
            </w:r>
            <w:r w:rsidR="00BC1660">
              <w:rPr>
                <w:noProof/>
                <w:webHidden/>
              </w:rPr>
              <w:instrText xml:space="preserve"> PAGEREF _Toc125576602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283CD9">
          <w:pPr>
            <w:pStyle w:val="TDC2"/>
            <w:tabs>
              <w:tab w:val="left" w:pos="880"/>
              <w:tab w:val="right" w:leader="dot" w:pos="8494"/>
            </w:tabs>
            <w:rPr>
              <w:rFonts w:asciiTheme="minorHAnsi" w:eastAsiaTheme="minorEastAsia" w:hAnsiTheme="minorHAnsi"/>
              <w:noProof/>
              <w:sz w:val="22"/>
              <w:lang w:eastAsia="es-ES"/>
            </w:rPr>
          </w:pPr>
          <w:hyperlink w:anchor="_Toc125576603" w:history="1">
            <w:r w:rsidR="00BC1660" w:rsidRPr="000017FF">
              <w:rPr>
                <w:rStyle w:val="Hipervnculo"/>
                <w:noProof/>
              </w:rPr>
              <w:t>1.2</w:t>
            </w:r>
            <w:r w:rsidR="00BC1660">
              <w:rPr>
                <w:rFonts w:asciiTheme="minorHAnsi" w:eastAsiaTheme="minorEastAsia" w:hAnsiTheme="minorHAnsi"/>
                <w:noProof/>
                <w:sz w:val="22"/>
                <w:lang w:eastAsia="es-ES"/>
              </w:rPr>
              <w:tab/>
            </w:r>
            <w:r w:rsidR="00BC1660" w:rsidRPr="000017FF">
              <w:rPr>
                <w:rStyle w:val="Hipervnculo"/>
                <w:noProof/>
              </w:rPr>
              <w:t>Objetivos</w:t>
            </w:r>
            <w:r w:rsidR="00BC1660">
              <w:rPr>
                <w:noProof/>
                <w:webHidden/>
              </w:rPr>
              <w:tab/>
            </w:r>
            <w:r>
              <w:rPr>
                <w:noProof/>
                <w:webHidden/>
              </w:rPr>
              <w:fldChar w:fldCharType="begin"/>
            </w:r>
            <w:r w:rsidR="00BC1660">
              <w:rPr>
                <w:noProof/>
                <w:webHidden/>
              </w:rPr>
              <w:instrText xml:space="preserve"> PAGEREF _Toc125576603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283CD9">
          <w:pPr>
            <w:pStyle w:val="TDC2"/>
            <w:tabs>
              <w:tab w:val="left" w:pos="880"/>
              <w:tab w:val="right" w:leader="dot" w:pos="8494"/>
            </w:tabs>
            <w:rPr>
              <w:rFonts w:asciiTheme="minorHAnsi" w:eastAsiaTheme="minorEastAsia" w:hAnsiTheme="minorHAnsi"/>
              <w:noProof/>
              <w:sz w:val="22"/>
              <w:lang w:eastAsia="es-ES"/>
            </w:rPr>
          </w:pPr>
          <w:hyperlink w:anchor="_Toc125576604" w:history="1">
            <w:r w:rsidR="00BC1660" w:rsidRPr="000017FF">
              <w:rPr>
                <w:rStyle w:val="Hipervnculo"/>
                <w:noProof/>
              </w:rPr>
              <w:t>1.3</w:t>
            </w:r>
            <w:r w:rsidR="00BC1660">
              <w:rPr>
                <w:rFonts w:asciiTheme="minorHAnsi" w:eastAsiaTheme="minorEastAsia" w:hAnsiTheme="minorHAnsi"/>
                <w:noProof/>
                <w:sz w:val="22"/>
                <w:lang w:eastAsia="es-ES"/>
              </w:rPr>
              <w:tab/>
            </w:r>
            <w:r w:rsidR="00BC1660" w:rsidRPr="000017FF">
              <w:rPr>
                <w:rStyle w:val="Hipervnculo"/>
                <w:noProof/>
              </w:rPr>
              <w:t>Firebase</w:t>
            </w:r>
            <w:r w:rsidR="00BC1660">
              <w:rPr>
                <w:noProof/>
                <w:webHidden/>
              </w:rPr>
              <w:tab/>
            </w:r>
            <w:r>
              <w:rPr>
                <w:noProof/>
                <w:webHidden/>
              </w:rPr>
              <w:fldChar w:fldCharType="begin"/>
            </w:r>
            <w:r w:rsidR="00BC1660">
              <w:rPr>
                <w:noProof/>
                <w:webHidden/>
              </w:rPr>
              <w:instrText xml:space="preserve"> PAGEREF _Toc125576604 \h </w:instrText>
            </w:r>
            <w:r>
              <w:rPr>
                <w:noProof/>
                <w:webHidden/>
              </w:rPr>
            </w:r>
            <w:r>
              <w:rPr>
                <w:noProof/>
                <w:webHidden/>
              </w:rPr>
              <w:fldChar w:fldCharType="separate"/>
            </w:r>
            <w:r w:rsidR="00BC1660">
              <w:rPr>
                <w:noProof/>
                <w:webHidden/>
              </w:rPr>
              <w:t>12</w:t>
            </w:r>
            <w:r>
              <w:rPr>
                <w:noProof/>
                <w:webHidden/>
              </w:rPr>
              <w:fldChar w:fldCharType="end"/>
            </w:r>
          </w:hyperlink>
        </w:p>
        <w:p w:rsidR="00BC1660" w:rsidRDefault="00283CD9">
          <w:pPr>
            <w:pStyle w:val="TDC1"/>
            <w:tabs>
              <w:tab w:val="right" w:leader="dot" w:pos="8494"/>
            </w:tabs>
            <w:rPr>
              <w:rFonts w:asciiTheme="minorHAnsi" w:eastAsiaTheme="minorEastAsia" w:hAnsiTheme="minorHAnsi"/>
              <w:noProof/>
              <w:sz w:val="22"/>
              <w:lang w:eastAsia="es-ES"/>
            </w:rPr>
          </w:pPr>
          <w:hyperlink w:anchor="_Toc125576605" w:history="1">
            <w:r w:rsidR="00BC1660" w:rsidRPr="000017FF">
              <w:rPr>
                <w:rStyle w:val="Hipervnculo"/>
                <w:noProof/>
              </w:rPr>
              <w:t>Capítulo 2: Fundamentos</w:t>
            </w:r>
            <w:r w:rsidR="00BC1660">
              <w:rPr>
                <w:noProof/>
                <w:webHidden/>
              </w:rPr>
              <w:tab/>
            </w:r>
            <w:r>
              <w:rPr>
                <w:noProof/>
                <w:webHidden/>
              </w:rPr>
              <w:fldChar w:fldCharType="begin"/>
            </w:r>
            <w:r w:rsidR="00BC1660">
              <w:rPr>
                <w:noProof/>
                <w:webHidden/>
              </w:rPr>
              <w:instrText xml:space="preserve"> PAGEREF _Toc125576605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283CD9">
          <w:pPr>
            <w:pStyle w:val="TDC2"/>
            <w:tabs>
              <w:tab w:val="right" w:leader="dot" w:pos="8494"/>
            </w:tabs>
            <w:rPr>
              <w:rFonts w:asciiTheme="minorHAnsi" w:eastAsiaTheme="minorEastAsia" w:hAnsiTheme="minorHAnsi"/>
              <w:noProof/>
              <w:sz w:val="22"/>
              <w:lang w:eastAsia="es-ES"/>
            </w:rPr>
          </w:pPr>
          <w:hyperlink w:anchor="_Toc125576606" w:history="1">
            <w:r w:rsidR="00BC1660" w:rsidRPr="000017FF">
              <w:rPr>
                <w:rStyle w:val="Hipervnculo"/>
                <w:noProof/>
              </w:rPr>
              <w:t>2.1 Tecnologías</w:t>
            </w:r>
            <w:r w:rsidR="00BC1660">
              <w:rPr>
                <w:noProof/>
                <w:webHidden/>
              </w:rPr>
              <w:tab/>
            </w:r>
            <w:r>
              <w:rPr>
                <w:noProof/>
                <w:webHidden/>
              </w:rPr>
              <w:fldChar w:fldCharType="begin"/>
            </w:r>
            <w:r w:rsidR="00BC1660">
              <w:rPr>
                <w:noProof/>
                <w:webHidden/>
              </w:rPr>
              <w:instrText xml:space="preserve"> PAGEREF _Toc125576606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07" w:history="1">
            <w:r w:rsidR="00BC1660" w:rsidRPr="000017FF">
              <w:rPr>
                <w:rStyle w:val="Hipervnculo"/>
                <w:noProof/>
              </w:rPr>
              <w:t>2.1.1 Lenguaje HTML</w:t>
            </w:r>
            <w:r w:rsidR="00BC1660">
              <w:rPr>
                <w:noProof/>
                <w:webHidden/>
              </w:rPr>
              <w:tab/>
            </w:r>
            <w:r>
              <w:rPr>
                <w:noProof/>
                <w:webHidden/>
              </w:rPr>
              <w:fldChar w:fldCharType="begin"/>
            </w:r>
            <w:r w:rsidR="00BC1660">
              <w:rPr>
                <w:noProof/>
                <w:webHidden/>
              </w:rPr>
              <w:instrText xml:space="preserve"> PAGEREF _Toc125576607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08" w:history="1">
            <w:r w:rsidR="00BC1660" w:rsidRPr="000017FF">
              <w:rPr>
                <w:rStyle w:val="Hipervnculo"/>
                <w:noProof/>
              </w:rPr>
              <w:t>2.1.2 Lenguaje CSS</w:t>
            </w:r>
            <w:r w:rsidR="00BC1660">
              <w:rPr>
                <w:noProof/>
                <w:webHidden/>
              </w:rPr>
              <w:tab/>
            </w:r>
            <w:r>
              <w:rPr>
                <w:noProof/>
                <w:webHidden/>
              </w:rPr>
              <w:fldChar w:fldCharType="begin"/>
            </w:r>
            <w:r w:rsidR="00BC1660">
              <w:rPr>
                <w:noProof/>
                <w:webHidden/>
              </w:rPr>
              <w:instrText xml:space="preserve"> PAGEREF _Toc125576608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09" w:history="1">
            <w:r w:rsidR="00BC1660" w:rsidRPr="000017FF">
              <w:rPr>
                <w:rStyle w:val="Hipervnculo"/>
                <w:noProof/>
              </w:rPr>
              <w:t>2.1.3 Lenguaje Javascript</w:t>
            </w:r>
            <w:r w:rsidR="00BC1660">
              <w:rPr>
                <w:noProof/>
                <w:webHidden/>
              </w:rPr>
              <w:tab/>
            </w:r>
            <w:r>
              <w:rPr>
                <w:noProof/>
                <w:webHidden/>
              </w:rPr>
              <w:fldChar w:fldCharType="begin"/>
            </w:r>
            <w:r w:rsidR="00BC1660">
              <w:rPr>
                <w:noProof/>
                <w:webHidden/>
              </w:rPr>
              <w:instrText xml:space="preserve"> PAGEREF _Toc125576609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10" w:history="1">
            <w:r w:rsidR="00BC1660" w:rsidRPr="000017FF">
              <w:rPr>
                <w:rStyle w:val="Hipervnculo"/>
                <w:noProof/>
              </w:rPr>
              <w:t>2.1.4 Visual Studio Code</w:t>
            </w:r>
            <w:r w:rsidR="00BC1660">
              <w:rPr>
                <w:noProof/>
                <w:webHidden/>
              </w:rPr>
              <w:tab/>
            </w:r>
            <w:r>
              <w:rPr>
                <w:noProof/>
                <w:webHidden/>
              </w:rPr>
              <w:fldChar w:fldCharType="begin"/>
            </w:r>
            <w:r w:rsidR="00BC1660">
              <w:rPr>
                <w:noProof/>
                <w:webHidden/>
              </w:rPr>
              <w:instrText xml:space="preserve"> PAGEREF _Toc125576610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11" w:history="1">
            <w:r w:rsidR="00BC1660" w:rsidRPr="000017FF">
              <w:rPr>
                <w:rStyle w:val="Hipervnculo"/>
                <w:noProof/>
              </w:rPr>
              <w:t>2.1.5 Firebase</w:t>
            </w:r>
            <w:r w:rsidR="00BC1660">
              <w:rPr>
                <w:noProof/>
                <w:webHidden/>
              </w:rPr>
              <w:tab/>
            </w:r>
            <w:r>
              <w:rPr>
                <w:noProof/>
                <w:webHidden/>
              </w:rPr>
              <w:fldChar w:fldCharType="begin"/>
            </w:r>
            <w:r w:rsidR="00BC1660">
              <w:rPr>
                <w:noProof/>
                <w:webHidden/>
              </w:rPr>
              <w:instrText xml:space="preserve"> PAGEREF _Toc125576611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12" w:history="1">
            <w:r w:rsidR="00BC1660" w:rsidRPr="000017FF">
              <w:rPr>
                <w:rStyle w:val="Hipervnculo"/>
                <w:noProof/>
              </w:rPr>
              <w:t>2.1.6 Justinmind</w:t>
            </w:r>
            <w:r w:rsidR="00BC1660">
              <w:rPr>
                <w:noProof/>
                <w:webHidden/>
              </w:rPr>
              <w:tab/>
            </w:r>
            <w:r>
              <w:rPr>
                <w:noProof/>
                <w:webHidden/>
              </w:rPr>
              <w:fldChar w:fldCharType="begin"/>
            </w:r>
            <w:r w:rsidR="00BC1660">
              <w:rPr>
                <w:noProof/>
                <w:webHidden/>
              </w:rPr>
              <w:instrText xml:space="preserve"> PAGEREF _Toc125576612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13" w:history="1">
            <w:r w:rsidR="00BC1660" w:rsidRPr="000017FF">
              <w:rPr>
                <w:rStyle w:val="Hipervnculo"/>
                <w:noProof/>
              </w:rPr>
              <w:t>2.1.7 Neocities</w:t>
            </w:r>
            <w:r w:rsidR="00BC1660">
              <w:rPr>
                <w:noProof/>
                <w:webHidden/>
              </w:rPr>
              <w:tab/>
            </w:r>
            <w:r>
              <w:rPr>
                <w:noProof/>
                <w:webHidden/>
              </w:rPr>
              <w:fldChar w:fldCharType="begin"/>
            </w:r>
            <w:r w:rsidR="00BC1660">
              <w:rPr>
                <w:noProof/>
                <w:webHidden/>
              </w:rPr>
              <w:instrText xml:space="preserve"> PAGEREF _Toc125576613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14" w:history="1">
            <w:r w:rsidR="00BC1660" w:rsidRPr="000017FF">
              <w:rPr>
                <w:rStyle w:val="Hipervnculo"/>
                <w:noProof/>
              </w:rPr>
              <w:t>2.1.8 GitHub</w:t>
            </w:r>
            <w:r w:rsidR="00BC1660">
              <w:rPr>
                <w:noProof/>
                <w:webHidden/>
              </w:rPr>
              <w:tab/>
            </w:r>
            <w:r>
              <w:rPr>
                <w:noProof/>
                <w:webHidden/>
              </w:rPr>
              <w:fldChar w:fldCharType="begin"/>
            </w:r>
            <w:r w:rsidR="00BC1660">
              <w:rPr>
                <w:noProof/>
                <w:webHidden/>
              </w:rPr>
              <w:instrText xml:space="preserve"> PAGEREF _Toc125576614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283CD9">
          <w:pPr>
            <w:pStyle w:val="TDC1"/>
            <w:tabs>
              <w:tab w:val="right" w:leader="dot" w:pos="8494"/>
            </w:tabs>
            <w:rPr>
              <w:rFonts w:asciiTheme="minorHAnsi" w:eastAsiaTheme="minorEastAsia" w:hAnsiTheme="minorHAnsi"/>
              <w:noProof/>
              <w:sz w:val="22"/>
              <w:lang w:eastAsia="es-ES"/>
            </w:rPr>
          </w:pPr>
          <w:hyperlink w:anchor="_Toc125576615" w:history="1">
            <w:r w:rsidR="00BC1660" w:rsidRPr="000017FF">
              <w:rPr>
                <w:rStyle w:val="Hipervnculo"/>
                <w:noProof/>
              </w:rPr>
              <w:t>Capítulo 3: Descripción de la aplicación</w:t>
            </w:r>
            <w:r w:rsidR="00BC1660">
              <w:rPr>
                <w:noProof/>
                <w:webHidden/>
              </w:rPr>
              <w:tab/>
            </w:r>
            <w:r>
              <w:rPr>
                <w:noProof/>
                <w:webHidden/>
              </w:rPr>
              <w:fldChar w:fldCharType="begin"/>
            </w:r>
            <w:r w:rsidR="00BC1660">
              <w:rPr>
                <w:noProof/>
                <w:webHidden/>
              </w:rPr>
              <w:instrText xml:space="preserve"> PAGEREF _Toc125576615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283CD9">
          <w:pPr>
            <w:pStyle w:val="TDC2"/>
            <w:tabs>
              <w:tab w:val="right" w:leader="dot" w:pos="8494"/>
            </w:tabs>
            <w:rPr>
              <w:rFonts w:asciiTheme="minorHAnsi" w:eastAsiaTheme="minorEastAsia" w:hAnsiTheme="minorHAnsi"/>
              <w:noProof/>
              <w:sz w:val="22"/>
              <w:lang w:eastAsia="es-ES"/>
            </w:rPr>
          </w:pPr>
          <w:hyperlink w:anchor="_Toc125576616" w:history="1">
            <w:r w:rsidR="00BC1660" w:rsidRPr="000017FF">
              <w:rPr>
                <w:rStyle w:val="Hipervnculo"/>
                <w:noProof/>
              </w:rPr>
              <w:t>3.1 Metodología de trabajo</w:t>
            </w:r>
            <w:r w:rsidR="00BC1660">
              <w:rPr>
                <w:noProof/>
                <w:webHidden/>
              </w:rPr>
              <w:tab/>
            </w:r>
            <w:r>
              <w:rPr>
                <w:noProof/>
                <w:webHidden/>
              </w:rPr>
              <w:fldChar w:fldCharType="begin"/>
            </w:r>
            <w:r w:rsidR="00BC1660">
              <w:rPr>
                <w:noProof/>
                <w:webHidden/>
              </w:rPr>
              <w:instrText xml:space="preserve"> PAGEREF _Toc125576616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283CD9">
          <w:pPr>
            <w:pStyle w:val="TDC2"/>
            <w:tabs>
              <w:tab w:val="right" w:leader="dot" w:pos="8494"/>
            </w:tabs>
            <w:rPr>
              <w:rFonts w:asciiTheme="minorHAnsi" w:eastAsiaTheme="minorEastAsia" w:hAnsiTheme="minorHAnsi"/>
              <w:noProof/>
              <w:sz w:val="22"/>
              <w:lang w:eastAsia="es-ES"/>
            </w:rPr>
          </w:pPr>
          <w:hyperlink w:anchor="_Toc125576617" w:history="1">
            <w:r w:rsidR="00BC1660" w:rsidRPr="000017FF">
              <w:rPr>
                <w:rStyle w:val="Hipervnculo"/>
                <w:noProof/>
              </w:rPr>
              <w:t>3.2 Inicio del proyecto</w:t>
            </w:r>
            <w:r w:rsidR="00BC1660">
              <w:rPr>
                <w:noProof/>
                <w:webHidden/>
              </w:rPr>
              <w:tab/>
            </w:r>
            <w:r>
              <w:rPr>
                <w:noProof/>
                <w:webHidden/>
              </w:rPr>
              <w:fldChar w:fldCharType="begin"/>
            </w:r>
            <w:r w:rsidR="00BC1660">
              <w:rPr>
                <w:noProof/>
                <w:webHidden/>
              </w:rPr>
              <w:instrText xml:space="preserve"> PAGEREF _Toc125576617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283CD9">
          <w:pPr>
            <w:pStyle w:val="TDC2"/>
            <w:tabs>
              <w:tab w:val="right" w:leader="dot" w:pos="8494"/>
            </w:tabs>
            <w:rPr>
              <w:rFonts w:asciiTheme="minorHAnsi" w:eastAsiaTheme="minorEastAsia" w:hAnsiTheme="minorHAnsi"/>
              <w:noProof/>
              <w:sz w:val="22"/>
              <w:lang w:eastAsia="es-ES"/>
            </w:rPr>
          </w:pPr>
          <w:hyperlink w:anchor="_Toc125576618" w:history="1">
            <w:r w:rsidR="00BC1660" w:rsidRPr="000017FF">
              <w:rPr>
                <w:rStyle w:val="Hipervnculo"/>
                <w:noProof/>
              </w:rPr>
              <w:t>3.3 Desarrollo y construcción</w:t>
            </w:r>
            <w:r w:rsidR="00BC1660">
              <w:rPr>
                <w:noProof/>
                <w:webHidden/>
              </w:rPr>
              <w:tab/>
            </w:r>
            <w:r>
              <w:rPr>
                <w:noProof/>
                <w:webHidden/>
              </w:rPr>
              <w:fldChar w:fldCharType="begin"/>
            </w:r>
            <w:r w:rsidR="00BC1660">
              <w:rPr>
                <w:noProof/>
                <w:webHidden/>
              </w:rPr>
              <w:instrText xml:space="preserve"> PAGEREF _Toc125576618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19" w:history="1">
            <w:r w:rsidR="00BC1660" w:rsidRPr="000017FF">
              <w:rPr>
                <w:rStyle w:val="Hipervnculo"/>
                <w:noProof/>
              </w:rPr>
              <w:t>3.3.1 Prototipo</w:t>
            </w:r>
            <w:r w:rsidR="00BC1660">
              <w:rPr>
                <w:noProof/>
                <w:webHidden/>
              </w:rPr>
              <w:tab/>
            </w:r>
            <w:r>
              <w:rPr>
                <w:noProof/>
                <w:webHidden/>
              </w:rPr>
              <w:fldChar w:fldCharType="begin"/>
            </w:r>
            <w:r w:rsidR="00BC1660">
              <w:rPr>
                <w:noProof/>
                <w:webHidden/>
              </w:rPr>
              <w:instrText xml:space="preserve"> PAGEREF _Toc125576619 \h </w:instrText>
            </w:r>
            <w:r>
              <w:rPr>
                <w:noProof/>
                <w:webHidden/>
              </w:rPr>
            </w:r>
            <w:r>
              <w:rPr>
                <w:noProof/>
                <w:webHidden/>
              </w:rPr>
              <w:fldChar w:fldCharType="separate"/>
            </w:r>
            <w:r w:rsidR="00BC1660">
              <w:rPr>
                <w:noProof/>
                <w:webHidden/>
              </w:rPr>
              <w:t>24</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20" w:history="1">
            <w:r w:rsidR="00BC1660" w:rsidRPr="000017FF">
              <w:rPr>
                <w:rStyle w:val="Hipervnculo"/>
                <w:noProof/>
              </w:rPr>
              <w:t>3.3.2 Firebase</w:t>
            </w:r>
            <w:r w:rsidR="00BC1660">
              <w:rPr>
                <w:noProof/>
                <w:webHidden/>
              </w:rPr>
              <w:tab/>
            </w:r>
            <w:r>
              <w:rPr>
                <w:noProof/>
                <w:webHidden/>
              </w:rPr>
              <w:fldChar w:fldCharType="begin"/>
            </w:r>
            <w:r w:rsidR="00BC1660">
              <w:rPr>
                <w:noProof/>
                <w:webHidden/>
              </w:rPr>
              <w:instrText xml:space="preserve"> PAGEREF _Toc125576620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21" w:history="1">
            <w:r w:rsidR="00BC1660" w:rsidRPr="000017FF">
              <w:rPr>
                <w:rStyle w:val="Hipervnculo"/>
                <w:noProof/>
              </w:rPr>
              <w:t>3.3.3 Desarrollo de la interfaz de los menús</w:t>
            </w:r>
            <w:r w:rsidR="00BC1660">
              <w:rPr>
                <w:noProof/>
                <w:webHidden/>
              </w:rPr>
              <w:tab/>
            </w:r>
            <w:r>
              <w:rPr>
                <w:noProof/>
                <w:webHidden/>
              </w:rPr>
              <w:fldChar w:fldCharType="begin"/>
            </w:r>
            <w:r w:rsidR="00BC1660">
              <w:rPr>
                <w:noProof/>
                <w:webHidden/>
              </w:rPr>
              <w:instrText xml:space="preserve"> PAGEREF _Toc125576621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22" w:history="1">
            <w:r w:rsidR="00BC1660" w:rsidRPr="000017FF">
              <w:rPr>
                <w:rStyle w:val="Hipervnculo"/>
                <w:noProof/>
              </w:rPr>
              <w:t>3.3.3 Desarrollo de la interfaz del tablero</w:t>
            </w:r>
            <w:r w:rsidR="00BC1660">
              <w:rPr>
                <w:noProof/>
                <w:webHidden/>
              </w:rPr>
              <w:tab/>
            </w:r>
            <w:r>
              <w:rPr>
                <w:noProof/>
                <w:webHidden/>
              </w:rPr>
              <w:fldChar w:fldCharType="begin"/>
            </w:r>
            <w:r w:rsidR="00BC1660">
              <w:rPr>
                <w:noProof/>
                <w:webHidden/>
              </w:rPr>
              <w:instrText xml:space="preserve"> PAGEREF _Toc125576622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23" w:history="1">
            <w:r w:rsidR="00BC1660" w:rsidRPr="000017FF">
              <w:rPr>
                <w:rStyle w:val="Hipervnculo"/>
                <w:noProof/>
              </w:rPr>
              <w:t>3.3.4 Desarrollo de la funcionalidad de los menús</w:t>
            </w:r>
            <w:r w:rsidR="00BC1660">
              <w:rPr>
                <w:noProof/>
                <w:webHidden/>
              </w:rPr>
              <w:tab/>
            </w:r>
            <w:r>
              <w:rPr>
                <w:noProof/>
                <w:webHidden/>
              </w:rPr>
              <w:fldChar w:fldCharType="begin"/>
            </w:r>
            <w:r w:rsidR="00BC1660">
              <w:rPr>
                <w:noProof/>
                <w:webHidden/>
              </w:rPr>
              <w:instrText xml:space="preserve"> PAGEREF _Toc125576623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24" w:history="1">
            <w:r w:rsidR="00BC1660" w:rsidRPr="000017FF">
              <w:rPr>
                <w:rStyle w:val="Hipervnculo"/>
                <w:noProof/>
              </w:rPr>
              <w:t>3.3.5 Desarrollo de la funcionalidad del tablero</w:t>
            </w:r>
            <w:r w:rsidR="00BC1660">
              <w:rPr>
                <w:noProof/>
                <w:webHidden/>
              </w:rPr>
              <w:tab/>
            </w:r>
            <w:r>
              <w:rPr>
                <w:noProof/>
                <w:webHidden/>
              </w:rPr>
              <w:fldChar w:fldCharType="begin"/>
            </w:r>
            <w:r w:rsidR="00BC1660">
              <w:rPr>
                <w:noProof/>
                <w:webHidden/>
              </w:rPr>
              <w:instrText xml:space="preserve"> PAGEREF _Toc125576624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283CD9">
          <w:pPr>
            <w:pStyle w:val="TDC2"/>
            <w:tabs>
              <w:tab w:val="right" w:leader="dot" w:pos="8494"/>
            </w:tabs>
            <w:rPr>
              <w:rFonts w:asciiTheme="minorHAnsi" w:eastAsiaTheme="minorEastAsia" w:hAnsiTheme="minorHAnsi"/>
              <w:noProof/>
              <w:sz w:val="22"/>
              <w:lang w:eastAsia="es-ES"/>
            </w:rPr>
          </w:pPr>
          <w:hyperlink w:anchor="_Toc125576625" w:history="1">
            <w:r w:rsidR="00BC1660" w:rsidRPr="000017FF">
              <w:rPr>
                <w:rStyle w:val="Hipervnculo"/>
                <w:noProof/>
              </w:rPr>
              <w:t>3.4 Descripción de la aplicación</w:t>
            </w:r>
            <w:r w:rsidR="00BC1660">
              <w:rPr>
                <w:noProof/>
                <w:webHidden/>
              </w:rPr>
              <w:tab/>
            </w:r>
            <w:r>
              <w:rPr>
                <w:noProof/>
                <w:webHidden/>
              </w:rPr>
              <w:fldChar w:fldCharType="begin"/>
            </w:r>
            <w:r w:rsidR="00BC1660">
              <w:rPr>
                <w:noProof/>
                <w:webHidden/>
              </w:rPr>
              <w:instrText xml:space="preserve"> PAGEREF _Toc125576625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26" w:history="1">
            <w:r w:rsidR="00BC1660" w:rsidRPr="000017FF">
              <w:rPr>
                <w:rStyle w:val="Hipervnculo"/>
                <w:noProof/>
              </w:rPr>
              <w:t>3.4.1 Creación de estudiantes e inicio de sesión</w:t>
            </w:r>
            <w:r w:rsidR="00BC1660">
              <w:rPr>
                <w:noProof/>
                <w:webHidden/>
              </w:rPr>
              <w:tab/>
            </w:r>
            <w:r>
              <w:rPr>
                <w:noProof/>
                <w:webHidden/>
              </w:rPr>
              <w:fldChar w:fldCharType="begin"/>
            </w:r>
            <w:r w:rsidR="00BC1660">
              <w:rPr>
                <w:noProof/>
                <w:webHidden/>
              </w:rPr>
              <w:instrText xml:space="preserve"> PAGEREF _Toc125576626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27" w:history="1">
            <w:r w:rsidR="00BC1660" w:rsidRPr="000017FF">
              <w:rPr>
                <w:rStyle w:val="Hipervnculo"/>
                <w:noProof/>
              </w:rPr>
              <w:t>3.4.2 Inicio de sesión siendo profesor</w:t>
            </w:r>
            <w:r w:rsidR="00BC1660">
              <w:rPr>
                <w:noProof/>
                <w:webHidden/>
              </w:rPr>
              <w:tab/>
            </w:r>
            <w:r>
              <w:rPr>
                <w:noProof/>
                <w:webHidden/>
              </w:rPr>
              <w:fldChar w:fldCharType="begin"/>
            </w:r>
            <w:r w:rsidR="00BC1660">
              <w:rPr>
                <w:noProof/>
                <w:webHidden/>
              </w:rPr>
              <w:instrText xml:space="preserve"> PAGEREF _Toc125576627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28" w:history="1">
            <w:r w:rsidR="00BC1660" w:rsidRPr="000017FF">
              <w:rPr>
                <w:rStyle w:val="Hipervnculo"/>
                <w:noProof/>
              </w:rPr>
              <w:t>3.4.3 Inicio de la partida</w:t>
            </w:r>
            <w:r w:rsidR="00BC1660">
              <w:rPr>
                <w:noProof/>
                <w:webHidden/>
              </w:rPr>
              <w:tab/>
            </w:r>
            <w:r>
              <w:rPr>
                <w:noProof/>
                <w:webHidden/>
              </w:rPr>
              <w:fldChar w:fldCharType="begin"/>
            </w:r>
            <w:r w:rsidR="00BC1660">
              <w:rPr>
                <w:noProof/>
                <w:webHidden/>
              </w:rPr>
              <w:instrText xml:space="preserve"> PAGEREF _Toc125576628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29" w:history="1">
            <w:r w:rsidR="00BC1660" w:rsidRPr="000017FF">
              <w:rPr>
                <w:rStyle w:val="Hipervnculo"/>
                <w:noProof/>
              </w:rPr>
              <w:t>3.4.4 Pausa de la partida</w:t>
            </w:r>
            <w:r w:rsidR="00BC1660">
              <w:rPr>
                <w:noProof/>
                <w:webHidden/>
              </w:rPr>
              <w:tab/>
            </w:r>
            <w:r>
              <w:rPr>
                <w:noProof/>
                <w:webHidden/>
              </w:rPr>
              <w:fldChar w:fldCharType="begin"/>
            </w:r>
            <w:r w:rsidR="00BC1660">
              <w:rPr>
                <w:noProof/>
                <w:webHidden/>
              </w:rPr>
              <w:instrText xml:space="preserve"> PAGEREF _Toc125576629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283CD9">
          <w:pPr>
            <w:pStyle w:val="TDC3"/>
            <w:tabs>
              <w:tab w:val="right" w:leader="dot" w:pos="8494"/>
            </w:tabs>
            <w:rPr>
              <w:rFonts w:asciiTheme="minorHAnsi" w:eastAsiaTheme="minorEastAsia" w:hAnsiTheme="minorHAnsi"/>
              <w:noProof/>
              <w:sz w:val="22"/>
              <w:lang w:eastAsia="es-ES"/>
            </w:rPr>
          </w:pPr>
          <w:hyperlink w:anchor="_Toc125576630" w:history="1">
            <w:r w:rsidR="00BC1660" w:rsidRPr="000017FF">
              <w:rPr>
                <w:rStyle w:val="Hipervnculo"/>
                <w:noProof/>
              </w:rPr>
              <w:t>3.4.5 Finalización de la partida</w:t>
            </w:r>
            <w:r w:rsidR="00BC1660">
              <w:rPr>
                <w:noProof/>
                <w:webHidden/>
              </w:rPr>
              <w:tab/>
            </w:r>
            <w:r>
              <w:rPr>
                <w:noProof/>
                <w:webHidden/>
              </w:rPr>
              <w:fldChar w:fldCharType="begin"/>
            </w:r>
            <w:r w:rsidR="00BC1660">
              <w:rPr>
                <w:noProof/>
                <w:webHidden/>
              </w:rPr>
              <w:instrText xml:space="preserve"> PAGEREF _Toc125576630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283CD9">
          <w:pPr>
            <w:pStyle w:val="TDC1"/>
            <w:tabs>
              <w:tab w:val="right" w:leader="dot" w:pos="8494"/>
            </w:tabs>
            <w:rPr>
              <w:rFonts w:asciiTheme="minorHAnsi" w:eastAsiaTheme="minorEastAsia" w:hAnsiTheme="minorHAnsi"/>
              <w:noProof/>
              <w:sz w:val="22"/>
              <w:lang w:eastAsia="es-ES"/>
            </w:rPr>
          </w:pPr>
          <w:hyperlink w:anchor="_Toc125576631" w:history="1">
            <w:r w:rsidR="00BC1660" w:rsidRPr="000017FF">
              <w:rPr>
                <w:rStyle w:val="Hipervnculo"/>
                <w:noProof/>
              </w:rPr>
              <w:t>Capítulo 4: Pruebas</w:t>
            </w:r>
            <w:r w:rsidR="00BC1660">
              <w:rPr>
                <w:noProof/>
                <w:webHidden/>
              </w:rPr>
              <w:tab/>
            </w:r>
            <w:r>
              <w:rPr>
                <w:noProof/>
                <w:webHidden/>
              </w:rPr>
              <w:fldChar w:fldCharType="begin"/>
            </w:r>
            <w:r w:rsidR="00BC1660">
              <w:rPr>
                <w:noProof/>
                <w:webHidden/>
              </w:rPr>
              <w:instrText xml:space="preserve"> PAGEREF _Toc125576631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283CD9">
          <w:pPr>
            <w:pStyle w:val="TDC2"/>
            <w:tabs>
              <w:tab w:val="right" w:leader="dot" w:pos="8494"/>
            </w:tabs>
            <w:rPr>
              <w:rFonts w:asciiTheme="minorHAnsi" w:eastAsiaTheme="minorEastAsia" w:hAnsiTheme="minorHAnsi"/>
              <w:noProof/>
              <w:sz w:val="22"/>
              <w:lang w:eastAsia="es-ES"/>
            </w:rPr>
          </w:pPr>
          <w:hyperlink w:anchor="_Toc125576632" w:history="1">
            <w:r w:rsidR="00BC1660" w:rsidRPr="000017FF">
              <w:rPr>
                <w:rStyle w:val="Hipervnculo"/>
                <w:noProof/>
              </w:rPr>
              <w:t>4.1 Pruebas de caja blanca</w:t>
            </w:r>
            <w:r w:rsidR="00BC1660">
              <w:rPr>
                <w:noProof/>
                <w:webHidden/>
              </w:rPr>
              <w:tab/>
            </w:r>
            <w:r>
              <w:rPr>
                <w:noProof/>
                <w:webHidden/>
              </w:rPr>
              <w:fldChar w:fldCharType="begin"/>
            </w:r>
            <w:r w:rsidR="00BC1660">
              <w:rPr>
                <w:noProof/>
                <w:webHidden/>
              </w:rPr>
              <w:instrText xml:space="preserve"> PAGEREF _Toc125576632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283CD9">
          <w:pPr>
            <w:pStyle w:val="TDC2"/>
            <w:tabs>
              <w:tab w:val="right" w:leader="dot" w:pos="8494"/>
            </w:tabs>
            <w:rPr>
              <w:rFonts w:asciiTheme="minorHAnsi" w:eastAsiaTheme="minorEastAsia" w:hAnsiTheme="minorHAnsi"/>
              <w:noProof/>
              <w:sz w:val="22"/>
              <w:lang w:eastAsia="es-ES"/>
            </w:rPr>
          </w:pPr>
          <w:hyperlink w:anchor="_Toc125576633" w:history="1">
            <w:r w:rsidR="00BC1660" w:rsidRPr="000017FF">
              <w:rPr>
                <w:rStyle w:val="Hipervnculo"/>
                <w:noProof/>
              </w:rPr>
              <w:t>4.2 Pruebas de caja negra</w:t>
            </w:r>
            <w:r w:rsidR="00BC1660">
              <w:rPr>
                <w:noProof/>
                <w:webHidden/>
              </w:rPr>
              <w:tab/>
            </w:r>
            <w:r>
              <w:rPr>
                <w:noProof/>
                <w:webHidden/>
              </w:rPr>
              <w:fldChar w:fldCharType="begin"/>
            </w:r>
            <w:r w:rsidR="00BC1660">
              <w:rPr>
                <w:noProof/>
                <w:webHidden/>
              </w:rPr>
              <w:instrText xml:space="preserve"> PAGEREF _Toc125576633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283CD9">
          <w:pPr>
            <w:pStyle w:val="TDC2"/>
            <w:tabs>
              <w:tab w:val="right" w:leader="dot" w:pos="8494"/>
            </w:tabs>
            <w:rPr>
              <w:rFonts w:asciiTheme="minorHAnsi" w:eastAsiaTheme="minorEastAsia" w:hAnsiTheme="minorHAnsi"/>
              <w:noProof/>
              <w:sz w:val="22"/>
              <w:lang w:eastAsia="es-ES"/>
            </w:rPr>
          </w:pPr>
          <w:hyperlink w:anchor="_Toc125576634" w:history="1">
            <w:r w:rsidR="00BC1660" w:rsidRPr="000017FF">
              <w:rPr>
                <w:rStyle w:val="Hipervnculo"/>
                <w:noProof/>
              </w:rPr>
              <w:t>4.3 Pruebas de usabilidad</w:t>
            </w:r>
            <w:r w:rsidR="00BC1660">
              <w:rPr>
                <w:noProof/>
                <w:webHidden/>
              </w:rPr>
              <w:tab/>
            </w:r>
            <w:r>
              <w:rPr>
                <w:noProof/>
                <w:webHidden/>
              </w:rPr>
              <w:fldChar w:fldCharType="begin"/>
            </w:r>
            <w:r w:rsidR="00BC1660">
              <w:rPr>
                <w:noProof/>
                <w:webHidden/>
              </w:rPr>
              <w:instrText xml:space="preserve"> PAGEREF _Toc125576634 \h </w:instrText>
            </w:r>
            <w:r>
              <w:rPr>
                <w:noProof/>
                <w:webHidden/>
              </w:rPr>
            </w:r>
            <w:r>
              <w:rPr>
                <w:noProof/>
                <w:webHidden/>
              </w:rPr>
              <w:fldChar w:fldCharType="separate"/>
            </w:r>
            <w:r w:rsidR="00BC1660">
              <w:rPr>
                <w:noProof/>
                <w:webHidden/>
              </w:rPr>
              <w:t>54</w:t>
            </w:r>
            <w:r>
              <w:rPr>
                <w:noProof/>
                <w:webHidden/>
              </w:rPr>
              <w:fldChar w:fldCharType="end"/>
            </w:r>
          </w:hyperlink>
        </w:p>
        <w:p w:rsidR="00BC1660" w:rsidRDefault="00283CD9">
          <w:pPr>
            <w:pStyle w:val="TDC1"/>
            <w:tabs>
              <w:tab w:val="right" w:leader="dot" w:pos="8494"/>
            </w:tabs>
            <w:rPr>
              <w:rFonts w:asciiTheme="minorHAnsi" w:eastAsiaTheme="minorEastAsia" w:hAnsiTheme="minorHAnsi"/>
              <w:noProof/>
              <w:sz w:val="22"/>
              <w:lang w:eastAsia="es-ES"/>
            </w:rPr>
          </w:pPr>
          <w:hyperlink w:anchor="_Toc125576635" w:history="1">
            <w:r w:rsidR="00BC1660" w:rsidRPr="000017FF">
              <w:rPr>
                <w:rStyle w:val="Hipervnculo"/>
                <w:noProof/>
              </w:rPr>
              <w:t>Capítulo 5: Conclusiones</w:t>
            </w:r>
            <w:r w:rsidR="00BC1660">
              <w:rPr>
                <w:noProof/>
                <w:webHidden/>
              </w:rPr>
              <w:tab/>
            </w:r>
            <w:r>
              <w:rPr>
                <w:noProof/>
                <w:webHidden/>
              </w:rPr>
              <w:fldChar w:fldCharType="begin"/>
            </w:r>
            <w:r w:rsidR="00BC1660">
              <w:rPr>
                <w:noProof/>
                <w:webHidden/>
              </w:rPr>
              <w:instrText xml:space="preserve"> PAGEREF _Toc125576635 \h </w:instrText>
            </w:r>
            <w:r>
              <w:rPr>
                <w:noProof/>
                <w:webHidden/>
              </w:rPr>
            </w:r>
            <w:r>
              <w:rPr>
                <w:noProof/>
                <w:webHidden/>
              </w:rPr>
              <w:fldChar w:fldCharType="separate"/>
            </w:r>
            <w:r w:rsidR="00BC1660">
              <w:rPr>
                <w:noProof/>
                <w:webHidden/>
              </w:rPr>
              <w:t>55</w:t>
            </w:r>
            <w:r>
              <w:rPr>
                <w:noProof/>
                <w:webHidden/>
              </w:rPr>
              <w:fldChar w:fldCharType="end"/>
            </w:r>
          </w:hyperlink>
        </w:p>
        <w:p w:rsidR="00BC1660" w:rsidRDefault="00283CD9">
          <w:pPr>
            <w:pStyle w:val="TDC1"/>
            <w:tabs>
              <w:tab w:val="right" w:leader="dot" w:pos="8494"/>
            </w:tabs>
            <w:rPr>
              <w:rFonts w:asciiTheme="minorHAnsi" w:eastAsiaTheme="minorEastAsia" w:hAnsiTheme="minorHAnsi"/>
              <w:noProof/>
              <w:sz w:val="22"/>
              <w:lang w:eastAsia="es-ES"/>
            </w:rPr>
          </w:pPr>
          <w:hyperlink w:anchor="_Toc125576636" w:history="1">
            <w:r w:rsidR="00BC1660" w:rsidRPr="000017FF">
              <w:rPr>
                <w:rStyle w:val="Hipervnculo"/>
                <w:noProof/>
              </w:rPr>
              <w:t>Bibliografía</w:t>
            </w:r>
            <w:r w:rsidR="00BC1660">
              <w:rPr>
                <w:noProof/>
                <w:webHidden/>
              </w:rPr>
              <w:tab/>
            </w:r>
            <w:r>
              <w:rPr>
                <w:noProof/>
                <w:webHidden/>
              </w:rPr>
              <w:fldChar w:fldCharType="begin"/>
            </w:r>
            <w:r w:rsidR="00BC1660">
              <w:rPr>
                <w:noProof/>
                <w:webHidden/>
              </w:rPr>
              <w:instrText xml:space="preserve"> PAGEREF _Toc125576636 \h </w:instrText>
            </w:r>
            <w:r>
              <w:rPr>
                <w:noProof/>
                <w:webHidden/>
              </w:rPr>
            </w:r>
            <w:r>
              <w:rPr>
                <w:noProof/>
                <w:webHidden/>
              </w:rPr>
              <w:fldChar w:fldCharType="separate"/>
            </w:r>
            <w:r w:rsidR="00BC1660">
              <w:rPr>
                <w:noProof/>
                <w:webHidden/>
              </w:rPr>
              <w:t>57</w:t>
            </w:r>
            <w:r>
              <w:rPr>
                <w:noProof/>
                <w:webHidden/>
              </w:rPr>
              <w:fldChar w:fldCharType="end"/>
            </w:r>
          </w:hyperlink>
        </w:p>
        <w:p w:rsidR="00DA3611" w:rsidRPr="00DA3611" w:rsidRDefault="00283CD9" w:rsidP="00DA3611">
          <w:r>
            <w:fldChar w:fldCharType="end"/>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576637" w:history="1">
        <w:r w:rsidR="00BC1660" w:rsidRPr="007A59E6">
          <w:rPr>
            <w:rStyle w:val="Hipervnculo"/>
            <w:noProof/>
          </w:rPr>
          <w:t>Ilustración 1 : Fragmento de código HTML</w:t>
        </w:r>
        <w:r w:rsidR="00BC1660">
          <w:rPr>
            <w:noProof/>
            <w:webHidden/>
          </w:rPr>
          <w:tab/>
        </w:r>
        <w:r>
          <w:rPr>
            <w:noProof/>
            <w:webHidden/>
          </w:rPr>
          <w:fldChar w:fldCharType="begin"/>
        </w:r>
        <w:r w:rsidR="00BC1660">
          <w:rPr>
            <w:noProof/>
            <w:webHidden/>
          </w:rPr>
          <w:instrText xml:space="preserve"> PAGEREF _Toc125576637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8" w:history="1">
        <w:r w:rsidR="00BC1660" w:rsidRPr="007A59E6">
          <w:rPr>
            <w:rStyle w:val="Hipervnculo"/>
            <w:noProof/>
          </w:rPr>
          <w:t>Ilustración 2 : Fragmento de código CSS</w:t>
        </w:r>
        <w:r w:rsidR="00BC1660">
          <w:rPr>
            <w:noProof/>
            <w:webHidden/>
          </w:rPr>
          <w:tab/>
        </w:r>
        <w:r>
          <w:rPr>
            <w:noProof/>
            <w:webHidden/>
          </w:rPr>
          <w:fldChar w:fldCharType="begin"/>
        </w:r>
        <w:r w:rsidR="00BC1660">
          <w:rPr>
            <w:noProof/>
            <w:webHidden/>
          </w:rPr>
          <w:instrText xml:space="preserve"> PAGEREF _Toc125576638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9" w:history="1">
        <w:r w:rsidR="00BC1660" w:rsidRPr="007A59E6">
          <w:rPr>
            <w:rStyle w:val="Hipervnculo"/>
            <w:noProof/>
          </w:rPr>
          <w:t>Ilustración 3 : Fragmento de código Javascript</w:t>
        </w:r>
        <w:r w:rsidR="00BC1660">
          <w:rPr>
            <w:noProof/>
            <w:webHidden/>
          </w:rPr>
          <w:tab/>
        </w:r>
        <w:r>
          <w:rPr>
            <w:noProof/>
            <w:webHidden/>
          </w:rPr>
          <w:fldChar w:fldCharType="begin"/>
        </w:r>
        <w:r w:rsidR="00BC1660">
          <w:rPr>
            <w:noProof/>
            <w:webHidden/>
          </w:rPr>
          <w:instrText xml:space="preserve"> PAGEREF _Toc125576639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0" w:history="1">
        <w:r w:rsidR="00BC1660" w:rsidRPr="007A59E6">
          <w:rPr>
            <w:rStyle w:val="Hipervnculo"/>
            <w:noProof/>
          </w:rPr>
          <w:t>Ilustración 4 : Entorno de desarrollo Visual Studio Code</w:t>
        </w:r>
        <w:r w:rsidR="00BC1660">
          <w:rPr>
            <w:noProof/>
            <w:webHidden/>
          </w:rPr>
          <w:tab/>
        </w:r>
        <w:r>
          <w:rPr>
            <w:noProof/>
            <w:webHidden/>
          </w:rPr>
          <w:fldChar w:fldCharType="begin"/>
        </w:r>
        <w:r w:rsidR="00BC1660">
          <w:rPr>
            <w:noProof/>
            <w:webHidden/>
          </w:rPr>
          <w:instrText xml:space="preserve"> PAGEREF _Toc125576640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1" w:history="1">
        <w:r w:rsidR="00BC1660" w:rsidRPr="007A59E6">
          <w:rPr>
            <w:rStyle w:val="Hipervnculo"/>
            <w:noProof/>
          </w:rPr>
          <w:t>Ilustración 5 : Extensión LiveServer de Visual Studio Code</w:t>
        </w:r>
        <w:r w:rsidR="00BC1660">
          <w:rPr>
            <w:noProof/>
            <w:webHidden/>
          </w:rPr>
          <w:tab/>
        </w:r>
        <w:r>
          <w:rPr>
            <w:noProof/>
            <w:webHidden/>
          </w:rPr>
          <w:fldChar w:fldCharType="begin"/>
        </w:r>
        <w:r w:rsidR="00BC1660">
          <w:rPr>
            <w:noProof/>
            <w:webHidden/>
          </w:rPr>
          <w:instrText xml:space="preserve"> PAGEREF _Toc125576641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2" w:history="1">
        <w:r w:rsidR="00BC1660" w:rsidRPr="007A59E6">
          <w:rPr>
            <w:rStyle w:val="Hipervnculo"/>
            <w:noProof/>
          </w:rPr>
          <w:t>Ilustración 6 : Herramienta Firebase</w:t>
        </w:r>
        <w:r w:rsidR="00BC1660">
          <w:rPr>
            <w:noProof/>
            <w:webHidden/>
          </w:rPr>
          <w:tab/>
        </w:r>
        <w:r>
          <w:rPr>
            <w:noProof/>
            <w:webHidden/>
          </w:rPr>
          <w:fldChar w:fldCharType="begin"/>
        </w:r>
        <w:r w:rsidR="00BC1660">
          <w:rPr>
            <w:noProof/>
            <w:webHidden/>
          </w:rPr>
          <w:instrText xml:space="preserve"> PAGEREF _Toc125576642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3" w:history="1">
        <w:r w:rsidR="00BC1660" w:rsidRPr="007A59E6">
          <w:rPr>
            <w:rStyle w:val="Hipervnculo"/>
            <w:noProof/>
          </w:rPr>
          <w:t>Ilustración 7 : Herramienta de prototipado Justinmind</w:t>
        </w:r>
        <w:r w:rsidR="00BC1660">
          <w:rPr>
            <w:noProof/>
            <w:webHidden/>
          </w:rPr>
          <w:tab/>
        </w:r>
        <w:r>
          <w:rPr>
            <w:noProof/>
            <w:webHidden/>
          </w:rPr>
          <w:fldChar w:fldCharType="begin"/>
        </w:r>
        <w:r w:rsidR="00BC1660">
          <w:rPr>
            <w:noProof/>
            <w:webHidden/>
          </w:rPr>
          <w:instrText xml:space="preserve"> PAGEREF _Toc125576643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4" w:history="1">
        <w:r w:rsidR="00BC1660" w:rsidRPr="007A59E6">
          <w:rPr>
            <w:rStyle w:val="Hipervnculo"/>
            <w:noProof/>
          </w:rPr>
          <w:t>Ilustración 8 : Web Neocities</w:t>
        </w:r>
        <w:r w:rsidR="00BC1660">
          <w:rPr>
            <w:noProof/>
            <w:webHidden/>
          </w:rPr>
          <w:tab/>
        </w:r>
        <w:r>
          <w:rPr>
            <w:noProof/>
            <w:webHidden/>
          </w:rPr>
          <w:fldChar w:fldCharType="begin"/>
        </w:r>
        <w:r w:rsidR="00BC1660">
          <w:rPr>
            <w:noProof/>
            <w:webHidden/>
          </w:rPr>
          <w:instrText xml:space="preserve"> PAGEREF _Toc125576644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5" w:history="1">
        <w:r w:rsidR="00BC1660" w:rsidRPr="007A59E6">
          <w:rPr>
            <w:rStyle w:val="Hipervnculo"/>
            <w:noProof/>
          </w:rPr>
          <w:t>Ilustración 9 : Servicio Web GitHub</w:t>
        </w:r>
        <w:r w:rsidR="00BC1660">
          <w:rPr>
            <w:noProof/>
            <w:webHidden/>
          </w:rPr>
          <w:tab/>
        </w:r>
        <w:r>
          <w:rPr>
            <w:noProof/>
            <w:webHidden/>
          </w:rPr>
          <w:fldChar w:fldCharType="begin"/>
        </w:r>
        <w:r w:rsidR="00BC1660">
          <w:rPr>
            <w:noProof/>
            <w:webHidden/>
          </w:rPr>
          <w:instrText xml:space="preserve"> PAGEREF _Toc125576645 \h </w:instrText>
        </w:r>
        <w:r>
          <w:rPr>
            <w:noProof/>
            <w:webHidden/>
          </w:rPr>
        </w:r>
        <w:r>
          <w:rPr>
            <w:noProof/>
            <w:webHidden/>
          </w:rPr>
          <w:fldChar w:fldCharType="separate"/>
        </w:r>
        <w:r w:rsidR="00BC1660">
          <w:rPr>
            <w:noProof/>
            <w:webHidden/>
          </w:rPr>
          <w:t>20</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6" w:history="1">
        <w:r w:rsidR="00BC1660" w:rsidRPr="007A59E6">
          <w:rPr>
            <w:rStyle w:val="Hipervnculo"/>
            <w:noProof/>
          </w:rPr>
          <w:t>Ilustración 10 : Menú elección estudiante o profesor del prototipo</w:t>
        </w:r>
        <w:r w:rsidR="00BC1660">
          <w:rPr>
            <w:noProof/>
            <w:webHidden/>
          </w:rPr>
          <w:tab/>
        </w:r>
        <w:r>
          <w:rPr>
            <w:noProof/>
            <w:webHidden/>
          </w:rPr>
          <w:fldChar w:fldCharType="begin"/>
        </w:r>
        <w:r w:rsidR="00BC1660">
          <w:rPr>
            <w:noProof/>
            <w:webHidden/>
          </w:rPr>
          <w:instrText xml:space="preserve"> PAGEREF _Toc125576646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7" w:history="1">
        <w:r w:rsidR="00BC1660" w:rsidRPr="007A59E6">
          <w:rPr>
            <w:rStyle w:val="Hipervnculo"/>
            <w:noProof/>
          </w:rPr>
          <w:t>Ilustración 11 : Datos de Firestore</w:t>
        </w:r>
        <w:r w:rsidR="00BC1660">
          <w:rPr>
            <w:noProof/>
            <w:webHidden/>
          </w:rPr>
          <w:tab/>
        </w:r>
        <w:r>
          <w:rPr>
            <w:noProof/>
            <w:webHidden/>
          </w:rPr>
          <w:fldChar w:fldCharType="begin"/>
        </w:r>
        <w:r w:rsidR="00BC1660">
          <w:rPr>
            <w:noProof/>
            <w:webHidden/>
          </w:rPr>
          <w:instrText xml:space="preserve"> PAGEREF _Toc125576647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8" w:history="1">
        <w:r w:rsidR="00BC1660" w:rsidRPr="007A59E6">
          <w:rPr>
            <w:rStyle w:val="Hipervnculo"/>
            <w:noProof/>
          </w:rPr>
          <w:t>Ilustración 12 : Clase Firebase.js</w:t>
        </w:r>
        <w:r w:rsidR="00BC1660">
          <w:rPr>
            <w:noProof/>
            <w:webHidden/>
          </w:rPr>
          <w:tab/>
        </w:r>
        <w:r>
          <w:rPr>
            <w:noProof/>
            <w:webHidden/>
          </w:rPr>
          <w:fldChar w:fldCharType="begin"/>
        </w:r>
        <w:r w:rsidR="00BC1660">
          <w:rPr>
            <w:noProof/>
            <w:webHidden/>
          </w:rPr>
          <w:instrText xml:space="preserve"> PAGEREF _Toc125576648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9" w:history="1">
        <w:r w:rsidR="00BC1660" w:rsidRPr="007A59E6">
          <w:rPr>
            <w:rStyle w:val="Hipervnculo"/>
            <w:noProof/>
          </w:rPr>
          <w:t>Ilustración 13 : Menú Principal</w:t>
        </w:r>
        <w:r w:rsidR="00BC1660">
          <w:rPr>
            <w:noProof/>
            <w:webHidden/>
          </w:rPr>
          <w:tab/>
        </w:r>
        <w:r>
          <w:rPr>
            <w:noProof/>
            <w:webHidden/>
          </w:rPr>
          <w:fldChar w:fldCharType="begin"/>
        </w:r>
        <w:r w:rsidR="00BC1660">
          <w:rPr>
            <w:noProof/>
            <w:webHidden/>
          </w:rPr>
          <w:instrText xml:space="preserve"> PAGEREF _Toc125576649 \h </w:instrText>
        </w:r>
        <w:r>
          <w:rPr>
            <w:noProof/>
            <w:webHidden/>
          </w:rPr>
        </w:r>
        <w:r>
          <w:rPr>
            <w:noProof/>
            <w:webHidden/>
          </w:rPr>
          <w:fldChar w:fldCharType="separate"/>
        </w:r>
        <w:r w:rsidR="00BC1660">
          <w:rPr>
            <w:noProof/>
            <w:webHidden/>
          </w:rPr>
          <w:t>28</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0" w:history="1">
        <w:r w:rsidR="00BC1660" w:rsidRPr="007A59E6">
          <w:rPr>
            <w:rStyle w:val="Hipervnculo"/>
            <w:noProof/>
          </w:rPr>
          <w:t>Ilustración 14 : Instrucciones</w:t>
        </w:r>
        <w:r w:rsidR="00BC1660">
          <w:rPr>
            <w:noProof/>
            <w:webHidden/>
          </w:rPr>
          <w:tab/>
        </w:r>
        <w:r>
          <w:rPr>
            <w:noProof/>
            <w:webHidden/>
          </w:rPr>
          <w:fldChar w:fldCharType="begin"/>
        </w:r>
        <w:r w:rsidR="00BC1660">
          <w:rPr>
            <w:noProof/>
            <w:webHidden/>
          </w:rPr>
          <w:instrText xml:space="preserve"> PAGEREF _Toc125576650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1" w:history="1">
        <w:r w:rsidR="00BC1660" w:rsidRPr="007A59E6">
          <w:rPr>
            <w:rStyle w:val="Hipervnculo"/>
            <w:noProof/>
          </w:rPr>
          <w:t>Ilustración 15 : Mapa</w:t>
        </w:r>
        <w:r w:rsidR="00BC1660">
          <w:rPr>
            <w:noProof/>
            <w:webHidden/>
          </w:rPr>
          <w:tab/>
        </w:r>
        <w:r>
          <w:rPr>
            <w:noProof/>
            <w:webHidden/>
          </w:rPr>
          <w:fldChar w:fldCharType="begin"/>
        </w:r>
        <w:r w:rsidR="00BC1660">
          <w:rPr>
            <w:noProof/>
            <w:webHidden/>
          </w:rPr>
          <w:instrText xml:space="preserve"> PAGEREF _Toc125576651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2" w:history="1">
        <w:r w:rsidR="00BC1660" w:rsidRPr="007A59E6">
          <w:rPr>
            <w:rStyle w:val="Hipervnculo"/>
            <w:noProof/>
          </w:rPr>
          <w:t>Ilustración 16 : Objetos</w:t>
        </w:r>
        <w:r w:rsidR="00BC1660">
          <w:rPr>
            <w:noProof/>
            <w:webHidden/>
          </w:rPr>
          <w:tab/>
        </w:r>
        <w:r>
          <w:rPr>
            <w:noProof/>
            <w:webHidden/>
          </w:rPr>
          <w:fldChar w:fldCharType="begin"/>
        </w:r>
        <w:r w:rsidR="00BC1660">
          <w:rPr>
            <w:noProof/>
            <w:webHidden/>
          </w:rPr>
          <w:instrText xml:space="preserve"> PAGEREF _Toc125576652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3" w:history="1">
        <w:r w:rsidR="00BC1660" w:rsidRPr="007A59E6">
          <w:rPr>
            <w:rStyle w:val="Hipervnculo"/>
            <w:noProof/>
          </w:rPr>
          <w:t>Ilustración 17 : Personajes</w:t>
        </w:r>
        <w:r w:rsidR="00BC1660">
          <w:rPr>
            <w:noProof/>
            <w:webHidden/>
          </w:rPr>
          <w:tab/>
        </w:r>
        <w:r>
          <w:rPr>
            <w:noProof/>
            <w:webHidden/>
          </w:rPr>
          <w:fldChar w:fldCharType="begin"/>
        </w:r>
        <w:r w:rsidR="00BC1660">
          <w:rPr>
            <w:noProof/>
            <w:webHidden/>
          </w:rPr>
          <w:instrText xml:space="preserve"> PAGEREF _Toc125576653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4" w:history="1">
        <w:r w:rsidR="00BC1660" w:rsidRPr="007A59E6">
          <w:rPr>
            <w:rStyle w:val="Hipervnculo"/>
            <w:noProof/>
          </w:rPr>
          <w:t>Ilustración 18 : Personajes equipo Zombie</w:t>
        </w:r>
        <w:r w:rsidR="00BC1660">
          <w:rPr>
            <w:noProof/>
            <w:webHidden/>
          </w:rPr>
          <w:tab/>
        </w:r>
        <w:r>
          <w:rPr>
            <w:noProof/>
            <w:webHidden/>
          </w:rPr>
          <w:fldChar w:fldCharType="begin"/>
        </w:r>
        <w:r w:rsidR="00BC1660">
          <w:rPr>
            <w:noProof/>
            <w:webHidden/>
          </w:rPr>
          <w:instrText xml:space="preserve"> PAGEREF _Toc125576654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5" w:history="1">
        <w:r w:rsidR="00BC1660" w:rsidRPr="007A59E6">
          <w:rPr>
            <w:rStyle w:val="Hipervnculo"/>
            <w:noProof/>
          </w:rPr>
          <w:t>Ilustración 19 : Personajes equipo La Resistencia</w:t>
        </w:r>
        <w:r w:rsidR="00BC1660">
          <w:rPr>
            <w:noProof/>
            <w:webHidden/>
          </w:rPr>
          <w:tab/>
        </w:r>
        <w:r>
          <w:rPr>
            <w:noProof/>
            <w:webHidden/>
          </w:rPr>
          <w:fldChar w:fldCharType="begin"/>
        </w:r>
        <w:r w:rsidR="00BC1660">
          <w:rPr>
            <w:noProof/>
            <w:webHidden/>
          </w:rPr>
          <w:instrText xml:space="preserve"> PAGEREF _Toc125576655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6" w:history="1">
        <w:r w:rsidR="00BC1660" w:rsidRPr="007A59E6">
          <w:rPr>
            <w:rStyle w:val="Hipervnculo"/>
            <w:noProof/>
          </w:rPr>
          <w:t>Ilustración 20 : Historia</w:t>
        </w:r>
        <w:r w:rsidR="00BC1660">
          <w:rPr>
            <w:noProof/>
            <w:webHidden/>
          </w:rPr>
          <w:tab/>
        </w:r>
        <w:r>
          <w:rPr>
            <w:noProof/>
            <w:webHidden/>
          </w:rPr>
          <w:fldChar w:fldCharType="begin"/>
        </w:r>
        <w:r w:rsidR="00BC1660">
          <w:rPr>
            <w:noProof/>
            <w:webHidden/>
          </w:rPr>
          <w:instrText xml:space="preserve"> PAGEREF _Toc125576656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7" w:history="1">
        <w:r w:rsidR="00BC1660" w:rsidRPr="007A59E6">
          <w:rPr>
            <w:rStyle w:val="Hipervnculo"/>
            <w:noProof/>
          </w:rPr>
          <w:t>Ilustración 21 : Menú para elegir si eres un estudiante o un profesor</w:t>
        </w:r>
        <w:r w:rsidR="00BC1660">
          <w:rPr>
            <w:noProof/>
            <w:webHidden/>
          </w:rPr>
          <w:tab/>
        </w:r>
        <w:r>
          <w:rPr>
            <w:noProof/>
            <w:webHidden/>
          </w:rPr>
          <w:fldChar w:fldCharType="begin"/>
        </w:r>
        <w:r w:rsidR="00BC1660">
          <w:rPr>
            <w:noProof/>
            <w:webHidden/>
          </w:rPr>
          <w:instrText xml:space="preserve"> PAGEREF _Toc125576657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8" w:history="1">
        <w:r w:rsidR="00BC1660" w:rsidRPr="007A59E6">
          <w:rPr>
            <w:rStyle w:val="Hipervnculo"/>
            <w:noProof/>
          </w:rPr>
          <w:t>Ilustración 22 : Menú para registro o inicio de sesión de un estudiante</w:t>
        </w:r>
        <w:r w:rsidR="00BC1660">
          <w:rPr>
            <w:noProof/>
            <w:webHidden/>
          </w:rPr>
          <w:tab/>
        </w:r>
        <w:r>
          <w:rPr>
            <w:noProof/>
            <w:webHidden/>
          </w:rPr>
          <w:fldChar w:fldCharType="begin"/>
        </w:r>
        <w:r w:rsidR="00BC1660">
          <w:rPr>
            <w:noProof/>
            <w:webHidden/>
          </w:rPr>
          <w:instrText xml:space="preserve"> PAGEREF _Toc125576658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9" w:history="1">
        <w:r w:rsidR="00BC1660" w:rsidRPr="007A59E6">
          <w:rPr>
            <w:rStyle w:val="Hipervnculo"/>
            <w:noProof/>
          </w:rPr>
          <w:t>Ilustración 23 : Introducción de los datos de un estudiante</w:t>
        </w:r>
        <w:r w:rsidR="00BC1660">
          <w:rPr>
            <w:noProof/>
            <w:webHidden/>
          </w:rPr>
          <w:tab/>
        </w:r>
        <w:r>
          <w:rPr>
            <w:noProof/>
            <w:webHidden/>
          </w:rPr>
          <w:fldChar w:fldCharType="begin"/>
        </w:r>
        <w:r w:rsidR="00BC1660">
          <w:rPr>
            <w:noProof/>
            <w:webHidden/>
          </w:rPr>
          <w:instrText xml:space="preserve"> PAGEREF _Toc125576659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0" w:history="1">
        <w:r w:rsidR="00BC1660" w:rsidRPr="007A59E6">
          <w:rPr>
            <w:rStyle w:val="Hipervnculo"/>
            <w:noProof/>
          </w:rPr>
          <w:t>Ilustración 24 : Menú estudiante</w:t>
        </w:r>
        <w:r w:rsidR="00BC1660">
          <w:rPr>
            <w:noProof/>
            <w:webHidden/>
          </w:rPr>
          <w:tab/>
        </w:r>
        <w:r>
          <w:rPr>
            <w:noProof/>
            <w:webHidden/>
          </w:rPr>
          <w:fldChar w:fldCharType="begin"/>
        </w:r>
        <w:r w:rsidR="00BC1660">
          <w:rPr>
            <w:noProof/>
            <w:webHidden/>
          </w:rPr>
          <w:instrText xml:space="preserve"> PAGEREF _Toc125576660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1" w:history="1">
        <w:r w:rsidR="00BC1660" w:rsidRPr="007A59E6">
          <w:rPr>
            <w:rStyle w:val="Hipervnculo"/>
            <w:noProof/>
          </w:rPr>
          <w:t>Ilustración 25 : Menú encargado de editar perfiles</w:t>
        </w:r>
        <w:r w:rsidR="00BC1660">
          <w:rPr>
            <w:noProof/>
            <w:webHidden/>
          </w:rPr>
          <w:tab/>
        </w:r>
        <w:r>
          <w:rPr>
            <w:noProof/>
            <w:webHidden/>
          </w:rPr>
          <w:fldChar w:fldCharType="begin"/>
        </w:r>
        <w:r w:rsidR="00BC1660">
          <w:rPr>
            <w:noProof/>
            <w:webHidden/>
          </w:rPr>
          <w:instrText xml:space="preserve"> PAGEREF _Toc125576661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2" w:history="1">
        <w:r w:rsidR="00BC1660" w:rsidRPr="007A59E6">
          <w:rPr>
            <w:rStyle w:val="Hipervnculo"/>
            <w:noProof/>
          </w:rPr>
          <w:t>Ilustración 26 : Menú profesor</w:t>
        </w:r>
        <w:r w:rsidR="00BC1660">
          <w:rPr>
            <w:noProof/>
            <w:webHidden/>
          </w:rPr>
          <w:tab/>
        </w:r>
        <w:r>
          <w:rPr>
            <w:noProof/>
            <w:webHidden/>
          </w:rPr>
          <w:fldChar w:fldCharType="begin"/>
        </w:r>
        <w:r w:rsidR="00BC1660">
          <w:rPr>
            <w:noProof/>
            <w:webHidden/>
          </w:rPr>
          <w:instrText xml:space="preserve"> PAGEREF _Toc125576662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3" w:history="1">
        <w:r w:rsidR="00BC1660" w:rsidRPr="007A59E6">
          <w:rPr>
            <w:rStyle w:val="Hipervnculo"/>
            <w:noProof/>
          </w:rPr>
          <w:t>Ilustración 27 : Interfaz tablero</w:t>
        </w:r>
        <w:r w:rsidR="00BC1660">
          <w:rPr>
            <w:noProof/>
            <w:webHidden/>
          </w:rPr>
          <w:tab/>
        </w:r>
        <w:r>
          <w:rPr>
            <w:noProof/>
            <w:webHidden/>
          </w:rPr>
          <w:fldChar w:fldCharType="begin"/>
        </w:r>
        <w:r w:rsidR="00BC1660">
          <w:rPr>
            <w:noProof/>
            <w:webHidden/>
          </w:rPr>
          <w:instrText xml:space="preserve"> PAGEREF _Toc125576663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4" w:history="1">
        <w:r w:rsidR="00BC1660" w:rsidRPr="007A59E6">
          <w:rPr>
            <w:rStyle w:val="Hipervnculo"/>
            <w:noProof/>
          </w:rPr>
          <w:t>Ilustración 28 : Ejemplo de cómo mostrar u ocultar ventanas</w:t>
        </w:r>
        <w:r w:rsidR="00BC1660">
          <w:rPr>
            <w:noProof/>
            <w:webHidden/>
          </w:rPr>
          <w:tab/>
        </w:r>
        <w:r>
          <w:rPr>
            <w:noProof/>
            <w:webHidden/>
          </w:rPr>
          <w:fldChar w:fldCharType="begin"/>
        </w:r>
        <w:r w:rsidR="00BC1660">
          <w:rPr>
            <w:noProof/>
            <w:webHidden/>
          </w:rPr>
          <w:instrText xml:space="preserve"> PAGEREF _Toc125576664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5" w:history="1">
        <w:r w:rsidR="00BC1660" w:rsidRPr="007A59E6">
          <w:rPr>
            <w:rStyle w:val="Hipervnculo"/>
            <w:noProof/>
          </w:rPr>
          <w:t>Ilustración 29 : Función encargada de la comprobación de la contraseña del profesor</w:t>
        </w:r>
        <w:r w:rsidR="00BC1660">
          <w:rPr>
            <w:noProof/>
            <w:webHidden/>
          </w:rPr>
          <w:tab/>
        </w:r>
        <w:r>
          <w:rPr>
            <w:noProof/>
            <w:webHidden/>
          </w:rPr>
          <w:fldChar w:fldCharType="begin"/>
        </w:r>
        <w:r w:rsidR="00BC1660">
          <w:rPr>
            <w:noProof/>
            <w:webHidden/>
          </w:rPr>
          <w:instrText xml:space="preserve"> PAGEREF _Toc125576665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6" w:history="1">
        <w:r w:rsidR="00BC1660" w:rsidRPr="007A59E6">
          <w:rPr>
            <w:rStyle w:val="Hipervnculo"/>
            <w:noProof/>
          </w:rPr>
          <w:t>Ilustración 30 : Función encargada de la creación de un estudiante</w:t>
        </w:r>
        <w:r w:rsidR="00BC1660">
          <w:rPr>
            <w:noProof/>
            <w:webHidden/>
          </w:rPr>
          <w:tab/>
        </w:r>
        <w:r>
          <w:rPr>
            <w:noProof/>
            <w:webHidden/>
          </w:rPr>
          <w:fldChar w:fldCharType="begin"/>
        </w:r>
        <w:r w:rsidR="00BC1660">
          <w:rPr>
            <w:noProof/>
            <w:webHidden/>
          </w:rPr>
          <w:instrText xml:space="preserve"> PAGEREF _Toc125576666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7" w:history="1">
        <w:r w:rsidR="00BC1660" w:rsidRPr="007A59E6">
          <w:rPr>
            <w:rStyle w:val="Hipervnculo"/>
            <w:noProof/>
          </w:rPr>
          <w:t>Ilustración 31 : Función encarga del inicio de sesión de un estudiante</w:t>
        </w:r>
        <w:r w:rsidR="00BC1660">
          <w:rPr>
            <w:noProof/>
            <w:webHidden/>
          </w:rPr>
          <w:tab/>
        </w:r>
        <w:r>
          <w:rPr>
            <w:noProof/>
            <w:webHidden/>
          </w:rPr>
          <w:fldChar w:fldCharType="begin"/>
        </w:r>
        <w:r w:rsidR="00BC1660">
          <w:rPr>
            <w:noProof/>
            <w:webHidden/>
          </w:rPr>
          <w:instrText xml:space="preserve"> PAGEREF _Toc125576667 \h </w:instrText>
        </w:r>
        <w:r>
          <w:rPr>
            <w:noProof/>
            <w:webHidden/>
          </w:rPr>
        </w:r>
        <w:r>
          <w:rPr>
            <w:noProof/>
            <w:webHidden/>
          </w:rPr>
          <w:fldChar w:fldCharType="separate"/>
        </w:r>
        <w:r w:rsidR="00BC1660">
          <w:rPr>
            <w:noProof/>
            <w:webHidden/>
          </w:rPr>
          <w:t>38</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8" w:history="1">
        <w:r w:rsidR="00BC1660" w:rsidRPr="007A59E6">
          <w:rPr>
            <w:rStyle w:val="Hipervnculo"/>
            <w:noProof/>
          </w:rPr>
          <w:t>Ilustración 32 : Código encargado de editar el perfil de un estudiante</w:t>
        </w:r>
        <w:r w:rsidR="00BC1660">
          <w:rPr>
            <w:noProof/>
            <w:webHidden/>
          </w:rPr>
          <w:tab/>
        </w:r>
        <w:r>
          <w:rPr>
            <w:noProof/>
            <w:webHidden/>
          </w:rPr>
          <w:fldChar w:fldCharType="begin"/>
        </w:r>
        <w:r w:rsidR="00BC1660">
          <w:rPr>
            <w:noProof/>
            <w:webHidden/>
          </w:rPr>
          <w:instrText xml:space="preserve"> PAGEREF _Toc125576668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9" w:history="1">
        <w:r w:rsidR="00BC1660" w:rsidRPr="007A59E6">
          <w:rPr>
            <w:rStyle w:val="Hipervnculo"/>
            <w:noProof/>
          </w:rPr>
          <w:t>Ilustración 33 : Función reiniciarPartida()</w:t>
        </w:r>
        <w:r w:rsidR="00BC1660">
          <w:rPr>
            <w:noProof/>
            <w:webHidden/>
          </w:rPr>
          <w:tab/>
        </w:r>
        <w:r>
          <w:rPr>
            <w:noProof/>
            <w:webHidden/>
          </w:rPr>
          <w:fldChar w:fldCharType="begin"/>
        </w:r>
        <w:r w:rsidR="00BC1660">
          <w:rPr>
            <w:noProof/>
            <w:webHidden/>
          </w:rPr>
          <w:instrText xml:space="preserve"> PAGEREF _Toc125576669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0" w:history="1">
        <w:r w:rsidR="00BC1660" w:rsidRPr="007A59E6">
          <w:rPr>
            <w:rStyle w:val="Hipervnculo"/>
            <w:noProof/>
          </w:rPr>
          <w:t>Ilustración 34 : Función generarObjetos()</w:t>
        </w:r>
        <w:r w:rsidR="00BC1660">
          <w:rPr>
            <w:noProof/>
            <w:webHidden/>
          </w:rPr>
          <w:tab/>
        </w:r>
        <w:r>
          <w:rPr>
            <w:noProof/>
            <w:webHidden/>
          </w:rPr>
          <w:fldChar w:fldCharType="begin"/>
        </w:r>
        <w:r w:rsidR="00BC1660">
          <w:rPr>
            <w:noProof/>
            <w:webHidden/>
          </w:rPr>
          <w:instrText xml:space="preserve"> PAGEREF _Toc125576670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1" w:history="1">
        <w:r w:rsidR="00BC1660" w:rsidRPr="007A59E6">
          <w:rPr>
            <w:rStyle w:val="Hipervnculo"/>
            <w:noProof/>
          </w:rPr>
          <w:t>Ilustración 35 : Función cargar()</w:t>
        </w:r>
        <w:r w:rsidR="00BC1660">
          <w:rPr>
            <w:noProof/>
            <w:webHidden/>
          </w:rPr>
          <w:tab/>
        </w:r>
        <w:r>
          <w:rPr>
            <w:noProof/>
            <w:webHidden/>
          </w:rPr>
          <w:fldChar w:fldCharType="begin"/>
        </w:r>
        <w:r w:rsidR="00BC1660">
          <w:rPr>
            <w:noProof/>
            <w:webHidden/>
          </w:rPr>
          <w:instrText xml:space="preserve"> PAGEREF _Toc125576671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2" w:history="1">
        <w:r w:rsidR="00BC1660" w:rsidRPr="007A59E6">
          <w:rPr>
            <w:rStyle w:val="Hipervnculo"/>
            <w:noProof/>
          </w:rPr>
          <w:t>Ilustración 36 : Funciones cargarPerfil() y cargarTop()</w:t>
        </w:r>
        <w:r w:rsidR="00BC1660">
          <w:rPr>
            <w:noProof/>
            <w:webHidden/>
          </w:rPr>
          <w:tab/>
        </w:r>
        <w:r>
          <w:rPr>
            <w:noProof/>
            <w:webHidden/>
          </w:rPr>
          <w:fldChar w:fldCharType="begin"/>
        </w:r>
        <w:r w:rsidR="00BC1660">
          <w:rPr>
            <w:noProof/>
            <w:webHidden/>
          </w:rPr>
          <w:instrText xml:space="preserve"> PAGEREF _Toc125576672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3" w:history="1">
        <w:r w:rsidR="00BC1660" w:rsidRPr="007A59E6">
          <w:rPr>
            <w:rStyle w:val="Hipervnculo"/>
            <w:noProof/>
          </w:rPr>
          <w:t>Ilustración 37 : Código para mostrar el chat del equipo humano</w:t>
        </w:r>
        <w:r w:rsidR="00BC1660">
          <w:rPr>
            <w:noProof/>
            <w:webHidden/>
          </w:rPr>
          <w:tab/>
        </w:r>
        <w:r>
          <w:rPr>
            <w:noProof/>
            <w:webHidden/>
          </w:rPr>
          <w:fldChar w:fldCharType="begin"/>
        </w:r>
        <w:r w:rsidR="00BC1660">
          <w:rPr>
            <w:noProof/>
            <w:webHidden/>
          </w:rPr>
          <w:instrText xml:space="preserve"> PAGEREF _Toc125576673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4" w:history="1">
        <w:r w:rsidR="00BC1660" w:rsidRPr="007A59E6">
          <w:rPr>
            <w:rStyle w:val="Hipervnculo"/>
            <w:noProof/>
          </w:rPr>
          <w:t>Ilustración 38 : Guardar un mensaje en la base de datos chat</w:t>
        </w:r>
        <w:r w:rsidR="00BC1660">
          <w:rPr>
            <w:noProof/>
            <w:webHidden/>
          </w:rPr>
          <w:tab/>
        </w:r>
        <w:r>
          <w:rPr>
            <w:noProof/>
            <w:webHidden/>
          </w:rPr>
          <w:fldChar w:fldCharType="begin"/>
        </w:r>
        <w:r w:rsidR="00BC1660">
          <w:rPr>
            <w:noProof/>
            <w:webHidden/>
          </w:rPr>
          <w:instrText xml:space="preserve"> PAGEREF _Toc125576674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5" w:history="1">
        <w:r w:rsidR="00BC1660" w:rsidRPr="007A59E6">
          <w:rPr>
            <w:rStyle w:val="Hipervnculo"/>
            <w:noProof/>
          </w:rPr>
          <w:t>Ilustración 39 : función encargada de mostrar los objetos al pulsar en la bolsa</w:t>
        </w:r>
        <w:r w:rsidR="00BC1660">
          <w:rPr>
            <w:noProof/>
            <w:webHidden/>
          </w:rPr>
          <w:tab/>
        </w:r>
        <w:r>
          <w:rPr>
            <w:noProof/>
            <w:webHidden/>
          </w:rPr>
          <w:fldChar w:fldCharType="begin"/>
        </w:r>
        <w:r w:rsidR="00BC1660">
          <w:rPr>
            <w:noProof/>
            <w:webHidden/>
          </w:rPr>
          <w:instrText xml:space="preserve"> PAGEREF _Toc125576675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6" w:history="1">
        <w:r w:rsidR="00BC1660" w:rsidRPr="007A59E6">
          <w:rPr>
            <w:rStyle w:val="Hipervnculo"/>
            <w:noProof/>
          </w:rPr>
          <w:t>Ilustración 40 : Código encargado de mostrar la información de los jugadores con los arrays ya ordenados</w:t>
        </w:r>
        <w:r w:rsidR="00BC1660">
          <w:rPr>
            <w:noProof/>
            <w:webHidden/>
          </w:rPr>
          <w:tab/>
        </w:r>
        <w:r>
          <w:rPr>
            <w:noProof/>
            <w:webHidden/>
          </w:rPr>
          <w:fldChar w:fldCharType="begin"/>
        </w:r>
        <w:r w:rsidR="00BC1660">
          <w:rPr>
            <w:noProof/>
            <w:webHidden/>
          </w:rPr>
          <w:instrText xml:space="preserve"> PAGEREF _Toc125576676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7" w:history="1">
        <w:r w:rsidR="00BC1660" w:rsidRPr="007A59E6">
          <w:rPr>
            <w:rStyle w:val="Hipervnculo"/>
            <w:noProof/>
          </w:rPr>
          <w:t>Ilustración 41 : Función verPersonaje(numero)</w:t>
        </w:r>
        <w:r w:rsidR="00BC1660">
          <w:rPr>
            <w:noProof/>
            <w:webHidden/>
          </w:rPr>
          <w:tab/>
        </w:r>
        <w:r>
          <w:rPr>
            <w:noProof/>
            <w:webHidden/>
          </w:rPr>
          <w:fldChar w:fldCharType="begin"/>
        </w:r>
        <w:r w:rsidR="00BC1660">
          <w:rPr>
            <w:noProof/>
            <w:webHidden/>
          </w:rPr>
          <w:instrText xml:space="preserve"> PAGEREF _Toc125576677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8" w:history="1">
        <w:r w:rsidR="00BC1660" w:rsidRPr="007A59E6">
          <w:rPr>
            <w:rStyle w:val="Hipervnculo"/>
            <w:noProof/>
          </w:rPr>
          <w:t>Ilustración 42 : Función dado()</w:t>
        </w:r>
        <w:r w:rsidR="00BC1660">
          <w:rPr>
            <w:noProof/>
            <w:webHidden/>
          </w:rPr>
          <w:tab/>
        </w:r>
        <w:r>
          <w:rPr>
            <w:noProof/>
            <w:webHidden/>
          </w:rPr>
          <w:fldChar w:fldCharType="begin"/>
        </w:r>
        <w:r w:rsidR="00BC1660">
          <w:rPr>
            <w:noProof/>
            <w:webHidden/>
          </w:rPr>
          <w:instrText xml:space="preserve"> PAGEREF _Toc125576678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9" w:history="1">
        <w:r w:rsidR="00BC1660" w:rsidRPr="007A59E6">
          <w:rPr>
            <w:rStyle w:val="Hipervnculo"/>
            <w:noProof/>
          </w:rPr>
          <w:t>Ilustración 43 : Función elegirPosicion()</w:t>
        </w:r>
        <w:r w:rsidR="00BC1660">
          <w:rPr>
            <w:noProof/>
            <w:webHidden/>
          </w:rPr>
          <w:tab/>
        </w:r>
        <w:r>
          <w:rPr>
            <w:noProof/>
            <w:webHidden/>
          </w:rPr>
          <w:fldChar w:fldCharType="begin"/>
        </w:r>
        <w:r w:rsidR="00BC1660">
          <w:rPr>
            <w:noProof/>
            <w:webHidden/>
          </w:rPr>
          <w:instrText xml:space="preserve"> PAGEREF _Toc125576679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0" w:history="1">
        <w:r w:rsidR="00BC1660" w:rsidRPr="007A59E6">
          <w:rPr>
            <w:rStyle w:val="Hipervnculo"/>
            <w:noProof/>
          </w:rPr>
          <w:t>Ilustración 44 : Función ponerVerdes()</w:t>
        </w:r>
        <w:r w:rsidR="00BC1660">
          <w:rPr>
            <w:noProof/>
            <w:webHidden/>
          </w:rPr>
          <w:tab/>
        </w:r>
        <w:r>
          <w:rPr>
            <w:noProof/>
            <w:webHidden/>
          </w:rPr>
          <w:fldChar w:fldCharType="begin"/>
        </w:r>
        <w:r w:rsidR="00BC1660">
          <w:rPr>
            <w:noProof/>
            <w:webHidden/>
          </w:rPr>
          <w:instrText xml:space="preserve"> PAGEREF _Toc125576680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1" w:history="1">
        <w:r w:rsidR="00BC1660" w:rsidRPr="007A59E6">
          <w:rPr>
            <w:rStyle w:val="Hipervnculo"/>
            <w:noProof/>
          </w:rPr>
          <w:t>Ilustración 45 : Función seleccionarCasillaVerde()</w:t>
        </w:r>
        <w:r w:rsidR="00BC1660">
          <w:rPr>
            <w:noProof/>
            <w:webHidden/>
          </w:rPr>
          <w:tab/>
        </w:r>
        <w:r>
          <w:rPr>
            <w:noProof/>
            <w:webHidden/>
          </w:rPr>
          <w:fldChar w:fldCharType="begin"/>
        </w:r>
        <w:r w:rsidR="00BC1660">
          <w:rPr>
            <w:noProof/>
            <w:webHidden/>
          </w:rPr>
          <w:instrText xml:space="preserve"> PAGEREF _Toc125576681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2" w:history="1">
        <w:r w:rsidR="00BC1660" w:rsidRPr="007A59E6">
          <w:rPr>
            <w:rStyle w:val="Hipervnculo"/>
            <w:noProof/>
          </w:rPr>
          <w:t>Ilustración 46 : Función seleccionarPreguntaIndividual()</w:t>
        </w:r>
        <w:r w:rsidR="00BC1660">
          <w:rPr>
            <w:noProof/>
            <w:webHidden/>
          </w:rPr>
          <w:tab/>
        </w:r>
        <w:r>
          <w:rPr>
            <w:noProof/>
            <w:webHidden/>
          </w:rPr>
          <w:fldChar w:fldCharType="begin"/>
        </w:r>
        <w:r w:rsidR="00BC1660">
          <w:rPr>
            <w:noProof/>
            <w:webHidden/>
          </w:rPr>
          <w:instrText xml:space="preserve"> PAGEREF _Toc125576682 \h </w:instrText>
        </w:r>
        <w:r>
          <w:rPr>
            <w:noProof/>
            <w:webHidden/>
          </w:rPr>
        </w:r>
        <w:r>
          <w:rPr>
            <w:noProof/>
            <w:webHidden/>
          </w:rPr>
          <w:fldChar w:fldCharType="separate"/>
        </w:r>
        <w:r w:rsidR="00BC1660">
          <w:rPr>
            <w:noProof/>
            <w:webHidden/>
          </w:rPr>
          <w:t>46</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3" w:history="1">
        <w:r w:rsidR="00BC1660" w:rsidRPr="007A59E6">
          <w:rPr>
            <w:rStyle w:val="Hipervnculo"/>
            <w:noProof/>
          </w:rPr>
          <w:t>Ilustración 47 : Función encargada de repartir puntos a un solo estudiante</w:t>
        </w:r>
        <w:r w:rsidR="00BC1660">
          <w:rPr>
            <w:noProof/>
            <w:webHidden/>
          </w:rPr>
          <w:tab/>
        </w:r>
        <w:r>
          <w:rPr>
            <w:noProof/>
            <w:webHidden/>
          </w:rPr>
          <w:fldChar w:fldCharType="begin"/>
        </w:r>
        <w:r w:rsidR="00BC1660">
          <w:rPr>
            <w:noProof/>
            <w:webHidden/>
          </w:rPr>
          <w:instrText xml:space="preserve"> PAGEREF _Toc125576683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4" w:history="1">
        <w:r w:rsidR="00BC1660" w:rsidRPr="007A59E6">
          <w:rPr>
            <w:rStyle w:val="Hipervnculo"/>
            <w:noProof/>
          </w:rPr>
          <w:t>Ilustración 48 : Función que proporciona las ventajas del móvil</w:t>
        </w:r>
        <w:r w:rsidR="00BC1660">
          <w:rPr>
            <w:noProof/>
            <w:webHidden/>
          </w:rPr>
          <w:tab/>
        </w:r>
        <w:r>
          <w:rPr>
            <w:noProof/>
            <w:webHidden/>
          </w:rPr>
          <w:fldChar w:fldCharType="begin"/>
        </w:r>
        <w:r w:rsidR="00BC1660">
          <w:rPr>
            <w:noProof/>
            <w:webHidden/>
          </w:rPr>
          <w:instrText xml:space="preserve"> PAGEREF _Toc125576684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5" w:history="1">
        <w:r w:rsidR="00BC1660" w:rsidRPr="007A59E6">
          <w:rPr>
            <w:rStyle w:val="Hipervnculo"/>
            <w:noProof/>
          </w:rPr>
          <w:t>Ilustración 49 : Función encargada de utilizar al personaje Sargento Delis</w:t>
        </w:r>
        <w:r w:rsidR="00BC1660">
          <w:rPr>
            <w:noProof/>
            <w:webHidden/>
          </w:rPr>
          <w:tab/>
        </w:r>
        <w:r>
          <w:rPr>
            <w:noProof/>
            <w:webHidden/>
          </w:rPr>
          <w:fldChar w:fldCharType="begin"/>
        </w:r>
        <w:r w:rsidR="00BC1660">
          <w:rPr>
            <w:noProof/>
            <w:webHidden/>
          </w:rPr>
          <w:instrText xml:space="preserve"> PAGEREF _Toc125576685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6" w:history="1">
        <w:r w:rsidR="00BC1660" w:rsidRPr="007A59E6">
          <w:rPr>
            <w:rStyle w:val="Hipervnculo"/>
            <w:noProof/>
          </w:rPr>
          <w:t>Ilustración 50 : Función actualizarTurno()</w:t>
        </w:r>
        <w:r w:rsidR="00BC1660">
          <w:rPr>
            <w:noProof/>
            <w:webHidden/>
          </w:rPr>
          <w:tab/>
        </w:r>
        <w:r>
          <w:rPr>
            <w:noProof/>
            <w:webHidden/>
          </w:rPr>
          <w:fldChar w:fldCharType="begin"/>
        </w:r>
        <w:r w:rsidR="00BC1660">
          <w:rPr>
            <w:noProof/>
            <w:webHidden/>
          </w:rPr>
          <w:instrText xml:space="preserve"> PAGEREF _Toc125576686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7" w:history="1">
        <w:r w:rsidR="00BC1660" w:rsidRPr="007A59E6">
          <w:rPr>
            <w:rStyle w:val="Hipervnculo"/>
            <w:noProof/>
          </w:rPr>
          <w:t>Ilustración 51 : Mensaje usuario creado exitosamente</w:t>
        </w:r>
        <w:r w:rsidR="00BC1660">
          <w:rPr>
            <w:noProof/>
            <w:webHidden/>
          </w:rPr>
          <w:tab/>
        </w:r>
        <w:r>
          <w:rPr>
            <w:noProof/>
            <w:webHidden/>
          </w:rPr>
          <w:fldChar w:fldCharType="begin"/>
        </w:r>
        <w:r w:rsidR="00BC1660">
          <w:rPr>
            <w:noProof/>
            <w:webHidden/>
          </w:rPr>
          <w:instrText xml:space="preserve"> PAGEREF _Toc125576687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8" w:history="1">
        <w:r w:rsidR="00BC1660" w:rsidRPr="007A59E6">
          <w:rPr>
            <w:rStyle w:val="Hipervnculo"/>
            <w:noProof/>
          </w:rPr>
          <w:t>Ilustración 52 : Mensaje inicio de sesión exitoso</w:t>
        </w:r>
        <w:r w:rsidR="00BC1660">
          <w:rPr>
            <w:noProof/>
            <w:webHidden/>
          </w:rPr>
          <w:tab/>
        </w:r>
        <w:r>
          <w:rPr>
            <w:noProof/>
            <w:webHidden/>
          </w:rPr>
          <w:fldChar w:fldCharType="begin"/>
        </w:r>
        <w:r w:rsidR="00BC1660">
          <w:rPr>
            <w:noProof/>
            <w:webHidden/>
          </w:rPr>
          <w:instrText xml:space="preserve"> PAGEREF _Toc125576688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9" w:history="1">
        <w:r w:rsidR="00BC1660" w:rsidRPr="007A59E6">
          <w:rPr>
            <w:rStyle w:val="Hipervnculo"/>
            <w:noProof/>
          </w:rPr>
          <w:t>Ilustración 53 : Base de datos de los estudiantes con seis de estos ya registrados</w:t>
        </w:r>
        <w:r w:rsidR="00BC1660">
          <w:rPr>
            <w:noProof/>
            <w:webHidden/>
          </w:rPr>
          <w:tab/>
        </w:r>
        <w:r>
          <w:rPr>
            <w:noProof/>
            <w:webHidden/>
          </w:rPr>
          <w:fldChar w:fldCharType="begin"/>
        </w:r>
        <w:r w:rsidR="00BC1660">
          <w:rPr>
            <w:noProof/>
            <w:webHidden/>
          </w:rPr>
          <w:instrText xml:space="preserve"> PAGEREF _Toc125576689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0" w:history="1">
        <w:r w:rsidR="00BC1660" w:rsidRPr="007A59E6">
          <w:rPr>
            <w:rStyle w:val="Hipervnculo"/>
            <w:noProof/>
          </w:rPr>
          <w:t>Ilustración 54 : Pestaña para introducir la contraseña siendo profesor</w:t>
        </w:r>
        <w:r w:rsidR="00BC1660">
          <w:rPr>
            <w:noProof/>
            <w:webHidden/>
          </w:rPr>
          <w:tab/>
        </w:r>
        <w:r>
          <w:rPr>
            <w:noProof/>
            <w:webHidden/>
          </w:rPr>
          <w:fldChar w:fldCharType="begin"/>
        </w:r>
        <w:r w:rsidR="00BC1660">
          <w:rPr>
            <w:noProof/>
            <w:webHidden/>
          </w:rPr>
          <w:instrText xml:space="preserve"> PAGEREF _Toc125576690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1" w:history="1">
        <w:r w:rsidR="00BC1660" w:rsidRPr="007A59E6">
          <w:rPr>
            <w:rStyle w:val="Hipervnculo"/>
            <w:noProof/>
          </w:rPr>
          <w:t>Ilustración 55 : Mensaje de información del nuevo turno</w:t>
        </w:r>
        <w:r w:rsidR="00BC1660">
          <w:rPr>
            <w:noProof/>
            <w:webHidden/>
          </w:rPr>
          <w:tab/>
        </w:r>
        <w:r>
          <w:rPr>
            <w:noProof/>
            <w:webHidden/>
          </w:rPr>
          <w:fldChar w:fldCharType="begin"/>
        </w:r>
        <w:r w:rsidR="00BC1660">
          <w:rPr>
            <w:noProof/>
            <w:webHidden/>
          </w:rPr>
          <w:instrText xml:space="preserve"> PAGEREF _Toc125576691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283CD9"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2" w:history="1">
        <w:r w:rsidR="00BC1660" w:rsidRPr="007A59E6">
          <w:rPr>
            <w:rStyle w:val="Hipervnculo"/>
            <w:noProof/>
          </w:rPr>
          <w:t>Ilustración 56 : Mensaje de advertencia reinicio de partida</w:t>
        </w:r>
        <w:r w:rsidR="00BC1660">
          <w:rPr>
            <w:noProof/>
            <w:webHidden/>
          </w:rPr>
          <w:tab/>
        </w:r>
        <w:r>
          <w:rPr>
            <w:noProof/>
            <w:webHidden/>
          </w:rPr>
          <w:fldChar w:fldCharType="begin"/>
        </w:r>
        <w:r w:rsidR="00BC1660">
          <w:rPr>
            <w:noProof/>
            <w:webHidden/>
          </w:rPr>
          <w:instrText xml:space="preserve"> PAGEREF _Toc125576692 \h </w:instrText>
        </w:r>
        <w:r>
          <w:rPr>
            <w:noProof/>
            <w:webHidden/>
          </w:rPr>
        </w:r>
        <w:r>
          <w:rPr>
            <w:noProof/>
            <w:webHidden/>
          </w:rPr>
          <w:fldChar w:fldCharType="separate"/>
        </w:r>
        <w:r w:rsidR="00BC1660">
          <w:rPr>
            <w:noProof/>
            <w:webHidden/>
          </w:rPr>
          <w:t>52</w:t>
        </w:r>
        <w:r>
          <w:rPr>
            <w:noProof/>
            <w:webHidden/>
          </w:rPr>
          <w:fldChar w:fldCharType="end"/>
        </w:r>
      </w:hyperlink>
    </w:p>
    <w:p w:rsidR="004F66DA" w:rsidRPr="004F66DA" w:rsidRDefault="00283CD9"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A326C1">
      <w:pPr>
        <w:spacing w:after="200"/>
        <w:rPr>
          <w:rFonts w:cs="Times New Roman"/>
          <w:szCs w:val="25"/>
        </w:rPr>
      </w:pPr>
      <w:ins w:id="10" w:author="Maximiliano Paredes Velasco" w:date="2023-02-23T17:56:00Z">
        <w:r>
          <w:rPr>
            <w:rFonts w:cs="Times New Roman"/>
            <w:szCs w:val="25"/>
          </w:rPr>
          <w:lastRenderedPageBreak/>
          <w:t>Los índices no deben llevar numeración ni lás paginas previas, o bien si la llevan que sea otra. El índice debe empezar en el primer capítulo y con número de página 1</w:t>
        </w:r>
      </w:ins>
      <w:r w:rsidR="00634CED">
        <w:rPr>
          <w:rFonts w:cs="Times New Roman"/>
          <w:szCs w:val="25"/>
        </w:rPr>
        <w:br w:type="page"/>
      </w:r>
    </w:p>
    <w:p w:rsidR="00C45990" w:rsidRDefault="00C45990" w:rsidP="00C45990">
      <w:pPr>
        <w:pStyle w:val="Ttulo1"/>
      </w:pPr>
      <w:bookmarkStart w:id="11" w:name="_Toc125576601"/>
      <w:r>
        <w:lastRenderedPageBreak/>
        <w:t>Capítulo 1: Introducción</w:t>
      </w:r>
      <w:bookmarkEnd w:id="11"/>
    </w:p>
    <w:p w:rsidR="00400DEE" w:rsidRDefault="00C45990" w:rsidP="00400DEE">
      <w:pPr>
        <w:pStyle w:val="Ttulo2"/>
        <w:numPr>
          <w:ilvl w:val="1"/>
          <w:numId w:val="1"/>
        </w:numPr>
      </w:pPr>
      <w:bookmarkStart w:id="12" w:name="_Toc125576602"/>
      <w:r>
        <w:t>Motivación</w:t>
      </w:r>
      <w:bookmarkEnd w:id="12"/>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ins w:id="13" w:author="ivan del pino" w:date="2023-03-06T21:06:00Z">
        <w:r w:rsidR="008D4D20">
          <w:rPr>
            <w:rFonts w:cs="Times New Roman"/>
            <w:szCs w:val="25"/>
          </w:rPr>
          <w:t xml:space="preserve"> ya que encuentra los temas que estudia aburridos y se di</w:t>
        </w:r>
      </w:ins>
      <w:ins w:id="14" w:author="ivan del pino" w:date="2023-03-06T21:07:00Z">
        <w:r w:rsidR="008D4D20">
          <w:rPr>
            <w:rFonts w:cs="Times New Roman"/>
            <w:szCs w:val="25"/>
          </w:rPr>
          <w:t>strae constantemente, o no entienda el temario de la manera en la que es explicado,</w:t>
        </w:r>
      </w:ins>
      <w:r>
        <w:rPr>
          <w:rFonts w:cs="Times New Roman"/>
          <w:szCs w:val="25"/>
        </w:rPr>
        <w:t xml:space="preserve"> </w:t>
      </w:r>
      <w:del w:id="15" w:author="ivan del pino" w:date="2023-03-06T21:07:00Z">
        <w:r w:rsidR="006F1991" w:rsidDel="008D4D20">
          <w:rPr>
            <w:rFonts w:cs="Times New Roman"/>
            <w:szCs w:val="25"/>
          </w:rPr>
          <w:delText>y esto puede provocar</w:delText>
        </w:r>
      </w:del>
      <w:ins w:id="16" w:author="ivan del pino" w:date="2023-03-06T21:07:00Z">
        <w:r w:rsidR="008D4D20">
          <w:rPr>
            <w:rFonts w:cs="Times New Roman"/>
            <w:szCs w:val="25"/>
          </w:rPr>
          <w:t xml:space="preserve">provocando </w:t>
        </w:r>
      </w:ins>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ins w:id="17" w:author="ivan del pino" w:date="2023-03-06T21:01:00Z"/>
          <w:rFonts w:cs="Times New Roman"/>
          <w:szCs w:val="25"/>
        </w:rPr>
      </w:pPr>
      <w:r>
        <w:rPr>
          <w:rFonts w:cs="Times New Roman"/>
          <w:szCs w:val="25"/>
        </w:rPr>
        <w:t>Esta aplicación busca solucionar este problema,</w:t>
      </w:r>
      <w:ins w:id="18" w:author="ivan del pino" w:date="2023-03-06T21:01:00Z">
        <w:r w:rsidR="00D8271F">
          <w:rPr>
            <w:rFonts w:cs="Times New Roman"/>
            <w:szCs w:val="25"/>
          </w:rPr>
          <w:t xml:space="preserve"> mediante la </w:t>
        </w:r>
      </w:ins>
      <w:ins w:id="19" w:author="ivan del pino" w:date="2023-03-06T21:02:00Z">
        <w:r w:rsidR="00D8271F">
          <w:rPr>
            <w:rFonts w:cs="Times New Roman"/>
            <w:szCs w:val="25"/>
          </w:rPr>
          <w:t xml:space="preserve">técnica de </w:t>
        </w:r>
      </w:ins>
      <w:ins w:id="20" w:author="ivan del pino" w:date="2023-03-06T21:01:00Z">
        <w:r w:rsidR="00D8271F">
          <w:rPr>
            <w:rFonts w:cs="Times New Roman"/>
            <w:szCs w:val="25"/>
          </w:rPr>
          <w:t>gamificación en la educación</w:t>
        </w:r>
      </w:ins>
      <w:ins w:id="21" w:author="ivan del pino" w:date="2023-03-06T21:02:00Z">
        <w:r w:rsidR="00D8271F">
          <w:rPr>
            <w:rFonts w:cs="Times New Roman"/>
            <w:szCs w:val="25"/>
          </w:rPr>
          <w:t>, que consiste en la introducción de juegos en el ámbito estudiantil</w:t>
        </w:r>
      </w:ins>
      <w:ins w:id="22" w:author="ivan del pino" w:date="2023-03-06T21:03:00Z">
        <w:r w:rsidR="00D8271F">
          <w:rPr>
            <w:rFonts w:cs="Times New Roman"/>
            <w:szCs w:val="25"/>
          </w:rPr>
          <w:t xml:space="preserve">, para que el alumno a la vez que juega, vaya </w:t>
        </w:r>
      </w:ins>
      <w:ins w:id="23" w:author="ivan del pino" w:date="2023-03-06T21:04:00Z">
        <w:r w:rsidR="00D8271F">
          <w:rPr>
            <w:rFonts w:cs="Times New Roman"/>
            <w:szCs w:val="25"/>
          </w:rPr>
          <w:t xml:space="preserve">consiguiendo unos objetivos de cara a los estuidos. Para ello, se ha aplicado la dinámica de competición. </w:t>
        </w:r>
      </w:ins>
      <w:ins w:id="24" w:author="ivan del pino" w:date="2023-03-06T21:05:00Z">
        <w:r w:rsidR="00D8271F">
          <w:rPr>
            <w:rFonts w:cs="Times New Roman"/>
            <w:szCs w:val="25"/>
          </w:rPr>
          <w:t>La gamificación puede resultar muy eficaz,</w:t>
        </w:r>
      </w:ins>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ins w:id="25" w:author="ivan del pino" w:date="2023-03-06T21:05:00Z">
        <w:r w:rsidR="008D4D20">
          <w:rPr>
            <w:rFonts w:cs="Times New Roman"/>
            <w:szCs w:val="25"/>
          </w:rPr>
          <w:t xml:space="preserve"> al aumentar su nivel de implicación en esta</w:t>
        </w:r>
      </w:ins>
      <w:ins w:id="26" w:author="ivan del pino" w:date="2023-03-06T21:07:00Z">
        <w:r w:rsidR="008D4D20">
          <w:rPr>
            <w:rFonts w:cs="Times New Roman"/>
            <w:szCs w:val="25"/>
          </w:rPr>
          <w:t>, además</w:t>
        </w:r>
      </w:ins>
      <w:ins w:id="27" w:author="ivan del pino" w:date="2023-03-06T21:08:00Z">
        <w:r w:rsidR="008D4D20">
          <w:rPr>
            <w:rFonts w:cs="Times New Roman"/>
            <w:szCs w:val="25"/>
          </w:rPr>
          <w:t>, puede provocar que el alumno entienda mejor conocimientos que le resultarían más complejos, al poder hablar</w:t>
        </w:r>
      </w:ins>
      <w:ins w:id="28" w:author="ivan del pino" w:date="2023-03-06T21:09:00Z">
        <w:r w:rsidR="008D4D20">
          <w:rPr>
            <w:rFonts w:cs="Times New Roman"/>
            <w:szCs w:val="25"/>
          </w:rPr>
          <w:t xml:space="preserve"> con el resto de alumnos acerca de esto de una manera más entretenida.</w:t>
        </w:r>
      </w:ins>
      <w:del w:id="29" w:author="ivan del pino" w:date="2023-03-06T21:05:00Z">
        <w:r w:rsidDel="008D4D20">
          <w:rPr>
            <w:rFonts w:cs="Times New Roman"/>
            <w:szCs w:val="25"/>
          </w:rPr>
          <w:delText xml:space="preserve">, que tienen que competir entre ellos, haciendo que esa </w:delText>
        </w:r>
        <w:r w:rsidR="00441FFF" w:rsidDel="008D4D20">
          <w:rPr>
            <w:rFonts w:cs="Times New Roman"/>
            <w:szCs w:val="25"/>
          </w:rPr>
          <w:delText>rivalidad</w:delText>
        </w:r>
        <w:r w:rsidDel="008D4D20">
          <w:rPr>
            <w:rFonts w:cs="Times New Roman"/>
            <w:szCs w:val="25"/>
          </w:rPr>
          <w:delText xml:space="preserve"> les motive de cara al estudio.</w:delText>
        </w:r>
      </w:del>
    </w:p>
    <w:p w:rsidR="00D8271F" w:rsidRDefault="00D8271F" w:rsidP="00847FC8">
      <w:pPr>
        <w:jc w:val="both"/>
        <w:rPr>
          <w:ins w:id="30" w:author="Maximiliano Paredes Velasco" w:date="2023-02-23T17:58:00Z"/>
          <w:rFonts w:cs="Times New Roman"/>
          <w:szCs w:val="25"/>
        </w:rPr>
      </w:pPr>
    </w:p>
    <w:p w:rsidR="00A326C1" w:rsidRDefault="00A326C1" w:rsidP="00847FC8">
      <w:pPr>
        <w:jc w:val="both"/>
        <w:rPr>
          <w:rFonts w:cs="Times New Roman"/>
          <w:szCs w:val="25"/>
        </w:rPr>
      </w:pPr>
      <w:ins w:id="31" w:author="Maximiliano Paredes Velasco" w:date="2023-02-23T17:58:00Z">
        <w:r>
          <w:rPr>
            <w:rFonts w:cs="Times New Roman"/>
            <w:szCs w:val="25"/>
          </w:rPr>
          <w:t>Desarrollar más: hablar de gamificación en la educación, qué ventajas tiene</w:t>
        </w:r>
      </w:ins>
      <w:ins w:id="32" w:author="Maximiliano Paredes Velasco" w:date="2023-02-23T18:00:00Z">
        <w:r>
          <w:rPr>
            <w:rFonts w:cs="Times New Roman"/>
            <w:szCs w:val="25"/>
          </w:rPr>
          <w:t>. Decir que la clase magistral es desmotivadora, dificultad en algunos temas complejos, etc.</w:t>
        </w:r>
      </w:ins>
    </w:p>
    <w:p w:rsidR="009E3925" w:rsidRDefault="009E3925" w:rsidP="009E3925">
      <w:pPr>
        <w:pStyle w:val="Ttulo2"/>
        <w:numPr>
          <w:ilvl w:val="1"/>
          <w:numId w:val="1"/>
        </w:numPr>
      </w:pPr>
      <w:bookmarkStart w:id="33" w:name="_Toc125576603"/>
      <w:r>
        <w:t>Objetivos</w:t>
      </w:r>
      <w:bookmarkEnd w:id="33"/>
    </w:p>
    <w:p w:rsidR="00A326C1" w:rsidRDefault="00A326C1" w:rsidP="009E3925">
      <w:pPr>
        <w:jc w:val="both"/>
        <w:rPr>
          <w:ins w:id="34" w:author="ivan del pino" w:date="2023-03-07T18:55:00Z"/>
        </w:rPr>
      </w:pPr>
      <w:ins w:id="35" w:author="Maximiliano Paredes Velasco" w:date="2023-02-23T18:00:00Z">
        <w:r>
          <w:t xml:space="preserve">Formular un objetivo </w:t>
        </w:r>
      </w:ins>
      <w:ins w:id="36" w:author="Maximiliano Paredes Velasco" w:date="2023-02-23T18:01:00Z">
        <w:r>
          <w:t>principal y éste se descompone en varios subobjetivos. El objetivo principal es hacer un juego accesible en entorno web, colaborativo de trabajo en gru</w:t>
        </w:r>
      </w:ins>
      <w:ins w:id="37" w:author="Maximiliano Paredes Velasco" w:date="2023-02-23T18:02:00Z">
        <w:r>
          <w:t xml:space="preserve">po, basado en preguntas y aplicable a varios contextos educativos </w:t>
        </w:r>
      </w:ins>
    </w:p>
    <w:p w:rsidR="00805923" w:rsidRDefault="00805923" w:rsidP="009E3925">
      <w:pPr>
        <w:jc w:val="both"/>
        <w:rPr>
          <w:ins w:id="38" w:author="ivan del pino" w:date="2023-03-07T18:57:00Z"/>
        </w:rPr>
      </w:pPr>
      <w:ins w:id="39" w:author="ivan del pino" w:date="2023-03-07T18:55:00Z">
        <w:r>
          <w:t>El objetivo principal de este proyecto es realizar una aplicaci</w:t>
        </w:r>
      </w:ins>
      <w:ins w:id="40" w:author="ivan del pino" w:date="2023-03-07T18:56:00Z">
        <w:r>
          <w:t xml:space="preserve">ón que consista en un juego colaborativo de trabajo en grupo accesible desde un entorno web, basado en preguntas </w:t>
        </w:r>
      </w:ins>
      <w:ins w:id="41" w:author="ivan del pino" w:date="2023-03-07T18:57:00Z">
        <w:r>
          <w:t xml:space="preserve">y aplicable a distintos contextos educativos. </w:t>
        </w:r>
      </w:ins>
    </w:p>
    <w:p w:rsidR="00805923" w:rsidRDefault="00805923" w:rsidP="009E3925">
      <w:pPr>
        <w:jc w:val="both"/>
        <w:rPr>
          <w:ins w:id="42" w:author="ivan del pino" w:date="2023-03-07T18:58:00Z"/>
        </w:rPr>
      </w:pPr>
      <w:ins w:id="43" w:author="ivan del pino" w:date="2023-03-07T18:57:00Z">
        <w:r>
          <w:t xml:space="preserve">Este se ha dividido en varios subobjetivos. </w:t>
        </w:r>
      </w:ins>
    </w:p>
    <w:p w:rsidR="00F04297" w:rsidRDefault="00805923">
      <w:pPr>
        <w:pStyle w:val="Prrafodelista"/>
        <w:numPr>
          <w:ilvl w:val="0"/>
          <w:numId w:val="9"/>
        </w:numPr>
        <w:jc w:val="both"/>
        <w:rPr>
          <w:ins w:id="44" w:author="ivan del pino" w:date="2023-03-07T18:59:00Z"/>
        </w:rPr>
        <w:pPrChange w:id="45" w:author="ivan del pino" w:date="2023-03-07T18:58:00Z">
          <w:pPr>
            <w:jc w:val="both"/>
          </w:pPr>
        </w:pPrChange>
      </w:pPr>
      <w:ins w:id="46" w:author="ivan del pino" w:date="2023-03-07T18:58:00Z">
        <w:r>
          <w:lastRenderedPageBreak/>
          <w:t xml:space="preserve">En primer lugar, analizar el funcionamiento de Firebase de Google para su correcto uso en la </w:t>
        </w:r>
      </w:ins>
      <w:ins w:id="47" w:author="ivan del pino" w:date="2023-03-07T18:59:00Z">
        <w:r>
          <w:t>aplicación.</w:t>
        </w:r>
      </w:ins>
    </w:p>
    <w:p w:rsidR="00F04297" w:rsidRDefault="00805923">
      <w:pPr>
        <w:pStyle w:val="Prrafodelista"/>
        <w:numPr>
          <w:ilvl w:val="0"/>
          <w:numId w:val="9"/>
        </w:numPr>
        <w:jc w:val="both"/>
        <w:rPr>
          <w:ins w:id="48" w:author="ivan del pino" w:date="2023-03-07T18:59:00Z"/>
        </w:rPr>
        <w:pPrChange w:id="49" w:author="ivan del pino" w:date="2023-03-07T18:58:00Z">
          <w:pPr>
            <w:jc w:val="both"/>
          </w:pPr>
        </w:pPrChange>
      </w:pPr>
      <w:ins w:id="50" w:author="ivan del pino" w:date="2023-03-07T18:59:00Z">
        <w:r>
          <w:t>En segundo lugar, el desarrollo de un boceto de la interfaz de esta.</w:t>
        </w:r>
      </w:ins>
    </w:p>
    <w:p w:rsidR="00F04297" w:rsidRDefault="00805923">
      <w:pPr>
        <w:pStyle w:val="Prrafodelista"/>
        <w:numPr>
          <w:ilvl w:val="0"/>
          <w:numId w:val="9"/>
        </w:numPr>
        <w:jc w:val="both"/>
        <w:rPr>
          <w:ins w:id="51" w:author="ivan del pino" w:date="2023-03-07T19:00:00Z"/>
        </w:rPr>
        <w:pPrChange w:id="52" w:author="ivan del pino" w:date="2023-03-07T18:58:00Z">
          <w:pPr>
            <w:jc w:val="both"/>
          </w:pPr>
        </w:pPrChange>
      </w:pPr>
      <w:ins w:id="53" w:author="ivan del pino" w:date="2023-03-07T18:59:00Z">
        <w:r>
          <w:t>En tercer lugar</w:t>
        </w:r>
      </w:ins>
      <w:ins w:id="54" w:author="ivan del pino" w:date="2023-03-07T19:00:00Z">
        <w:r>
          <w:t>, la implementación de este boceto en la aplicación mediante diversas herramientas.</w:t>
        </w:r>
      </w:ins>
    </w:p>
    <w:p w:rsidR="00F04297" w:rsidRDefault="00805923">
      <w:pPr>
        <w:pStyle w:val="Prrafodelista"/>
        <w:numPr>
          <w:ilvl w:val="0"/>
          <w:numId w:val="9"/>
        </w:numPr>
        <w:jc w:val="both"/>
        <w:rPr>
          <w:ins w:id="55" w:author="ivan del pino" w:date="2023-03-07T19:01:00Z"/>
        </w:rPr>
        <w:pPrChange w:id="56" w:author="ivan del pino" w:date="2023-03-07T18:58:00Z">
          <w:pPr>
            <w:jc w:val="both"/>
          </w:pPr>
        </w:pPrChange>
      </w:pPr>
      <w:ins w:id="57" w:author="ivan del pino" w:date="2023-03-07T19:00:00Z">
        <w:r>
          <w:t xml:space="preserve">En cuarto lugar, la creación de una base de datos mediante Firestore </w:t>
        </w:r>
      </w:ins>
      <w:ins w:id="58" w:author="ivan del pino" w:date="2023-03-07T19:01:00Z">
        <w:r>
          <w:t>de Firebase con los datos adecuados para el correcto funcionamiento del juego.</w:t>
        </w:r>
      </w:ins>
    </w:p>
    <w:p w:rsidR="00F04297" w:rsidRDefault="00805923">
      <w:pPr>
        <w:pStyle w:val="Prrafodelista"/>
        <w:numPr>
          <w:ilvl w:val="0"/>
          <w:numId w:val="9"/>
        </w:numPr>
        <w:jc w:val="both"/>
        <w:rPr>
          <w:ins w:id="59" w:author="Maximiliano Paredes Velasco" w:date="2023-02-23T18:00:00Z"/>
        </w:rPr>
        <w:pPrChange w:id="60" w:author="ivan del pino" w:date="2023-03-07T18:58:00Z">
          <w:pPr>
            <w:jc w:val="both"/>
          </w:pPr>
        </w:pPrChange>
      </w:pPr>
      <w:ins w:id="61" w:author="ivan del pino" w:date="2023-03-07T19:01:00Z">
        <w:r>
          <w:t xml:space="preserve">Y por último, la implementación de la funcionalidad </w:t>
        </w:r>
      </w:ins>
      <w:ins w:id="62" w:author="ivan del pino" w:date="2023-03-07T19:02:00Z">
        <w:r>
          <w:t>usando tanto la interfaz ya creada como la base de datos, mediante diferentes funciones.</w:t>
        </w:r>
      </w:ins>
    </w:p>
    <w:p w:rsidR="009E3925" w:rsidDel="00805923" w:rsidRDefault="002D5AAA" w:rsidP="009E3925">
      <w:pPr>
        <w:jc w:val="both"/>
        <w:rPr>
          <w:del w:id="63" w:author="ivan del pino" w:date="2023-03-07T19:02:00Z"/>
        </w:rPr>
      </w:pPr>
      <w:del w:id="64" w:author="ivan del pino" w:date="2023-03-07T19:02:00Z">
        <w:r w:rsidDel="00805923">
          <w:delText>Los objetivos que se pretenden alcanzar con el trabajo son los siguientes</w:delText>
        </w:r>
        <w:r w:rsidR="009E3925" w:rsidDel="00805923">
          <w:delText>:</w:delText>
        </w:r>
      </w:del>
    </w:p>
    <w:p w:rsidR="009E3925" w:rsidDel="00805923" w:rsidRDefault="002D5AAA" w:rsidP="009E3925">
      <w:pPr>
        <w:pStyle w:val="Prrafodelista"/>
        <w:numPr>
          <w:ilvl w:val="0"/>
          <w:numId w:val="2"/>
        </w:numPr>
        <w:jc w:val="both"/>
        <w:rPr>
          <w:del w:id="65" w:author="ivan del pino" w:date="2023-03-07T19:02:00Z"/>
        </w:rPr>
      </w:pPr>
      <w:del w:id="66" w:author="ivan del pino" w:date="2023-03-07T19:02:00Z">
        <w:r w:rsidDel="00805923">
          <w:delText>En primer lugar, conseguir que el alumno tenga una mayor motivación a la hora de aprender conceptos nuevos o repasar los aprendidos.</w:delText>
        </w:r>
      </w:del>
    </w:p>
    <w:p w:rsidR="009E3925" w:rsidDel="00805923" w:rsidRDefault="002D5AAA" w:rsidP="009E3925">
      <w:pPr>
        <w:pStyle w:val="Prrafodelista"/>
        <w:numPr>
          <w:ilvl w:val="0"/>
          <w:numId w:val="2"/>
        </w:numPr>
        <w:jc w:val="both"/>
        <w:rPr>
          <w:del w:id="67" w:author="ivan del pino" w:date="2023-03-07T19:02:00Z"/>
        </w:rPr>
      </w:pPr>
      <w:del w:id="68" w:author="ivan del pino" w:date="2023-03-07T19:02:00Z">
        <w:r w:rsidDel="00805923">
          <w:delText>En segundo lugar, brindar al profesor de una ayuda a la enseñanza eficaz y que no le resulte monótona.</w:delText>
        </w:r>
      </w:del>
    </w:p>
    <w:p w:rsidR="009E3925" w:rsidDel="00805923" w:rsidRDefault="002D5AAA" w:rsidP="009E3925">
      <w:pPr>
        <w:pStyle w:val="Prrafodelista"/>
        <w:numPr>
          <w:ilvl w:val="0"/>
          <w:numId w:val="2"/>
        </w:numPr>
        <w:jc w:val="both"/>
        <w:rPr>
          <w:del w:id="69" w:author="ivan del pino" w:date="2023-03-07T19:02:00Z"/>
        </w:rPr>
      </w:pPr>
      <w:del w:id="70" w:author="ivan del pino" w:date="2023-03-07T19:02:00Z">
        <w:r w:rsidDel="00805923">
          <w:delText>Una mayor participación por parte del alumnado en las clases.</w:delText>
        </w:r>
      </w:del>
    </w:p>
    <w:p w:rsidR="002D5AAA" w:rsidDel="00805923" w:rsidRDefault="002D5AAA" w:rsidP="002D5AAA">
      <w:pPr>
        <w:pStyle w:val="Prrafodelista"/>
        <w:numPr>
          <w:ilvl w:val="0"/>
          <w:numId w:val="2"/>
        </w:numPr>
        <w:jc w:val="both"/>
        <w:rPr>
          <w:ins w:id="71" w:author="Maximiliano Paredes Velasco" w:date="2023-02-23T18:02:00Z"/>
          <w:del w:id="72" w:author="ivan del pino" w:date="2023-03-07T19:02:00Z"/>
        </w:rPr>
      </w:pPr>
      <w:del w:id="73" w:author="ivan del pino" w:date="2023-03-07T19:02:00Z">
        <w:r w:rsidDel="00805923">
          <w:delText xml:space="preserve">Y por último, realizar una mejora en la calidad de lo aprendido por parte del alumno. </w:delText>
        </w:r>
      </w:del>
    </w:p>
    <w:p w:rsidR="00A326C1" w:rsidRDefault="00A326C1" w:rsidP="002D5AAA">
      <w:pPr>
        <w:pStyle w:val="Prrafodelista"/>
        <w:numPr>
          <w:ilvl w:val="0"/>
          <w:numId w:val="2"/>
        </w:numPr>
        <w:jc w:val="both"/>
      </w:pPr>
      <w:ins w:id="74" w:author="Maximiliano Paredes Velasco" w:date="2023-02-23T18:02:00Z">
        <w:r>
          <w:t>Esto anterior son consecuencias que se espera tener con la app, pero no son objetivos. Los subobjeti</w:t>
        </w:r>
      </w:ins>
      <w:ins w:id="75" w:author="Maximiliano Paredes Velasco" w:date="2023-02-23T18:03:00Z">
        <w:r>
          <w:t>vos deben describir qué cosas has hecho en el TFG y qué hace la app</w:t>
        </w:r>
      </w:ins>
    </w:p>
    <w:p w:rsidR="009E3925" w:rsidRDefault="009E3925" w:rsidP="00D20B93">
      <w:pPr>
        <w:pStyle w:val="Prrafodelista"/>
        <w:numPr>
          <w:ilvl w:val="0"/>
          <w:numId w:val="2"/>
        </w:numPr>
        <w:jc w:val="both"/>
      </w:pPr>
      <w:r>
        <w:br w:type="page"/>
      </w:r>
    </w:p>
    <w:p w:rsidR="00C030D2" w:rsidRDefault="00C030D2" w:rsidP="00C030D2">
      <w:pPr>
        <w:pStyle w:val="Ttulo2"/>
        <w:numPr>
          <w:ilvl w:val="1"/>
          <w:numId w:val="1"/>
        </w:numPr>
      </w:pPr>
      <w:bookmarkStart w:id="76" w:name="_Toc125576604"/>
      <w:del w:id="77" w:author="ivan del pino" w:date="2023-03-07T19:07:00Z">
        <w:r w:rsidDel="009B5F0E">
          <w:lastRenderedPageBreak/>
          <w:delText>Firebase</w:delText>
        </w:r>
      </w:del>
      <w:bookmarkEnd w:id="76"/>
      <w:ins w:id="78" w:author="ivan del pino" w:date="2023-03-07T19:07:00Z">
        <w:r w:rsidR="009B5F0E">
          <w:t>Capítulos a abarcar</w:t>
        </w:r>
      </w:ins>
    </w:p>
    <w:p w:rsidR="009B5F0E" w:rsidRDefault="009B5F0E" w:rsidP="00A95BE0">
      <w:pPr>
        <w:jc w:val="both"/>
        <w:rPr>
          <w:ins w:id="79" w:author="ivan del pino" w:date="2023-03-07T19:08:00Z"/>
        </w:rPr>
      </w:pPr>
      <w:ins w:id="80" w:author="ivan del pino" w:date="2023-03-07T19:07:00Z">
        <w:r>
          <w:t>En este docu</w:t>
        </w:r>
      </w:ins>
      <w:ins w:id="81" w:author="ivan del pino" w:date="2023-03-07T19:08:00Z">
        <w:r>
          <w:t>mento se van a abarcar diferentes capítulos:</w:t>
        </w:r>
      </w:ins>
    </w:p>
    <w:p w:rsidR="00F04297" w:rsidRDefault="009B5F0E">
      <w:pPr>
        <w:pStyle w:val="Prrafodelista"/>
        <w:numPr>
          <w:ilvl w:val="0"/>
          <w:numId w:val="10"/>
        </w:numPr>
        <w:jc w:val="both"/>
        <w:rPr>
          <w:ins w:id="82" w:author="ivan del pino" w:date="2023-03-07T19:10:00Z"/>
        </w:rPr>
        <w:pPrChange w:id="83" w:author="ivan del pino" w:date="2023-03-07T19:08:00Z">
          <w:pPr>
            <w:jc w:val="both"/>
          </w:pPr>
        </w:pPrChange>
      </w:pPr>
      <w:ins w:id="84" w:author="ivan del pino" w:date="2023-03-07T19:08:00Z">
        <w:r>
          <w:t xml:space="preserve">En el primero se desarrollará un listado de las diferentes tecnologías que se han </w:t>
        </w:r>
      </w:ins>
      <w:ins w:id="85" w:author="ivan del pino" w:date="2023-03-07T19:09:00Z">
        <w:r>
          <w:t>usado para el desarrollo de la aplicación, explicando estas y el motivo por el que se han decidido utilizar en el juego.</w:t>
        </w:r>
      </w:ins>
    </w:p>
    <w:p w:rsidR="00F04297" w:rsidRDefault="009B5F0E">
      <w:pPr>
        <w:pStyle w:val="Prrafodelista"/>
        <w:numPr>
          <w:ilvl w:val="0"/>
          <w:numId w:val="10"/>
        </w:numPr>
        <w:jc w:val="both"/>
        <w:rPr>
          <w:ins w:id="86" w:author="ivan del pino" w:date="2023-03-07T19:11:00Z"/>
        </w:rPr>
        <w:pPrChange w:id="87" w:author="ivan del pino" w:date="2023-03-07T19:11:00Z">
          <w:pPr>
            <w:jc w:val="both"/>
          </w:pPr>
        </w:pPrChange>
      </w:pPr>
      <w:ins w:id="88" w:author="ivan del pino" w:date="2023-03-07T19:10:00Z">
        <w:r>
          <w:t xml:space="preserve">En el segundo capítulo se explicará </w:t>
        </w:r>
      </w:ins>
      <w:ins w:id="89" w:author="ivan del pino" w:date="2023-03-07T19:12:00Z">
        <w:r>
          <w:t>cómo</w:t>
        </w:r>
      </w:ins>
      <w:ins w:id="90" w:author="ivan del pino" w:date="2023-03-07T19:10:00Z">
        <w:r>
          <w:t xml:space="preserve"> ha sido el proceso de desarrollo de la aplicación, desde la metodología de trabajo hasta la fas</w:t>
        </w:r>
      </w:ins>
      <w:ins w:id="91" w:author="ivan del pino" w:date="2023-03-07T19:11:00Z">
        <w:r>
          <w:t>e de la implementación de la funcionalidad de esta.</w:t>
        </w:r>
      </w:ins>
    </w:p>
    <w:p w:rsidR="00F04297" w:rsidRDefault="009B5F0E">
      <w:pPr>
        <w:pStyle w:val="Prrafodelista"/>
        <w:numPr>
          <w:ilvl w:val="0"/>
          <w:numId w:val="10"/>
        </w:numPr>
        <w:jc w:val="both"/>
        <w:rPr>
          <w:ins w:id="92" w:author="ivan del pino" w:date="2023-03-07T19:12:00Z"/>
        </w:rPr>
        <w:pPrChange w:id="93" w:author="ivan del pino" w:date="2023-03-07T19:11:00Z">
          <w:pPr>
            <w:jc w:val="both"/>
          </w:pPr>
        </w:pPrChange>
      </w:pPr>
      <w:ins w:id="94" w:author="ivan del pino" w:date="2023-03-07T19:11:00Z">
        <w:r>
          <w:t>En tercer lugar se explicarán las tres pruebas que se han realizado: de caja blanca, de caja negra</w:t>
        </w:r>
      </w:ins>
      <w:ins w:id="95" w:author="ivan del pino" w:date="2023-03-07T19:12:00Z">
        <w:r>
          <w:t xml:space="preserve"> y de usabilidad.</w:t>
        </w:r>
      </w:ins>
    </w:p>
    <w:p w:rsidR="00F04297" w:rsidRDefault="009B5F0E">
      <w:pPr>
        <w:pStyle w:val="Prrafodelista"/>
        <w:numPr>
          <w:ilvl w:val="0"/>
          <w:numId w:val="10"/>
        </w:numPr>
        <w:jc w:val="both"/>
        <w:rPr>
          <w:ins w:id="96" w:author="ivan del pino" w:date="2023-03-07T19:07:00Z"/>
        </w:rPr>
        <w:pPrChange w:id="97" w:author="ivan del pino" w:date="2023-03-07T19:11:00Z">
          <w:pPr>
            <w:jc w:val="both"/>
          </w:pPr>
        </w:pPrChange>
      </w:pPr>
      <w:ins w:id="98" w:author="ivan del pino" w:date="2023-03-07T19:12:00Z">
        <w:r>
          <w:t>Y por último, se expondrá las conclusiones a las que se han llegado después de todo el proceso.</w:t>
        </w:r>
      </w:ins>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Pr="00AA3838" w:rsidRDefault="00A95BE0" w:rsidP="00A95BE0">
      <w:pPr>
        <w:pStyle w:val="Prrafodelista"/>
        <w:numPr>
          <w:ilvl w:val="0"/>
          <w:numId w:val="3"/>
        </w:numPr>
        <w:jc w:val="both"/>
        <w:rPr>
          <w:lang w:val="en-US"/>
        </w:rPr>
      </w:pPr>
      <w:r w:rsidRPr="00AA3838">
        <w:rPr>
          <w:lang w:val="en-US"/>
        </w:rPr>
        <w:t xml:space="preserve">Cloud Messaging: </w:t>
      </w:r>
      <w:r w:rsidR="0068022D">
        <w:rPr>
          <w:lang w:val="en-US"/>
        </w:rPr>
        <w:t>acercar nuestro servicio a nuevos usuarios</w:t>
      </w:r>
      <w:r w:rsidRPr="00AA3838">
        <w:rPr>
          <w:lang w:val="en-US"/>
        </w:rPr>
        <w:t>.</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w:t>
      </w:r>
      <w:r w:rsidR="008B2E4B">
        <w:t>para el uso de la base de datos, ya que el resto de servicios o bien no eran de utilidad a la hora del desarrollo, o bien se podían implementar de una manera más eficiente con las otras herramientas que se disponían.</w:t>
      </w:r>
    </w:p>
    <w:p w:rsidR="00304453" w:rsidRDefault="00304453" w:rsidP="00A95BE0">
      <w:pPr>
        <w:jc w:val="both"/>
      </w:pPr>
    </w:p>
    <w:p w:rsidR="00304453" w:rsidRDefault="00A326C1">
      <w:pPr>
        <w:spacing w:after="200"/>
      </w:pPr>
      <w:ins w:id="99" w:author="Maximiliano Paredes Velasco" w:date="2023-02-23T18:03:00Z">
        <w:r>
          <w:t xml:space="preserve">Este va en el siguiente capítulo. </w:t>
        </w:r>
      </w:ins>
      <w:ins w:id="100" w:author="Maximiliano Paredes Velasco" w:date="2023-02-23T18:04:00Z">
        <w:r>
          <w:t>Aquí puedes poner una sección que haga un resumen de los capítulos que se van a ver</w:t>
        </w:r>
      </w:ins>
      <w:r w:rsidR="00304453">
        <w:br w:type="page"/>
      </w:r>
    </w:p>
    <w:p w:rsidR="00304453" w:rsidRDefault="00304453" w:rsidP="00304453">
      <w:pPr>
        <w:pStyle w:val="Ttulo1"/>
      </w:pPr>
      <w:bookmarkStart w:id="101" w:name="_Toc125576605"/>
      <w:r>
        <w:lastRenderedPageBreak/>
        <w:t>Capítulo 2: Fundamentos</w:t>
      </w:r>
      <w:bookmarkEnd w:id="101"/>
    </w:p>
    <w:p w:rsidR="00304453" w:rsidRDefault="00304453" w:rsidP="00D20B93">
      <w:pPr>
        <w:pStyle w:val="Ttulo2"/>
      </w:pPr>
      <w:bookmarkStart w:id="102" w:name="_Toc125576606"/>
      <w:r>
        <w:t>2.1 Tecnologías</w:t>
      </w:r>
      <w:bookmarkEnd w:id="102"/>
    </w:p>
    <w:p w:rsidR="00304453" w:rsidRDefault="00304453" w:rsidP="00304453">
      <w:pPr>
        <w:jc w:val="both"/>
      </w:pPr>
      <w:r>
        <w:t xml:space="preserve">A lo largo del proyecto, se han utilizado diversas tecnologías que </w:t>
      </w:r>
      <w:commentRangeStart w:id="103"/>
      <w:r w:rsidR="009B5F0E">
        <w:t>van a ser nombradas</w:t>
      </w:r>
      <w:r>
        <w:t xml:space="preserve"> </w:t>
      </w:r>
      <w:commentRangeEnd w:id="103"/>
      <w:r w:rsidR="00EF792D">
        <w:rPr>
          <w:rStyle w:val="Refdecomentario"/>
        </w:rPr>
        <w:commentReference w:id="103"/>
      </w:r>
      <w:r>
        <w:t>a continuación.</w:t>
      </w:r>
    </w:p>
    <w:p w:rsidR="00B92338" w:rsidRDefault="00B92338" w:rsidP="00D20B93">
      <w:pPr>
        <w:pStyle w:val="Ttulo3"/>
      </w:pPr>
      <w:bookmarkStart w:id="104" w:name="_Toc125576607"/>
      <w:r>
        <w:t>2.1.1 Lenguaje HTML</w:t>
      </w:r>
      <w:bookmarkEnd w:id="104"/>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commentRangeStart w:id="105"/>
      <w:r>
        <w:t xml:space="preserve">Tim Berners-Lee </w:t>
      </w:r>
      <w:del w:id="106" w:author="ivan del pino" w:date="2023-03-07T20:04:00Z">
        <w:r w:rsidDel="006B21D7">
          <w:delText>definió HTML en</w:delText>
        </w:r>
      </w:del>
      <w:ins w:id="107" w:author="ivan del pino" w:date="2023-03-07T20:04:00Z">
        <w:r w:rsidR="006B21D7">
          <w:t>desc</w:t>
        </w:r>
      </w:ins>
      <w:ins w:id="108" w:author="ivan del pino" w:date="2023-03-07T20:05:00Z">
        <w:r w:rsidR="006B21D7">
          <w:t>ribió 18 elementos que incluyeron el diseño inicial de HTML en</w:t>
        </w:r>
      </w:ins>
      <w:r>
        <w:t xml:space="preserve"> 1990</w:t>
      </w:r>
      <w:ins w:id="109" w:author="ivan del pino" w:date="2023-03-07T20:05:00Z">
        <w:r w:rsidR="006B21D7">
          <w:t>, siendo este el inicio de este lenguaje</w:t>
        </w:r>
      </w:ins>
      <w:r>
        <w:t>.</w:t>
      </w:r>
      <w:commentRangeEnd w:id="105"/>
      <w:r w:rsidR="00EF792D">
        <w:rPr>
          <w:rStyle w:val="Refdecomentario"/>
        </w:rPr>
        <w:commentReference w:id="105"/>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lastRenderedPageBreak/>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0"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110" w:name="_Toc125576637"/>
      <w:r w:rsidRPr="00377697">
        <w:rPr>
          <w:color w:val="auto"/>
        </w:rPr>
        <w:t xml:space="preserve">Ilustración </w:t>
      </w:r>
      <w:r w:rsidR="00283CD9" w:rsidRPr="00377697">
        <w:rPr>
          <w:color w:val="auto"/>
        </w:rPr>
        <w:fldChar w:fldCharType="begin"/>
      </w:r>
      <w:r w:rsidRPr="00377697">
        <w:rPr>
          <w:color w:val="auto"/>
        </w:rPr>
        <w:instrText xml:space="preserve"> SEQ Ilustración \* ARABIC </w:instrText>
      </w:r>
      <w:r w:rsidR="00283CD9" w:rsidRPr="00377697">
        <w:rPr>
          <w:color w:val="auto"/>
        </w:rPr>
        <w:fldChar w:fldCharType="separate"/>
      </w:r>
      <w:r w:rsidR="00A9756A">
        <w:rPr>
          <w:noProof/>
          <w:color w:val="auto"/>
        </w:rPr>
        <w:t>1</w:t>
      </w:r>
      <w:r w:rsidR="00283CD9" w:rsidRPr="00377697">
        <w:rPr>
          <w:color w:val="auto"/>
        </w:rPr>
        <w:fldChar w:fldCharType="end"/>
      </w:r>
      <w:r w:rsidRPr="00377697">
        <w:rPr>
          <w:color w:val="auto"/>
        </w:rPr>
        <w:t xml:space="preserve"> : Fragmento de código HTML</w:t>
      </w:r>
      <w:bookmarkEnd w:id="110"/>
    </w:p>
    <w:p w:rsidR="00431142" w:rsidRDefault="00431142" w:rsidP="00D20B93">
      <w:pPr>
        <w:pStyle w:val="Ttulo3"/>
      </w:pPr>
      <w:r>
        <w:br w:type="page"/>
      </w:r>
      <w:bookmarkStart w:id="111" w:name="_Toc125576608"/>
      <w:r>
        <w:lastRenderedPageBreak/>
        <w:t>2.1.2 Lenguaje CSS</w:t>
      </w:r>
      <w:bookmarkEnd w:id="111"/>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Del="006B21D7" w:rsidRDefault="00431142" w:rsidP="00CE4164">
      <w:pPr>
        <w:jc w:val="both"/>
        <w:rPr>
          <w:del w:id="112" w:author="ivan del pino" w:date="2023-03-07T20:06:00Z"/>
        </w:rPr>
      </w:pPr>
      <w:commentRangeStart w:id="113"/>
      <w:del w:id="114" w:author="ivan del pino" w:date="2023-03-07T20:06:00Z">
        <w:r w:rsidDel="006B21D7">
          <w:delText>Este lenguaje fue lanzado el 17 de diciembre de 1996.</w:delText>
        </w:r>
        <w:commentRangeEnd w:id="113"/>
        <w:r w:rsidR="00EF792D" w:rsidDel="006B21D7">
          <w:rPr>
            <w:rStyle w:val="Refdecomentario"/>
          </w:rPr>
          <w:commentReference w:id="113"/>
        </w:r>
      </w:del>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1"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115" w:name="_Toc125576638"/>
      <w:r w:rsidRPr="00AE7FF6">
        <w:rPr>
          <w:color w:val="auto"/>
        </w:rPr>
        <w:t xml:space="preserve">Ilustración </w:t>
      </w:r>
      <w:r w:rsidR="00283CD9" w:rsidRPr="00AE7FF6">
        <w:rPr>
          <w:color w:val="auto"/>
        </w:rPr>
        <w:fldChar w:fldCharType="begin"/>
      </w:r>
      <w:r w:rsidRPr="00AE7FF6">
        <w:rPr>
          <w:color w:val="auto"/>
        </w:rPr>
        <w:instrText xml:space="preserve"> SEQ Ilustración \* ARABIC </w:instrText>
      </w:r>
      <w:r w:rsidR="00283CD9" w:rsidRPr="00AE7FF6">
        <w:rPr>
          <w:color w:val="auto"/>
        </w:rPr>
        <w:fldChar w:fldCharType="separate"/>
      </w:r>
      <w:r w:rsidR="00A9756A">
        <w:rPr>
          <w:noProof/>
          <w:color w:val="auto"/>
        </w:rPr>
        <w:t>2</w:t>
      </w:r>
      <w:r w:rsidR="00283CD9" w:rsidRPr="00AE7FF6">
        <w:rPr>
          <w:color w:val="auto"/>
        </w:rPr>
        <w:fldChar w:fldCharType="end"/>
      </w:r>
      <w:r w:rsidRPr="00AE7FF6">
        <w:rPr>
          <w:color w:val="auto"/>
        </w:rPr>
        <w:t xml:space="preserve"> : Fragmento de código CSS</w:t>
      </w:r>
      <w:bookmarkEnd w:id="115"/>
    </w:p>
    <w:p w:rsidR="00AE7FF6" w:rsidRDefault="00AE7FF6" w:rsidP="00AE7FF6"/>
    <w:p w:rsidR="00AE7FF6" w:rsidRDefault="00AE7FF6" w:rsidP="00D20B93">
      <w:pPr>
        <w:pStyle w:val="Ttulo3"/>
      </w:pPr>
      <w:bookmarkStart w:id="116" w:name="_Toc125576609"/>
      <w:r>
        <w:t>2.1.3 Lenguaje Javascript</w:t>
      </w:r>
      <w:bookmarkEnd w:id="116"/>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 xml:space="preserve">Fue diseñado por Netscape Communications y la Fundación Mozilla, </w:t>
      </w:r>
      <w:commentRangeStart w:id="117"/>
      <w:r>
        <w:t>y lanzado el 4 de diciembre de 1995.</w:t>
      </w:r>
      <w:commentRangeEnd w:id="117"/>
      <w:r w:rsidR="00EF792D">
        <w:rPr>
          <w:rStyle w:val="Refdecomentario"/>
        </w:rPr>
        <w:commentReference w:id="117"/>
      </w:r>
    </w:p>
    <w:p w:rsidR="008A18B1" w:rsidRDefault="008A18B1" w:rsidP="00AE7FF6">
      <w:pPr>
        <w:jc w:val="both"/>
      </w:pPr>
      <w:r>
        <w:lastRenderedPageBreak/>
        <w:t>Es utilizado, principalmente, desde el cliente, y permite mejoras en la interfaz de usuario, así como la elaboración de página dinámicas.</w:t>
      </w:r>
    </w:p>
    <w:p w:rsidR="008A18B1" w:rsidRDefault="008A18B1" w:rsidP="00AE7FF6">
      <w:pPr>
        <w:jc w:val="both"/>
      </w:pPr>
      <w:r>
        <w:t>Su sintaxis en muy parecida a la de los lenguajes de programación Java y C++.</w:t>
      </w:r>
    </w:p>
    <w:p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2"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18" w:name="_Toc125576639"/>
      <w:r w:rsidRPr="008A18B1">
        <w:rPr>
          <w:color w:val="auto"/>
        </w:rPr>
        <w:t xml:space="preserve">Ilustración </w:t>
      </w:r>
      <w:r w:rsidR="00283CD9" w:rsidRPr="008A18B1">
        <w:rPr>
          <w:color w:val="auto"/>
        </w:rPr>
        <w:fldChar w:fldCharType="begin"/>
      </w:r>
      <w:r w:rsidRPr="008A18B1">
        <w:rPr>
          <w:color w:val="auto"/>
        </w:rPr>
        <w:instrText xml:space="preserve"> SEQ Ilustración \* ARABIC </w:instrText>
      </w:r>
      <w:r w:rsidR="00283CD9" w:rsidRPr="008A18B1">
        <w:rPr>
          <w:color w:val="auto"/>
        </w:rPr>
        <w:fldChar w:fldCharType="separate"/>
      </w:r>
      <w:r w:rsidR="00A9756A">
        <w:rPr>
          <w:noProof/>
          <w:color w:val="auto"/>
        </w:rPr>
        <w:t>3</w:t>
      </w:r>
      <w:r w:rsidR="00283CD9" w:rsidRPr="008A18B1">
        <w:rPr>
          <w:color w:val="auto"/>
        </w:rPr>
        <w:fldChar w:fldCharType="end"/>
      </w:r>
      <w:r w:rsidRPr="008A18B1">
        <w:rPr>
          <w:color w:val="auto"/>
        </w:rPr>
        <w:t xml:space="preserve"> : Fragmento de código Javascript</w:t>
      </w:r>
      <w:bookmarkEnd w:id="118"/>
    </w:p>
    <w:p w:rsidR="000B043B" w:rsidRDefault="000B043B" w:rsidP="000B043B"/>
    <w:p w:rsidR="000B043B" w:rsidRDefault="000B043B" w:rsidP="00D20B93">
      <w:pPr>
        <w:pStyle w:val="Ttulo3"/>
      </w:pPr>
      <w:bookmarkStart w:id="119" w:name="_Toc125576610"/>
      <w:r>
        <w:t>2.1.4 Visual Studio Code</w:t>
      </w:r>
      <w:bookmarkEnd w:id="119"/>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lastRenderedPageBreak/>
        <w:t>Aunque recientemente se ha lanzado una versión web, en mi caso he utilizado la versión de escritorio</w:t>
      </w:r>
      <w:r w:rsidR="00961137">
        <w:t>, que se puede apreciar su interfaz zen la ilustración 4</w:t>
      </w:r>
      <w:r>
        <w:t>.</w:t>
      </w:r>
    </w:p>
    <w:p w:rsidR="008D77B8" w:rsidRDefault="008D77B8" w:rsidP="000B043B">
      <w:pPr>
        <w:jc w:val="both"/>
      </w:pPr>
      <w:r>
        <w:t>En este entorno se ha instalado la extensión LiveServer</w:t>
      </w:r>
      <w:r w:rsidR="00F51C46">
        <w:t xml:space="preserve"> (ilustración 5)</w:t>
      </w:r>
      <w:r>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3"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20" w:name="_Toc125576640"/>
      <w:r w:rsidRPr="002428D3">
        <w:rPr>
          <w:color w:val="auto"/>
        </w:rPr>
        <w:t xml:space="preserve">Ilustración </w:t>
      </w:r>
      <w:r w:rsidR="00283CD9" w:rsidRPr="002428D3">
        <w:rPr>
          <w:color w:val="auto"/>
        </w:rPr>
        <w:fldChar w:fldCharType="begin"/>
      </w:r>
      <w:r w:rsidRPr="002428D3">
        <w:rPr>
          <w:color w:val="auto"/>
        </w:rPr>
        <w:instrText xml:space="preserve"> SEQ Ilustración \* ARABIC </w:instrText>
      </w:r>
      <w:r w:rsidR="00283CD9" w:rsidRPr="002428D3">
        <w:rPr>
          <w:color w:val="auto"/>
        </w:rPr>
        <w:fldChar w:fldCharType="separate"/>
      </w:r>
      <w:r w:rsidR="00A9756A">
        <w:rPr>
          <w:noProof/>
          <w:color w:val="auto"/>
        </w:rPr>
        <w:t>4</w:t>
      </w:r>
      <w:r w:rsidR="00283CD9" w:rsidRPr="002428D3">
        <w:rPr>
          <w:color w:val="auto"/>
        </w:rPr>
        <w:fldChar w:fldCharType="end"/>
      </w:r>
      <w:r w:rsidRPr="002428D3">
        <w:rPr>
          <w:color w:val="auto"/>
        </w:rPr>
        <w:t xml:space="preserve"> : Entorno de desarrollo Visual Studio Code</w:t>
      </w:r>
      <w:bookmarkEnd w:id="120"/>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4"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21" w:name="_Toc125576641"/>
      <w:r w:rsidRPr="002428D3">
        <w:rPr>
          <w:color w:val="auto"/>
        </w:rPr>
        <w:t xml:space="preserve">Ilustración </w:t>
      </w:r>
      <w:r w:rsidR="00283CD9" w:rsidRPr="002428D3">
        <w:rPr>
          <w:color w:val="auto"/>
        </w:rPr>
        <w:fldChar w:fldCharType="begin"/>
      </w:r>
      <w:r w:rsidRPr="002428D3">
        <w:rPr>
          <w:color w:val="auto"/>
        </w:rPr>
        <w:instrText xml:space="preserve"> SEQ Ilustración \* ARABIC </w:instrText>
      </w:r>
      <w:r w:rsidR="00283CD9" w:rsidRPr="002428D3">
        <w:rPr>
          <w:color w:val="auto"/>
        </w:rPr>
        <w:fldChar w:fldCharType="separate"/>
      </w:r>
      <w:r w:rsidR="00A9756A">
        <w:rPr>
          <w:noProof/>
          <w:color w:val="auto"/>
        </w:rPr>
        <w:t>5</w:t>
      </w:r>
      <w:r w:rsidR="00283CD9" w:rsidRPr="002428D3">
        <w:rPr>
          <w:color w:val="auto"/>
        </w:rPr>
        <w:fldChar w:fldCharType="end"/>
      </w:r>
      <w:r w:rsidR="008D77B8">
        <w:rPr>
          <w:color w:val="auto"/>
        </w:rPr>
        <w:t xml:space="preserve"> : Extensión LiveServer</w:t>
      </w:r>
      <w:r w:rsidRPr="002428D3">
        <w:rPr>
          <w:color w:val="auto"/>
        </w:rPr>
        <w:t xml:space="preserve"> de Visual Studio Code</w:t>
      </w:r>
      <w:bookmarkEnd w:id="121"/>
    </w:p>
    <w:p w:rsidR="005755B1" w:rsidRDefault="005755B1" w:rsidP="00D20B93">
      <w:pPr>
        <w:pStyle w:val="Ttulo3"/>
      </w:pPr>
      <w:bookmarkStart w:id="122" w:name="_Toc125576611"/>
      <w:r>
        <w:lastRenderedPageBreak/>
        <w:t>2.1.5 Firebase</w:t>
      </w:r>
      <w:bookmarkEnd w:id="122"/>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desarrollo, crecimiento, monetización y análisis. Permite que los desarrolladores no tengan que </w:t>
      </w:r>
      <w:r w:rsidR="006B21D7" w:rsidRPr="0068022D">
        <w:rPr>
          <w:highlight w:val="yellow"/>
        </w:rPr>
        <w:t>enfocarse</w:t>
      </w:r>
      <w:r w:rsidR="006B21D7">
        <w:t xml:space="preserve"> </w:t>
      </w:r>
      <w:r>
        <w:t>tanto en el backend, tanto para el desarrollo como para el mantenimiento.</w:t>
      </w:r>
    </w:p>
    <w:p w:rsidR="003B004B" w:rsidDel="006B21D7" w:rsidRDefault="003B004B" w:rsidP="003B004B">
      <w:pPr>
        <w:jc w:val="both"/>
        <w:rPr>
          <w:del w:id="123" w:author="ivan del pino" w:date="2023-03-07T20:09:00Z"/>
        </w:rPr>
      </w:pPr>
      <w:r>
        <w:t>Entre sus ventajas están que permite compartir datos en tiempo real, envío de mensajes, tiene un único panel, soporte gratuito, una gran escalabilidad (</w:t>
      </w:r>
      <w:ins w:id="124" w:author="ivan del pino" w:date="2023-03-07T20:09:00Z">
        <w:r w:rsidR="006B21D7">
          <w:t xml:space="preserve">la versión utilizada para el proyecto </w:t>
        </w:r>
      </w:ins>
      <w:del w:id="125" w:author="ivan del pino" w:date="2023-03-07T20:09:00Z">
        <w:r w:rsidDel="006B21D7">
          <w:delText xml:space="preserve">en </w:delText>
        </w:r>
        <w:r w:rsidR="00283CD9" w:rsidRPr="00283CD9">
          <w:rPr>
            <w:highlight w:val="yellow"/>
            <w:rPrChange w:id="126" w:author="Maximiliano Paredes Velasco" w:date="2023-02-23T20:08:00Z">
              <w:rPr/>
            </w:rPrChange>
          </w:rPr>
          <w:delText>mi</w:delText>
        </w:r>
        <w:r w:rsidDel="006B21D7">
          <w:delText xml:space="preserve"> versión </w:delText>
        </w:r>
      </w:del>
      <w:r>
        <w:t>es gratuita y está limitado el uso diario de sus diferentes herramientas, pero se puede acceder a una versión de pago adaptado a las diferentes necesidades que tenga el desarrollador de una manera rápida y sencilla), entre otras.</w:t>
      </w:r>
    </w:p>
    <w:p w:rsidR="009E3E0C" w:rsidDel="006B21D7" w:rsidRDefault="009E3E0C" w:rsidP="003B004B">
      <w:pPr>
        <w:jc w:val="both"/>
        <w:rPr>
          <w:del w:id="127" w:author="ivan del pino" w:date="2023-03-07T20:09:00Z"/>
        </w:rPr>
      </w:pPr>
      <w:commentRangeStart w:id="128"/>
      <w:del w:id="129" w:author="ivan del pino" w:date="2023-03-07T20:09:00Z">
        <w:r w:rsidDel="006B21D7">
          <w:delText>Dentro de Firebase, se creó la aplicación TheZombieWorld, como se puede ver en la ilustración 6, donde se implementa la base de datos.</w:delText>
        </w:r>
        <w:commentRangeEnd w:id="128"/>
        <w:r w:rsidR="00EF792D" w:rsidDel="006B21D7">
          <w:rPr>
            <w:rStyle w:val="Refdecomentario"/>
          </w:rPr>
          <w:commentReference w:id="128"/>
        </w:r>
      </w:del>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5"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30" w:name="_Toc125576642"/>
      <w:r w:rsidRPr="003B004B">
        <w:rPr>
          <w:color w:val="auto"/>
        </w:rPr>
        <w:t xml:space="preserve">Ilustración </w:t>
      </w:r>
      <w:r w:rsidR="00283CD9" w:rsidRPr="003B004B">
        <w:rPr>
          <w:color w:val="auto"/>
        </w:rPr>
        <w:fldChar w:fldCharType="begin"/>
      </w:r>
      <w:r w:rsidRPr="003B004B">
        <w:rPr>
          <w:color w:val="auto"/>
        </w:rPr>
        <w:instrText xml:space="preserve"> SEQ Ilustración \* ARABIC </w:instrText>
      </w:r>
      <w:r w:rsidR="00283CD9" w:rsidRPr="003B004B">
        <w:rPr>
          <w:color w:val="auto"/>
        </w:rPr>
        <w:fldChar w:fldCharType="separate"/>
      </w:r>
      <w:r w:rsidR="00A9756A">
        <w:rPr>
          <w:noProof/>
          <w:color w:val="auto"/>
        </w:rPr>
        <w:t>6</w:t>
      </w:r>
      <w:r w:rsidR="00283CD9" w:rsidRPr="003B004B">
        <w:rPr>
          <w:color w:val="auto"/>
        </w:rPr>
        <w:fldChar w:fldCharType="end"/>
      </w:r>
      <w:r w:rsidRPr="003B004B">
        <w:rPr>
          <w:color w:val="auto"/>
        </w:rPr>
        <w:t xml:space="preserve"> : Herramienta Firebase</w:t>
      </w:r>
      <w:bookmarkEnd w:id="130"/>
    </w:p>
    <w:p w:rsidR="003B004B" w:rsidRDefault="003B004B" w:rsidP="003B004B"/>
    <w:p w:rsidR="00941663" w:rsidRDefault="00941663" w:rsidP="00D20B93">
      <w:pPr>
        <w:pStyle w:val="Ttulo3"/>
      </w:pPr>
      <w:bookmarkStart w:id="131" w:name="_Toc125576612"/>
      <w:r>
        <w:lastRenderedPageBreak/>
        <w:t>2.1.6 Justinmind</w:t>
      </w:r>
      <w:bookmarkEnd w:id="131"/>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6"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132" w:name="_Toc125576643"/>
      <w:r w:rsidRPr="00941663">
        <w:rPr>
          <w:color w:val="auto"/>
        </w:rPr>
        <w:t xml:space="preserve">Ilustración </w:t>
      </w:r>
      <w:r w:rsidR="00283CD9" w:rsidRPr="00941663">
        <w:rPr>
          <w:color w:val="auto"/>
        </w:rPr>
        <w:fldChar w:fldCharType="begin"/>
      </w:r>
      <w:r w:rsidRPr="00941663">
        <w:rPr>
          <w:color w:val="auto"/>
        </w:rPr>
        <w:instrText xml:space="preserve"> SEQ Ilustración \* ARABIC </w:instrText>
      </w:r>
      <w:r w:rsidR="00283CD9" w:rsidRPr="00941663">
        <w:rPr>
          <w:color w:val="auto"/>
        </w:rPr>
        <w:fldChar w:fldCharType="separate"/>
      </w:r>
      <w:r w:rsidR="00A9756A">
        <w:rPr>
          <w:noProof/>
          <w:color w:val="auto"/>
        </w:rPr>
        <w:t>7</w:t>
      </w:r>
      <w:r w:rsidR="00283CD9" w:rsidRPr="00941663">
        <w:rPr>
          <w:color w:val="auto"/>
        </w:rPr>
        <w:fldChar w:fldCharType="end"/>
      </w:r>
      <w:r w:rsidRPr="00941663">
        <w:rPr>
          <w:color w:val="auto"/>
        </w:rPr>
        <w:t xml:space="preserve"> : Herramienta de prototipado Justinmind</w:t>
      </w:r>
      <w:bookmarkEnd w:id="132"/>
    </w:p>
    <w:p w:rsidR="00941663" w:rsidRDefault="00941663" w:rsidP="00D20B93">
      <w:pPr>
        <w:pStyle w:val="Ttulo3"/>
      </w:pPr>
      <w:bookmarkStart w:id="133" w:name="_Toc125576613"/>
      <w:r>
        <w:t>2.1.7 Neocities</w:t>
      </w:r>
      <w:bookmarkEnd w:id="133"/>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solo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lastRenderedPageBreak/>
        <w:t>Se puede observar en la ilustración 8 el uso de esta aplicación para almacenar la web.</w:t>
      </w:r>
    </w:p>
    <w:p w:rsidR="00C65210" w:rsidRDefault="00C65210" w:rsidP="00C65210">
      <w:pPr>
        <w:keepNext/>
        <w:jc w:val="both"/>
      </w:pPr>
      <w:r>
        <w:rPr>
          <w:noProof/>
          <w:lang w:eastAsia="es-ES"/>
        </w:rPr>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7"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134" w:name="_Toc125576644"/>
      <w:r w:rsidRPr="00C65210">
        <w:rPr>
          <w:color w:val="auto"/>
        </w:rPr>
        <w:t xml:space="preserve">Ilustración </w:t>
      </w:r>
      <w:r w:rsidR="00283CD9" w:rsidRPr="00C65210">
        <w:rPr>
          <w:color w:val="auto"/>
        </w:rPr>
        <w:fldChar w:fldCharType="begin"/>
      </w:r>
      <w:r w:rsidRPr="00C65210">
        <w:rPr>
          <w:color w:val="auto"/>
        </w:rPr>
        <w:instrText xml:space="preserve"> SEQ Ilustración \* ARABIC </w:instrText>
      </w:r>
      <w:r w:rsidR="00283CD9" w:rsidRPr="00C65210">
        <w:rPr>
          <w:color w:val="auto"/>
        </w:rPr>
        <w:fldChar w:fldCharType="separate"/>
      </w:r>
      <w:r w:rsidR="00A9756A">
        <w:rPr>
          <w:noProof/>
          <w:color w:val="auto"/>
        </w:rPr>
        <w:t>8</w:t>
      </w:r>
      <w:r w:rsidR="00283CD9" w:rsidRPr="00C65210">
        <w:rPr>
          <w:color w:val="auto"/>
        </w:rPr>
        <w:fldChar w:fldCharType="end"/>
      </w:r>
      <w:r w:rsidRPr="00C65210">
        <w:rPr>
          <w:color w:val="auto"/>
        </w:rPr>
        <w:t xml:space="preserve"> : Web Neocities</w:t>
      </w:r>
      <w:bookmarkEnd w:id="134"/>
    </w:p>
    <w:p w:rsidR="00F04297" w:rsidRDefault="00866358">
      <w:pPr>
        <w:jc w:val="both"/>
        <w:pPrChange w:id="135" w:author="ivan del pino" w:date="2023-03-07T20:15:00Z">
          <w:pPr/>
        </w:pPrChange>
      </w:pPr>
      <w:ins w:id="136" w:author="ivan del pino" w:date="2023-03-07T20:13:00Z">
        <w:r>
          <w:t xml:space="preserve">Se ha decidido usar Neocities </w:t>
        </w:r>
      </w:ins>
      <w:ins w:id="137" w:author="ivan del pino" w:date="2023-03-07T20:14:00Z">
        <w:r>
          <w:t>y no Firebase como hosting debido a que Firebase ofrecía un límite de usos de sus productos, de esta manera al tener la aplicación fuera de este, se e</w:t>
        </w:r>
      </w:ins>
      <w:ins w:id="138" w:author="ivan del pino" w:date="2023-03-07T20:15:00Z">
        <w:r>
          <w:t>vitaba aumentar el uso de Firebase para mantener alejado ese límite.</w:t>
        </w:r>
      </w:ins>
      <w:ins w:id="139" w:author="Maximiliano Paredes Velasco" w:date="2023-02-23T20:14:00Z">
        <w:r w:rsidR="00137AC6">
          <w:t>***explicar aquí por qué no se ha usado Firebase como hosting</w:t>
        </w:r>
      </w:ins>
      <w:ins w:id="140" w:author="Maximiliano Paredes Velasco" w:date="2023-02-23T20:15:00Z">
        <w:r w:rsidR="00137AC6">
          <w:t xml:space="preserve"> y se ha decidido usar éste</w:t>
        </w:r>
      </w:ins>
    </w:p>
    <w:p w:rsidR="00E65E3B" w:rsidRDefault="00E65E3B" w:rsidP="00D20B93">
      <w:pPr>
        <w:pStyle w:val="Ttulo3"/>
      </w:pPr>
      <w:bookmarkStart w:id="141" w:name="_Toc125576614"/>
      <w:r>
        <w:t>2.1.8 GitHub</w:t>
      </w:r>
      <w:bookmarkEnd w:id="141"/>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8"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142" w:name="_Toc125576645"/>
      <w:r w:rsidRPr="00F91E42">
        <w:rPr>
          <w:color w:val="auto"/>
        </w:rPr>
        <w:t xml:space="preserve">Ilustración </w:t>
      </w:r>
      <w:r w:rsidR="00283CD9" w:rsidRPr="00F91E42">
        <w:rPr>
          <w:color w:val="auto"/>
        </w:rPr>
        <w:fldChar w:fldCharType="begin"/>
      </w:r>
      <w:r w:rsidRPr="00F91E42">
        <w:rPr>
          <w:color w:val="auto"/>
        </w:rPr>
        <w:instrText xml:space="preserve"> SEQ Ilustración \* ARABIC </w:instrText>
      </w:r>
      <w:r w:rsidR="00283CD9" w:rsidRPr="00F91E42">
        <w:rPr>
          <w:color w:val="auto"/>
        </w:rPr>
        <w:fldChar w:fldCharType="separate"/>
      </w:r>
      <w:r w:rsidR="00A9756A">
        <w:rPr>
          <w:noProof/>
          <w:color w:val="auto"/>
        </w:rPr>
        <w:t>9</w:t>
      </w:r>
      <w:r w:rsidR="00283CD9" w:rsidRPr="00F91E42">
        <w:rPr>
          <w:color w:val="auto"/>
        </w:rPr>
        <w:fldChar w:fldCharType="end"/>
      </w:r>
      <w:r w:rsidRPr="00F91E42">
        <w:rPr>
          <w:color w:val="auto"/>
        </w:rPr>
        <w:t xml:space="preserve"> : Servicio Web GitHub</w:t>
      </w:r>
      <w:bookmarkEnd w:id="142"/>
    </w:p>
    <w:p w:rsidR="00F91E42" w:rsidRDefault="00F91E42" w:rsidP="00F91E42"/>
    <w:p w:rsidR="00F91E42" w:rsidRDefault="00F91E42">
      <w:pPr>
        <w:spacing w:after="200"/>
      </w:pPr>
      <w:r>
        <w:br w:type="page"/>
      </w:r>
    </w:p>
    <w:p w:rsidR="00F91E42" w:rsidRDefault="00F91E42" w:rsidP="00F91E42"/>
    <w:p w:rsidR="00F91E42" w:rsidRDefault="00137AC6">
      <w:pPr>
        <w:spacing w:after="200"/>
      </w:pPr>
      <w:ins w:id="143" w:author="Maximiliano Paredes Velasco" w:date="2023-02-23T20:15:00Z">
        <w:r>
          <w:t>*** no debe haber páginas en blanco completas</w:t>
        </w:r>
      </w:ins>
      <w:r w:rsidR="00F91E42">
        <w:br w:type="page"/>
      </w:r>
    </w:p>
    <w:p w:rsidR="00F91E42" w:rsidRDefault="007E4CFF" w:rsidP="007E4CFF">
      <w:pPr>
        <w:pStyle w:val="Ttulo1"/>
      </w:pPr>
      <w:bookmarkStart w:id="144" w:name="_Toc125576615"/>
      <w:r>
        <w:lastRenderedPageBreak/>
        <w:t>Capítulo 3: Descripción de la aplicación</w:t>
      </w:r>
      <w:bookmarkEnd w:id="144"/>
    </w:p>
    <w:p w:rsidR="007E4CFF" w:rsidRDefault="007E4CFF" w:rsidP="007E4CFF"/>
    <w:p w:rsidR="007E4CFF" w:rsidRDefault="007E4CFF" w:rsidP="007E4CFF">
      <w:pPr>
        <w:jc w:val="both"/>
      </w:pPr>
      <w:r>
        <w:t xml:space="preserve">En este capítulo se hablará </w:t>
      </w:r>
      <w:r w:rsidR="004312E5">
        <w:t>del desarrollo de</w:t>
      </w:r>
      <w:r w:rsidR="00832255">
        <w:t xml:space="preserve"> la aplicación en </w:t>
      </w:r>
      <w:r w:rsidR="004312E5">
        <w:t xml:space="preserve">sí </w:t>
      </w:r>
      <w:r w:rsidR="00832255">
        <w:t>misma</w:t>
      </w:r>
      <w:r>
        <w:t>, desde la metodología que se ha decidido seguir hasta el final del desarrollo del proyecto.</w:t>
      </w:r>
    </w:p>
    <w:p w:rsidR="007E4CFF" w:rsidRDefault="007E4CFF" w:rsidP="00D20B93">
      <w:pPr>
        <w:pStyle w:val="Ttulo2"/>
      </w:pPr>
      <w:bookmarkStart w:id="145" w:name="_Toc125576616"/>
      <w:r>
        <w:t>3.1 Metodología de trabajo</w:t>
      </w:r>
      <w:bookmarkEnd w:id="145"/>
    </w:p>
    <w:p w:rsidR="007E4CFF" w:rsidRDefault="007E4CFF" w:rsidP="003B56DE">
      <w:pPr>
        <w:jc w:val="both"/>
        <w:rPr>
          <w:ins w:id="146" w:author="ivan del pino" w:date="2023-03-13T16:26:00Z"/>
        </w:rPr>
      </w:pPr>
      <w:r>
        <w:t>El desarrollo del proyecto se ha dividido en seis partes, empezando por un aprendizaje del uso de la plataforma Firebase, así como la creación de una clase Javascript para facilitar el uso de esta.</w:t>
      </w:r>
    </w:p>
    <w:p w:rsidR="004D2EC2" w:rsidRDefault="004D2EC2" w:rsidP="003B56DE">
      <w:pPr>
        <w:jc w:val="both"/>
      </w:pPr>
      <w:ins w:id="147" w:author="ivan del pino" w:date="2023-03-13T16:26:00Z">
        <w:r>
          <w:t xml:space="preserve">Para este proyecto, se ha seguido </w:t>
        </w:r>
      </w:ins>
      <w:ins w:id="148" w:author="ivan del pino" w:date="2023-03-13T16:27:00Z">
        <w:r>
          <w:t>la metodología de Waterfall, que consiste en dividir el desarrollo de diferentes etapas, y avanzar siguiendo un orden especificado a través de estas etapa</w:t>
        </w:r>
      </w:ins>
      <w:ins w:id="149" w:author="ivan del pino" w:date="2023-03-13T16:28:00Z">
        <w:r>
          <w:t>s. Para avanzar de una etapa a otra, era necesario que la primera etapa estu</w:t>
        </w:r>
      </w:ins>
      <w:ins w:id="150" w:author="ivan del pino" w:date="2023-03-13T16:29:00Z">
        <w:r>
          <w:t>viese completada y hubiese pasado las verificaciones de correcto funcionamiento que esta tuviese.</w:t>
        </w:r>
      </w:ins>
    </w:p>
    <w:p w:rsidR="007E4CFF" w:rsidRDefault="00832255" w:rsidP="003B56DE">
      <w:pPr>
        <w:jc w:val="both"/>
      </w:pPr>
      <w:r>
        <w:t>En primer lugar</w:t>
      </w:r>
      <w:r w:rsidR="007E4CFF">
        <w:t xml:space="preserve">, se </w:t>
      </w:r>
      <w:r w:rsidR="004312E5">
        <w:t>desarrolló</w:t>
      </w:r>
      <w:r w:rsidR="007E4CFF">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37AC6" w:rsidRDefault="00137AC6">
      <w:pPr>
        <w:spacing w:after="200"/>
        <w:rPr>
          <w:ins w:id="151" w:author="Maximiliano Paredes Velasco" w:date="2023-02-23T20:17:00Z"/>
        </w:rPr>
      </w:pPr>
    </w:p>
    <w:p w:rsidR="00120668" w:rsidRDefault="00137AC6">
      <w:pPr>
        <w:spacing w:after="200"/>
      </w:pPr>
      <w:ins w:id="152" w:author="Maximiliano Paredes Velasco" w:date="2023-02-23T20:17:00Z">
        <w:r>
          <w:t>*esto lo tienes que readaptar. Esto no cuenta la metodología formal que has seguido. Debes decir q</w:t>
        </w:r>
      </w:ins>
      <w:ins w:id="153" w:author="Maximiliano Paredes Velasco" w:date="2023-02-23T20:18:00Z">
        <w:r>
          <w:t xml:space="preserve">ué metodología formal has usado (SCRUM, espiral, etc.), qué fases </w:t>
        </w:r>
        <w:r>
          <w:lastRenderedPageBreak/>
          <w:t>tiene, cómo las has adaptado para tu proyecto, etc. y si pones una figura explicando está mejor</w:t>
        </w:r>
      </w:ins>
      <w:r w:rsidR="00120668">
        <w:br w:type="page"/>
      </w:r>
    </w:p>
    <w:p w:rsidR="00120668" w:rsidRDefault="00120668" w:rsidP="00D20B93">
      <w:pPr>
        <w:pStyle w:val="Ttulo2"/>
      </w:pPr>
      <w:bookmarkStart w:id="154" w:name="_Toc125576617"/>
      <w:r>
        <w:lastRenderedPageBreak/>
        <w:t>3.2 Inicio del proyecto</w:t>
      </w:r>
      <w:bookmarkEnd w:id="154"/>
    </w:p>
    <w:p w:rsidR="00A25595" w:rsidRDefault="00A25595" w:rsidP="00120668">
      <w:pPr>
        <w:jc w:val="both"/>
        <w:rPr>
          <w:ins w:id="155" w:author="ivan del pino" w:date="2023-03-13T18:04:00Z"/>
        </w:rPr>
      </w:pPr>
      <w:ins w:id="156" w:author="ivan del pino" w:date="2023-03-13T18:03:00Z">
        <w:r>
          <w:t xml:space="preserve">Al principio del proyecto, se analizaron los diferentes funcionales y no funcionales que debía tener la aplicación. </w:t>
        </w:r>
      </w:ins>
    </w:p>
    <w:p w:rsidR="00F04297" w:rsidRDefault="00BD0BB4">
      <w:pPr>
        <w:pStyle w:val="Ttulo3"/>
        <w:rPr>
          <w:ins w:id="157" w:author="ivan del pino" w:date="2023-03-13T18:04:00Z"/>
        </w:rPr>
        <w:pPrChange w:id="158" w:author="ivan del pino" w:date="2023-03-13T18:04:00Z">
          <w:pPr>
            <w:jc w:val="both"/>
          </w:pPr>
        </w:pPrChange>
      </w:pPr>
      <w:ins w:id="159" w:author="ivan del pino" w:date="2023-03-13T18:15:00Z">
        <w:r>
          <w:t xml:space="preserve">3.2.1 </w:t>
        </w:r>
      </w:ins>
      <w:ins w:id="160" w:author="ivan del pino" w:date="2023-03-13T18:04:00Z">
        <w:r w:rsidR="00A25595">
          <w:t>Requisitos funcionales</w:t>
        </w:r>
      </w:ins>
    </w:p>
    <w:p w:rsidR="00F04297" w:rsidRDefault="00283CD9">
      <w:pPr>
        <w:pStyle w:val="Prrafodelista"/>
        <w:numPr>
          <w:ilvl w:val="0"/>
          <w:numId w:val="11"/>
        </w:numPr>
        <w:jc w:val="both"/>
        <w:rPr>
          <w:ins w:id="161" w:author="ivan del pino" w:date="2023-03-13T18:10:00Z"/>
        </w:rPr>
        <w:pPrChange w:id="162" w:author="ivan del pino" w:date="2023-03-13T18:09:00Z">
          <w:pPr>
            <w:jc w:val="both"/>
          </w:pPr>
        </w:pPrChange>
      </w:pPr>
      <w:ins w:id="163" w:author="ivan del pino" w:date="2023-03-13T18:07:00Z">
        <w:r w:rsidRPr="00283CD9">
          <w:rPr>
            <w:b/>
            <w:rPrChange w:id="164" w:author="ivan del pino" w:date="2023-03-13T18:08:00Z">
              <w:rPr/>
            </w:rPrChange>
          </w:rPr>
          <w:t xml:space="preserve">Diferencia entre estudiantes y profesores: </w:t>
        </w:r>
        <w:r w:rsidR="00A25595">
          <w:t>la aplicación debía de dar una funcionalidad diferente a los profesores y a los estudiantes, para otorgarles di</w:t>
        </w:r>
      </w:ins>
      <w:ins w:id="165" w:author="ivan del pino" w:date="2023-03-13T18:08:00Z">
        <w:r w:rsidR="00A25595">
          <w:t>ferentes funciones dependiendo que quien fuera el usuario.</w:t>
        </w:r>
      </w:ins>
    </w:p>
    <w:p w:rsidR="00F04297" w:rsidRDefault="00A25595">
      <w:pPr>
        <w:pStyle w:val="Prrafodelista"/>
        <w:numPr>
          <w:ilvl w:val="0"/>
          <w:numId w:val="11"/>
        </w:numPr>
        <w:jc w:val="both"/>
        <w:rPr>
          <w:ins w:id="166" w:author="ivan del pino" w:date="2023-03-13T18:08:00Z"/>
        </w:rPr>
        <w:pPrChange w:id="167" w:author="ivan del pino" w:date="2023-03-13T18:09:00Z">
          <w:pPr>
            <w:jc w:val="both"/>
          </w:pPr>
        </w:pPrChange>
      </w:pPr>
      <w:ins w:id="168" w:author="ivan del pino" w:date="2023-03-13T18:10:00Z">
        <w:r>
          <w:rPr>
            <w:b/>
          </w:rPr>
          <w:t>Guardar estado de la partida:</w:t>
        </w:r>
        <w:r>
          <w:t xml:space="preserve"> debe de ser capaz de guardar el progreso de la partida para poder continuar en momentos posteriores.</w:t>
        </w:r>
      </w:ins>
    </w:p>
    <w:p w:rsidR="00F04297" w:rsidRDefault="00A25595">
      <w:pPr>
        <w:pStyle w:val="Prrafodelista"/>
        <w:numPr>
          <w:ilvl w:val="0"/>
          <w:numId w:val="11"/>
        </w:numPr>
        <w:jc w:val="both"/>
        <w:rPr>
          <w:ins w:id="169" w:author="ivan del pino" w:date="2023-03-13T18:11:00Z"/>
        </w:rPr>
        <w:pPrChange w:id="170" w:author="ivan del pino" w:date="2023-03-13T18:09:00Z">
          <w:pPr>
            <w:jc w:val="both"/>
          </w:pPr>
        </w:pPrChange>
      </w:pPr>
      <w:ins w:id="171" w:author="ivan del pino" w:date="2023-03-13T18:08:00Z">
        <w:r>
          <w:rPr>
            <w:b/>
          </w:rPr>
          <w:t>Registro e inicio de sesión de los estudiantes:</w:t>
        </w:r>
        <w:r>
          <w:t xml:space="preserve"> tien</w:t>
        </w:r>
      </w:ins>
      <w:ins w:id="172" w:author="ivan del pino" w:date="2023-03-13T18:09:00Z">
        <w:r>
          <w:t xml:space="preserve">e que ser capaz de permitir el registro de nuevos usuarios así como el inicio de sesión de los ya existentes. </w:t>
        </w:r>
      </w:ins>
      <w:ins w:id="173" w:author="ivan del pino" w:date="2023-03-13T18:10:00Z">
        <w:r>
          <w:t xml:space="preserve">Esto es debido a que la partida puede ser continuada </w:t>
        </w:r>
      </w:ins>
      <w:ins w:id="174" w:author="ivan del pino" w:date="2023-03-13T18:11:00Z">
        <w:r>
          <w:t>más adelante.</w:t>
        </w:r>
      </w:ins>
    </w:p>
    <w:p w:rsidR="00F04297" w:rsidRDefault="00A25595">
      <w:pPr>
        <w:pStyle w:val="Prrafodelista"/>
        <w:numPr>
          <w:ilvl w:val="0"/>
          <w:numId w:val="11"/>
        </w:numPr>
        <w:jc w:val="both"/>
        <w:rPr>
          <w:ins w:id="175" w:author="ivan del pino" w:date="2023-03-13T18:13:00Z"/>
        </w:rPr>
        <w:pPrChange w:id="176" w:author="ivan del pino" w:date="2023-03-13T18:09:00Z">
          <w:pPr>
            <w:jc w:val="both"/>
          </w:pPr>
        </w:pPrChange>
      </w:pPr>
      <w:ins w:id="177" w:author="ivan del pino" w:date="2023-03-13T18:11:00Z">
        <w:r>
          <w:rPr>
            <w:b/>
          </w:rPr>
          <w:t xml:space="preserve">Gestión de </w:t>
        </w:r>
      </w:ins>
      <w:ins w:id="178" w:author="ivan del pino" w:date="2023-03-13T18:12:00Z">
        <w:r>
          <w:rPr>
            <w:b/>
          </w:rPr>
          <w:t>estudiantes</w:t>
        </w:r>
      </w:ins>
      <w:ins w:id="179" w:author="ivan del pino" w:date="2023-03-13T18:11:00Z">
        <w:r>
          <w:rPr>
            <w:b/>
          </w:rPr>
          <w:t>:</w:t>
        </w:r>
        <w:r>
          <w:t xml:space="preserve"> el profesor debe de ser capaz de poder realizar una gestión de los estudiantes que hay dentro de </w:t>
        </w:r>
      </w:ins>
      <w:ins w:id="180" w:author="ivan del pino" w:date="2023-03-13T18:12:00Z">
        <w:r>
          <w:t>la partida.</w:t>
        </w:r>
      </w:ins>
    </w:p>
    <w:p w:rsidR="00F04297" w:rsidRDefault="00BD0BB4">
      <w:pPr>
        <w:pStyle w:val="Prrafodelista"/>
        <w:numPr>
          <w:ilvl w:val="0"/>
          <w:numId w:val="11"/>
        </w:numPr>
        <w:jc w:val="both"/>
        <w:rPr>
          <w:ins w:id="181" w:author="ivan del pino" w:date="2023-03-13T18:15:00Z"/>
        </w:rPr>
        <w:pPrChange w:id="182" w:author="ivan del pino" w:date="2023-03-13T18:09:00Z">
          <w:pPr>
            <w:jc w:val="both"/>
          </w:pPr>
        </w:pPrChange>
      </w:pPr>
      <w:ins w:id="183" w:author="ivan del pino" w:date="2023-03-13T18:13:00Z">
        <w:r>
          <w:rPr>
            <w:b/>
          </w:rPr>
          <w:t>Información de las instrucciones:</w:t>
        </w:r>
        <w:r>
          <w:t xml:space="preserve"> los usuarios deben poder visualizar </w:t>
        </w:r>
      </w:ins>
      <w:ins w:id="184" w:author="ivan del pino" w:date="2023-03-13T18:14:00Z">
        <w:r>
          <w:t>las instrucciones acerca del juego dentro de la aplicación.</w:t>
        </w:r>
      </w:ins>
    </w:p>
    <w:p w:rsidR="00F04297" w:rsidRDefault="00BD0BB4">
      <w:pPr>
        <w:pStyle w:val="Prrafodelista"/>
        <w:numPr>
          <w:ilvl w:val="0"/>
          <w:numId w:val="11"/>
        </w:numPr>
        <w:jc w:val="both"/>
        <w:rPr>
          <w:ins w:id="185" w:author="ivan del pino" w:date="2023-03-13T18:12:00Z"/>
        </w:rPr>
        <w:pPrChange w:id="186" w:author="ivan del pino" w:date="2023-03-13T18:15:00Z">
          <w:pPr>
            <w:jc w:val="both"/>
          </w:pPr>
        </w:pPrChange>
      </w:pPr>
      <w:ins w:id="187" w:author="ivan del pino" w:date="2023-03-13T18:15:00Z">
        <w:r>
          <w:rPr>
            <w:b/>
          </w:rPr>
          <w:t>Tablero y fichas:</w:t>
        </w:r>
        <w:r>
          <w:t xml:space="preserve"> debe de ser implementado un tablero y las dos fichas que representan a los dos equipos.</w:t>
        </w:r>
      </w:ins>
    </w:p>
    <w:p w:rsidR="00F04297" w:rsidRDefault="00A25595">
      <w:pPr>
        <w:pStyle w:val="Prrafodelista"/>
        <w:numPr>
          <w:ilvl w:val="0"/>
          <w:numId w:val="11"/>
        </w:numPr>
        <w:jc w:val="both"/>
        <w:rPr>
          <w:ins w:id="188" w:author="ivan del pino" w:date="2023-03-13T18:15:00Z"/>
        </w:rPr>
        <w:pPrChange w:id="189" w:author="ivan del pino" w:date="2023-03-13T18:09:00Z">
          <w:pPr>
            <w:jc w:val="both"/>
          </w:pPr>
        </w:pPrChange>
      </w:pPr>
      <w:ins w:id="190" w:author="ivan del pino" w:date="2023-03-13T18:12:00Z">
        <w:r>
          <w:rPr>
            <w:b/>
          </w:rPr>
          <w:t>Visibilidad del estado de la partida:</w:t>
        </w:r>
        <w:r>
          <w:t xml:space="preserve"> los usuarios </w:t>
        </w:r>
      </w:ins>
      <w:ins w:id="191" w:author="ivan del pino" w:date="2023-03-13T18:13:00Z">
        <w:r>
          <w:t>tienen que poder visualizar el estado de la partida actualizado.</w:t>
        </w:r>
      </w:ins>
    </w:p>
    <w:p w:rsidR="00BD0BB4" w:rsidRDefault="00BD0BB4" w:rsidP="00BD0BB4">
      <w:pPr>
        <w:pStyle w:val="Ttulo3"/>
        <w:rPr>
          <w:ins w:id="192" w:author="ivan del pino" w:date="2023-03-13T18:17:00Z"/>
        </w:rPr>
      </w:pPr>
      <w:ins w:id="193" w:author="ivan del pino" w:date="2023-03-13T18:15:00Z">
        <w:r>
          <w:t>3.2.1 Requisitos no funcionales</w:t>
        </w:r>
      </w:ins>
    </w:p>
    <w:p w:rsidR="00F04297" w:rsidRDefault="00BD0BB4">
      <w:pPr>
        <w:pStyle w:val="Prrafodelista"/>
        <w:numPr>
          <w:ilvl w:val="0"/>
          <w:numId w:val="14"/>
        </w:numPr>
        <w:rPr>
          <w:ins w:id="194" w:author="ivan del pino" w:date="2023-03-13T18:15:00Z"/>
        </w:rPr>
        <w:pPrChange w:id="195" w:author="ivan del pino" w:date="2023-03-13T18:17:00Z">
          <w:pPr>
            <w:pStyle w:val="Ttulo3"/>
          </w:pPr>
        </w:pPrChange>
      </w:pPr>
      <w:ins w:id="196" w:author="ivan del pino" w:date="2023-03-13T18:17:00Z">
        <w:r>
          <w:rPr>
            <w:b/>
          </w:rPr>
          <w:t xml:space="preserve">Uso de la aplicación: </w:t>
        </w:r>
        <w:r>
          <w:t xml:space="preserve">la aplicación debe poder </w:t>
        </w:r>
      </w:ins>
      <w:ins w:id="197" w:author="ivan del pino" w:date="2023-03-13T18:18:00Z">
        <w:r>
          <w:t>soportar el uso de diferentes equipos a la vez.</w:t>
        </w:r>
      </w:ins>
    </w:p>
    <w:p w:rsidR="00F04297" w:rsidRDefault="00BD0BB4">
      <w:pPr>
        <w:pStyle w:val="Prrafodelista"/>
        <w:numPr>
          <w:ilvl w:val="0"/>
          <w:numId w:val="13"/>
        </w:numPr>
        <w:jc w:val="both"/>
        <w:rPr>
          <w:ins w:id="198" w:author="ivan del pino" w:date="2023-03-13T18:18:00Z"/>
        </w:rPr>
        <w:pPrChange w:id="199" w:author="ivan del pino" w:date="2023-03-13T18:16:00Z">
          <w:pPr>
            <w:jc w:val="both"/>
          </w:pPr>
        </w:pPrChange>
      </w:pPr>
      <w:ins w:id="200" w:author="ivan del pino" w:date="2023-03-13T18:16:00Z">
        <w:r>
          <w:rPr>
            <w:b/>
          </w:rPr>
          <w:t xml:space="preserve">Acceso a la base de datos: </w:t>
        </w:r>
        <w:r>
          <w:t xml:space="preserve">la aplicación debe poder acceder a la base de datos en el momento que </w:t>
        </w:r>
      </w:ins>
      <w:ins w:id="201" w:author="ivan del pino" w:date="2023-03-13T18:17:00Z">
        <w:r>
          <w:t>fuera necesario.</w:t>
        </w:r>
      </w:ins>
    </w:p>
    <w:p w:rsidR="00F04297" w:rsidRDefault="00BD0BB4">
      <w:pPr>
        <w:pStyle w:val="Prrafodelista"/>
        <w:numPr>
          <w:ilvl w:val="0"/>
          <w:numId w:val="13"/>
        </w:numPr>
        <w:jc w:val="both"/>
        <w:rPr>
          <w:ins w:id="202" w:author="ivan del pino" w:date="2023-03-13T18:20:00Z"/>
        </w:rPr>
        <w:pPrChange w:id="203" w:author="ivan del pino" w:date="2023-03-13T18:16:00Z">
          <w:pPr>
            <w:jc w:val="both"/>
          </w:pPr>
        </w:pPrChange>
      </w:pPr>
      <w:ins w:id="204" w:author="ivan del pino" w:date="2023-03-13T18:18:00Z">
        <w:r>
          <w:rPr>
            <w:b/>
          </w:rPr>
          <w:t>Seguridad:</w:t>
        </w:r>
        <w:r>
          <w:t xml:space="preserve"> debe ser segura para que los usuarios</w:t>
        </w:r>
      </w:ins>
      <w:ins w:id="205" w:author="ivan del pino" w:date="2023-03-13T18:19:00Z">
        <w:r>
          <w:t xml:space="preserve"> puedan acceder a su perfil sin que nadie más pueda hacerlo, así como para que nadie más que el profesor pueda utilizar un usuario de profesor.</w:t>
        </w:r>
      </w:ins>
    </w:p>
    <w:p w:rsidR="00F04297" w:rsidRDefault="009510E4">
      <w:pPr>
        <w:pStyle w:val="Prrafodelista"/>
        <w:numPr>
          <w:ilvl w:val="0"/>
          <w:numId w:val="13"/>
        </w:numPr>
        <w:jc w:val="both"/>
        <w:rPr>
          <w:ins w:id="206" w:author="ivan del pino" w:date="2023-03-13T18:14:00Z"/>
        </w:rPr>
        <w:pPrChange w:id="207" w:author="ivan del pino" w:date="2023-03-13T18:16:00Z">
          <w:pPr>
            <w:jc w:val="both"/>
          </w:pPr>
        </w:pPrChange>
      </w:pPr>
      <w:ins w:id="208" w:author="ivan del pino" w:date="2023-03-13T18:20:00Z">
        <w:r>
          <w:rPr>
            <w:b/>
          </w:rPr>
          <w:t>Actualización:</w:t>
        </w:r>
        <w:r>
          <w:t xml:space="preserve"> deber estar actualizada en todos los </w:t>
        </w:r>
      </w:ins>
      <w:ins w:id="209" w:author="ivan del pino" w:date="2023-03-13T18:21:00Z">
        <w:r>
          <w:t>clientes sin que estos necesiten realizar una acción para ello.</w:t>
        </w:r>
      </w:ins>
    </w:p>
    <w:p w:rsidR="00120668" w:rsidDel="009510E4" w:rsidRDefault="00120668" w:rsidP="00120668">
      <w:pPr>
        <w:jc w:val="both"/>
        <w:rPr>
          <w:del w:id="210" w:author="ivan del pino" w:date="2023-03-13T18:21:00Z"/>
        </w:rPr>
      </w:pPr>
      <w:del w:id="211" w:author="ivan del pino" w:date="2023-03-13T18:21:00Z">
        <w:r w:rsidDel="009510E4">
          <w:delText xml:space="preserve">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w:delText>
        </w:r>
        <w:r w:rsidDel="009510E4">
          <w:lastRenderedPageBreak/>
          <w:delText>crear una clase en Javascript dedicada a tener los datos necesarios de esta plataforma para realizar la conexión</w:delText>
        </w:r>
        <w:r w:rsidR="00174AF4" w:rsidDel="009510E4">
          <w:delTex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delText>
        </w:r>
      </w:del>
    </w:p>
    <w:p w:rsidR="00120668" w:rsidDel="009510E4" w:rsidRDefault="00120668" w:rsidP="00120668">
      <w:pPr>
        <w:jc w:val="both"/>
        <w:rPr>
          <w:del w:id="212" w:author="ivan del pino" w:date="2023-03-13T18:21:00Z"/>
        </w:rPr>
      </w:pPr>
      <w:del w:id="213" w:author="ivan del pino" w:date="2023-03-13T18:21:00Z">
        <w:r w:rsidDel="009510E4">
          <w:delText>A la hora de realizar el prototipo, también hubo varias alternativas, donde las más importantes fueron Justinmind y Origami Studio, eligiendo finalmente por Justinmind por la simpleza a la hora de trabajar que este ofrecía y los buenos resultados que daba.</w:delText>
        </w:r>
      </w:del>
    </w:p>
    <w:p w:rsidR="00A82E0B" w:rsidDel="009510E4" w:rsidRDefault="00120668" w:rsidP="00120668">
      <w:pPr>
        <w:jc w:val="both"/>
        <w:rPr>
          <w:del w:id="214" w:author="ivan del pino" w:date="2023-03-13T18:21:00Z"/>
        </w:rPr>
      </w:pPr>
      <w:del w:id="215" w:author="ivan del pino" w:date="2023-03-13T18:21:00Z">
        <w:r w:rsidDel="009510E4">
          <w:delText>En cuanto a Javascript, su tuvieron dudas sobre que bibliotecas incluir en el proyecto, siendo finalmente JQu</w:delText>
        </w:r>
        <w:r w:rsidR="00174AF4" w:rsidDel="009510E4">
          <w:delText>ery la única en ser introducida debido a las funcionalidades y facilidades que ofrece, sobre todo, a la hora de hacer la página más dinámica.</w:delText>
        </w:r>
      </w:del>
    </w:p>
    <w:p w:rsidR="00A82E0B" w:rsidDel="009510E4" w:rsidRDefault="00A82E0B" w:rsidP="00120668">
      <w:pPr>
        <w:jc w:val="both"/>
        <w:rPr>
          <w:del w:id="216" w:author="ivan del pino" w:date="2023-03-13T18:21:00Z"/>
        </w:rPr>
      </w:pPr>
      <w:del w:id="217" w:author="ivan del pino" w:date="2023-03-13T18:21:00Z">
        <w:r w:rsidDel="009510E4">
          <w:delText>Por último, se escogió Neocities ya que era una web fácil de usar para el alojamiento de servicios web y ofrecía las características que se necesitaban para el proyecto de forma gratuita.</w:delText>
        </w:r>
      </w:del>
    </w:p>
    <w:p w:rsidR="00A82E0B" w:rsidRDefault="00137AC6" w:rsidP="00120668">
      <w:pPr>
        <w:jc w:val="both"/>
      </w:pPr>
      <w:ins w:id="218" w:author="Maximiliano Paredes Velasco" w:date="2023-02-23T20:20:00Z">
        <w:r>
          <w:t>***esto debería se la especificación formal de requisitos, decir cuáles son y explicarlos</w:t>
        </w:r>
      </w:ins>
      <w:ins w:id="219" w:author="Maximiliano Paredes Velasco" w:date="2023-02-23T20:21:00Z">
        <w:r>
          <w:t xml:space="preserve">. También puedes </w:t>
        </w:r>
      </w:ins>
      <w:ins w:id="220" w:author="Maximiliano Paredes Velasco" w:date="2023-02-23T20:20:00Z">
        <w:r>
          <w:t xml:space="preserve">hacer una tabla de los mismos </w:t>
        </w:r>
      </w:ins>
      <w:ins w:id="221" w:author="Maximiliano Paredes Velasco" w:date="2023-02-23T20:21:00Z">
        <w:r>
          <w:t>indicando cuales son funcionales y no funcionales. Debes ser más ingenieril y más formal con e</w:t>
        </w:r>
        <w:r w:rsidR="009A5DDA">
          <w:t>l proceso de construcción del proyecto</w:t>
        </w:r>
      </w:ins>
      <w:ins w:id="222" w:author="Maximiliano Paredes Velasco" w:date="2023-02-23T20:28:00Z">
        <w:r w:rsidR="009A5DDA">
          <w:t>. También puedes usar diagrama de uso</w:t>
        </w:r>
      </w:ins>
    </w:p>
    <w:p w:rsidR="00120668" w:rsidRDefault="00A82E0B" w:rsidP="00D20B93">
      <w:pPr>
        <w:pStyle w:val="Ttulo2"/>
      </w:pPr>
      <w:bookmarkStart w:id="223" w:name="_Toc125576618"/>
      <w:r>
        <w:t>3.3 Desarrollo y construcción</w:t>
      </w:r>
      <w:bookmarkEnd w:id="223"/>
      <w:r>
        <w:t xml:space="preserve"> </w:t>
      </w:r>
    </w:p>
    <w:p w:rsidR="00E16DB4" w:rsidRDefault="00E16DB4" w:rsidP="00A5143D">
      <w:pPr>
        <w:jc w:val="both"/>
        <w:rPr>
          <w:ins w:id="224" w:author="ivan del pino" w:date="2023-03-13T19:25:00Z"/>
        </w:rPr>
      </w:pPr>
      <w:ins w:id="225" w:author="ivan del pino" w:date="2023-03-13T19:13:00Z">
        <w:r>
          <w:t>La arquitectura de la aplicació</w:t>
        </w:r>
      </w:ins>
      <w:ins w:id="226" w:author="ivan del pino" w:date="2023-03-13T19:14:00Z">
        <w:r>
          <w:t xml:space="preserve">n está formada principalmente por cuatro componentes, que se pueden agrupar en dos grupos: el </w:t>
        </w:r>
      </w:ins>
      <w:ins w:id="227" w:author="ivan del pino" w:date="2023-03-13T19:15:00Z">
        <w:r w:rsidR="007B33D4">
          <w:t>primer</w:t>
        </w:r>
      </w:ins>
      <w:ins w:id="228" w:author="ivan del pino" w:date="2023-03-13T19:36:00Z">
        <w:r w:rsidR="007B33D4">
          <w:t xml:space="preserve"> grupo</w:t>
        </w:r>
      </w:ins>
      <w:ins w:id="229" w:author="ivan del pino" w:date="2023-03-13T19:15:00Z">
        <w:r>
          <w:t>, formado por el código que implementa la web (los archivos de código HTML, CSS y Javascript)</w:t>
        </w:r>
      </w:ins>
      <w:ins w:id="230" w:author="ivan del pino" w:date="2023-03-13T19:36:00Z">
        <w:r w:rsidR="007B33D4">
          <w:t>,</w:t>
        </w:r>
      </w:ins>
      <w:ins w:id="231" w:author="ivan del pino" w:date="2023-03-13T19:15:00Z">
        <w:r>
          <w:t xml:space="preserve"> y</w:t>
        </w:r>
      </w:ins>
      <w:ins w:id="232" w:author="ivan del pino" w:date="2023-03-13T19:36:00Z">
        <w:r w:rsidR="007B33D4">
          <w:t xml:space="preserve"> el segundo grupo, cuyo componente es </w:t>
        </w:r>
      </w:ins>
      <w:ins w:id="233" w:author="ivan del pino" w:date="2023-03-13T19:15:00Z">
        <w:r>
          <w:t>Firebase,</w:t>
        </w:r>
      </w:ins>
      <w:ins w:id="234" w:author="ivan del pino" w:date="2023-03-13T19:16:00Z">
        <w:r>
          <w:t xml:space="preserve"> </w:t>
        </w:r>
      </w:ins>
      <w:ins w:id="235" w:author="ivan del pino" w:date="2023-03-13T19:37:00Z">
        <w:r w:rsidR="007B33D4">
          <w:t>este es</w:t>
        </w:r>
      </w:ins>
      <w:ins w:id="236" w:author="ivan del pino" w:date="2023-03-13T19:16:00Z">
        <w:r>
          <w:t xml:space="preserve"> externo a la aplicación</w:t>
        </w:r>
      </w:ins>
      <w:ins w:id="237" w:author="ivan del pino" w:date="2023-03-13T19:15:00Z">
        <w:r>
          <w:t xml:space="preserve"> encargado de</w:t>
        </w:r>
      </w:ins>
      <w:ins w:id="238" w:author="ivan del pino" w:date="2023-03-13T19:16:00Z">
        <w:r>
          <w:t xml:space="preserve"> la gestión de la base de datos.</w:t>
        </w:r>
      </w:ins>
    </w:p>
    <w:p w:rsidR="002E7487" w:rsidRDefault="002E7487" w:rsidP="00A5143D">
      <w:pPr>
        <w:jc w:val="both"/>
        <w:rPr>
          <w:ins w:id="239" w:author="ivan del pino" w:date="2023-03-13T19:33:00Z"/>
        </w:rPr>
      </w:pPr>
      <w:ins w:id="240" w:author="ivan del pino" w:date="2023-03-13T19:25:00Z">
        <w:r>
          <w:t>Para ello, se ha seguido una arquitectura de capas, donde Firebase se iba a encargar de la gestión de la ba</w:t>
        </w:r>
      </w:ins>
      <w:ins w:id="241" w:author="ivan del pino" w:date="2023-03-13T19:26:00Z">
        <w:r>
          <w:t>se de datos</w:t>
        </w:r>
      </w:ins>
      <w:ins w:id="242" w:author="ivan del pino" w:date="2023-03-13T19:34:00Z">
        <w:r w:rsidR="009524BC">
          <w:t xml:space="preserve"> mostrada en la ilustración </w:t>
        </w:r>
        <w:r w:rsidR="00194A26">
          <w:t>10</w:t>
        </w:r>
      </w:ins>
      <w:ins w:id="243" w:author="ivan del pino" w:date="2023-03-13T19:26:00Z">
        <w:r>
          <w:t>, la clase Firebase.js, de proporcionar la interacción al resto</w:t>
        </w:r>
      </w:ins>
      <w:ins w:id="244" w:author="ivan del pino" w:date="2023-03-13T19:27:00Z">
        <w:r>
          <w:t xml:space="preserve"> </w:t>
        </w:r>
      </w:ins>
      <w:ins w:id="245" w:author="ivan del pino" w:date="2023-03-13T19:26:00Z">
        <w:r>
          <w:t>de la aplicación</w:t>
        </w:r>
      </w:ins>
      <w:ins w:id="246" w:author="ivan del pino" w:date="2023-03-13T19:31:00Z">
        <w:r>
          <w:t xml:space="preserve"> con la capa anterior</w:t>
        </w:r>
      </w:ins>
      <w:ins w:id="247" w:author="ivan del pino" w:date="2023-03-13T19:27:00Z">
        <w:r>
          <w:t xml:space="preserve">, una tercera que proporciona la funcionalidad a la aplicación, haciendo uso de </w:t>
        </w:r>
      </w:ins>
      <w:ins w:id="248" w:author="ivan del pino" w:date="2023-03-13T19:32:00Z">
        <w:r>
          <w:t>Firebase.js</w:t>
        </w:r>
      </w:ins>
      <w:ins w:id="249" w:author="ivan del pino" w:date="2023-03-13T19:28:00Z">
        <w:r>
          <w:t xml:space="preserve"> o solamente mediante el uso de funciones que no necesitarán </w:t>
        </w:r>
      </w:ins>
      <w:ins w:id="250" w:author="ivan del pino" w:date="2023-03-13T19:32:00Z">
        <w:r>
          <w:t>acceder a la</w:t>
        </w:r>
      </w:ins>
      <w:ins w:id="251" w:author="ivan del pino" w:date="2023-03-13T19:28:00Z">
        <w:r>
          <w:t xml:space="preserve"> base de datos, y por último, una capa encargada de implementar la interfaz.</w:t>
        </w:r>
      </w:ins>
    </w:p>
    <w:p w:rsidR="00F04297" w:rsidRDefault="00F04297">
      <w:pPr>
        <w:keepNext/>
        <w:jc w:val="center"/>
        <w:rPr>
          <w:ins w:id="252" w:author="ivan del pino" w:date="2023-03-13T19:33:00Z"/>
        </w:rPr>
        <w:pPrChange w:id="253" w:author="ivan del pino" w:date="2023-03-13T19:33:00Z">
          <w:pPr>
            <w:jc w:val="center"/>
          </w:pPr>
        </w:pPrChange>
      </w:pPr>
      <w:ins w:id="254" w:author="ivan del pino" w:date="2023-03-13T19:33:00Z">
        <w:r>
          <w:rPr>
            <w:noProof/>
            <w:lang w:eastAsia="es-ES"/>
          </w:rPr>
          <w:lastRenderedPageBreak/>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19"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ins>
    </w:p>
    <w:p w:rsidR="00F04297" w:rsidRDefault="009524BC">
      <w:pPr>
        <w:pStyle w:val="Epgrafe"/>
        <w:jc w:val="center"/>
        <w:rPr>
          <w:ins w:id="255" w:author="ivan del pino" w:date="2023-03-13T19:33:00Z"/>
        </w:rPr>
        <w:pPrChange w:id="256" w:author="ivan del pino" w:date="2023-03-13T19:33:00Z">
          <w:pPr>
            <w:jc w:val="both"/>
          </w:pPr>
        </w:pPrChange>
      </w:pPr>
      <w:ins w:id="257" w:author="ivan del pino" w:date="2023-03-13T19:33:00Z">
        <w:r>
          <w:t xml:space="preserve">Ilustración </w:t>
        </w:r>
        <w:r w:rsidR="00283CD9">
          <w:fldChar w:fldCharType="begin"/>
        </w:r>
        <w:r>
          <w:instrText xml:space="preserve"> SEQ Ilustración \* ARABIC </w:instrText>
        </w:r>
      </w:ins>
      <w:r w:rsidR="00283CD9">
        <w:fldChar w:fldCharType="separate"/>
      </w:r>
      <w:ins w:id="258" w:author="ivan del pino" w:date="2023-03-13T19:53:00Z">
        <w:r w:rsidR="00A9756A">
          <w:rPr>
            <w:noProof/>
          </w:rPr>
          <w:t>10</w:t>
        </w:r>
      </w:ins>
      <w:ins w:id="259" w:author="ivan del pino" w:date="2023-03-13T19:33:00Z">
        <w:r w:rsidR="00283CD9">
          <w:fldChar w:fldCharType="end"/>
        </w:r>
        <w:r>
          <w:t>: Capa encargada de la gestión de la base de datos</w:t>
        </w:r>
      </w:ins>
    </w:p>
    <w:p w:rsidR="00F04297" w:rsidRDefault="00F04297">
      <w:pPr>
        <w:jc w:val="center"/>
        <w:rPr>
          <w:ins w:id="260" w:author="ivan del pino" w:date="2023-03-13T19:13:00Z"/>
        </w:rPr>
        <w:pPrChange w:id="261" w:author="ivan del pino" w:date="2023-03-13T19:33:00Z">
          <w:pPr>
            <w:jc w:val="both"/>
          </w:pPr>
        </w:pPrChange>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lastRenderedPageBreak/>
        <w:t>Ahora, procederé a explicar más detalladamente todo el proceso que he tenido que realizar en el proyecto.</w:t>
      </w:r>
    </w:p>
    <w:p w:rsidR="008A05BC" w:rsidRDefault="009A5DDA" w:rsidP="008A05BC">
      <w:pPr>
        <w:jc w:val="both"/>
        <w:rPr>
          <w:ins w:id="262" w:author="Maximiliano Paredes Velasco" w:date="2023-02-23T20:22:00Z"/>
        </w:rPr>
      </w:pPr>
      <w:ins w:id="263" w:author="Maximiliano Paredes Velasco" w:date="2023-02-23T20:22:00Z">
        <w:r>
          <w:t>**esto es de implementación. Fusionar más adelante con esa parte</w:t>
        </w:r>
      </w:ins>
    </w:p>
    <w:p w:rsidR="009A5DDA" w:rsidRDefault="009A5DDA" w:rsidP="008A05BC">
      <w:pPr>
        <w:jc w:val="both"/>
        <w:rPr>
          <w:ins w:id="264" w:author="Maximiliano Paredes Velasco" w:date="2023-02-23T20:22:00Z"/>
        </w:rPr>
      </w:pPr>
    </w:p>
    <w:p w:rsidR="009A5DDA" w:rsidRDefault="009A5DDA" w:rsidP="008A05BC">
      <w:pPr>
        <w:jc w:val="both"/>
      </w:pPr>
      <w:ins w:id="265" w:author="Maximiliano Paredes Velasco" w:date="2023-02-23T20:23:00Z">
        <w:r>
          <w:t>*aquí debería ir una sección de análisis funcional</w:t>
        </w:r>
      </w:ins>
      <w:ins w:id="266" w:author="Maximiliano Paredes Velasco" w:date="2023-02-23T20:27:00Z">
        <w:r>
          <w:t xml:space="preserve">: </w:t>
        </w:r>
      </w:ins>
      <w:ins w:id="267" w:author="Maximiliano Paredes Velasco" w:date="2023-02-23T20:28:00Z">
        <w:r>
          <w:t xml:space="preserve">la arquitectura </w:t>
        </w:r>
      </w:ins>
      <w:ins w:id="268" w:author="Maximiliano Paredes Velasco" w:date="2023-02-23T20:29:00Z">
        <w:r>
          <w:t>software del producto</w:t>
        </w:r>
      </w:ins>
      <w:ins w:id="269" w:author="Maximiliano Paredes Velasco" w:date="2023-02-23T20:28:00Z">
        <w:r>
          <w:t>, si es un modelo-vista-controlador, o cu</w:t>
        </w:r>
      </w:ins>
      <w:ins w:id="270" w:author="Maximiliano Paredes Velasco" w:date="2023-02-23T20:29:00Z">
        <w:r>
          <w:t xml:space="preserve">alquier otro patrón de diseño, </w:t>
        </w:r>
      </w:ins>
      <w:ins w:id="271" w:author="Maximiliano Paredes Velasco" w:date="2023-02-23T20:28:00Z">
        <w:r>
          <w:t xml:space="preserve">diagrama de clases, </w:t>
        </w:r>
      </w:ins>
      <w:ins w:id="272" w:author="Maximiliano Paredes Velasco" w:date="2023-02-23T20:29:00Z">
        <w:r>
          <w:t>etc. tambi´ne la arquitectura funcional</w:t>
        </w:r>
      </w:ins>
      <w:ins w:id="273" w:author="Maximiliano Paredes Velasco" w:date="2023-02-23T20:30:00Z">
        <w:r>
          <w:t xml:space="preserve"> (una imagen con el servidor firebase, y el cliente del alumno y del profesor, etc.)</w:t>
        </w:r>
      </w:ins>
    </w:p>
    <w:p w:rsidR="008E59BC" w:rsidDel="00A9756A" w:rsidRDefault="008E59BC" w:rsidP="00D20B93">
      <w:pPr>
        <w:pStyle w:val="Ttulo3"/>
        <w:rPr>
          <w:del w:id="274" w:author="ivan del pino" w:date="2023-03-13T19:52:00Z"/>
        </w:rPr>
      </w:pPr>
      <w:bookmarkStart w:id="275" w:name="_Toc125576619"/>
      <w:del w:id="276" w:author="ivan del pino" w:date="2023-03-13T19:52:00Z">
        <w:r w:rsidDel="00A9756A">
          <w:delText>3.3.1 Prototipo</w:delText>
        </w:r>
        <w:bookmarkEnd w:id="275"/>
      </w:del>
    </w:p>
    <w:p w:rsidR="008E59BC" w:rsidDel="00A9756A" w:rsidRDefault="008E59BC" w:rsidP="008E59BC">
      <w:pPr>
        <w:jc w:val="both"/>
        <w:rPr>
          <w:del w:id="277" w:author="ivan del pino" w:date="2023-03-13T19:52:00Z"/>
        </w:rPr>
      </w:pPr>
      <w:del w:id="278" w:author="ivan del pino" w:date="2023-03-13T19:52:00Z">
        <w:r w:rsidDel="00A9756A">
          <w:delTex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delText>
        </w:r>
      </w:del>
    </w:p>
    <w:p w:rsidR="008E59BC" w:rsidDel="00A9756A" w:rsidRDefault="008E59BC" w:rsidP="008E59BC">
      <w:pPr>
        <w:jc w:val="both"/>
        <w:rPr>
          <w:del w:id="279" w:author="ivan del pino" w:date="2023-03-13T19:52:00Z"/>
        </w:rPr>
      </w:pPr>
      <w:del w:id="280" w:author="ivan del pino" w:date="2023-03-13T19:52:00Z">
        <w:r w:rsidDel="00A9756A">
          <w:delText>Una vez estaba claro, se realizo un boceto a mano de las diferentes pestañas que iba a tener, de manera simple pero mostrando, sobre todo, la diferente distribución de los elementos en las distintas paginas.</w:delText>
        </w:r>
      </w:del>
    </w:p>
    <w:p w:rsidR="00CE6DAB" w:rsidDel="00A9756A" w:rsidRDefault="008E59BC" w:rsidP="008E59BC">
      <w:pPr>
        <w:jc w:val="both"/>
        <w:rPr>
          <w:del w:id="281" w:author="ivan del pino" w:date="2023-03-13T19:52:00Z"/>
        </w:rPr>
      </w:pPr>
      <w:del w:id="282" w:author="ivan del pino" w:date="2023-03-13T19:52:00Z">
        <w:r w:rsidDel="00A9756A">
          <w:delTex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delText>
        </w:r>
        <w:r w:rsidR="00C14BF7" w:rsidDel="00A9756A">
          <w:delText xml:space="preserve"> aunque los detalles todavía no estaban definidos, así se podía apreciar correctamente que la distribución de los elementos fuera la correcta para dar una mayor visibilidad y accesibilidad a esta.</w:delText>
        </w:r>
      </w:del>
    </w:p>
    <w:p w:rsidR="008E59BC" w:rsidDel="00A9756A" w:rsidRDefault="00CE6DAB" w:rsidP="008E59BC">
      <w:pPr>
        <w:jc w:val="both"/>
        <w:rPr>
          <w:del w:id="283" w:author="ivan del pino" w:date="2023-03-13T19:52:00Z"/>
        </w:rPr>
      </w:pPr>
      <w:del w:id="284" w:author="ivan del pino" w:date="2023-03-13T19:52:00Z">
        <w:r w:rsidDel="00A9756A">
          <w:delText>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delText>
        </w:r>
        <w:r w:rsidR="008E59BC" w:rsidDel="00A9756A">
          <w:delText xml:space="preserve"> </w:delText>
        </w:r>
      </w:del>
    </w:p>
    <w:p w:rsidR="006A12C8" w:rsidDel="00A9756A" w:rsidRDefault="006A12C8" w:rsidP="008E59BC">
      <w:pPr>
        <w:jc w:val="both"/>
        <w:rPr>
          <w:del w:id="285" w:author="ivan del pino" w:date="2023-03-13T19:52:00Z"/>
        </w:rPr>
      </w:pPr>
      <w:del w:id="286" w:author="ivan del pino" w:date="2023-03-13T19:52:00Z">
        <w:r w:rsidDel="00A9756A">
          <w:lastRenderedPageBreak/>
          <w:delText>Todo esto, aparte de estar implementado en la aplicación final</w:delText>
        </w:r>
        <w:r w:rsidR="005F2967" w:rsidDel="00A9756A">
          <w:delText xml:space="preserve"> de manera más visual</w:delText>
        </w:r>
        <w:r w:rsidDel="00A9756A">
          <w:delText>, Justinmind ha permitido también representarlo en el prototipo, pudiéndose mover entre las diferentes páginas solo pulsando el botón.</w:delText>
        </w:r>
      </w:del>
    </w:p>
    <w:p w:rsidR="006A12C8" w:rsidDel="00A9756A" w:rsidRDefault="006A12C8" w:rsidP="008E59BC">
      <w:pPr>
        <w:jc w:val="both"/>
        <w:rPr>
          <w:del w:id="287" w:author="ivan del pino" w:date="2023-03-13T19:52:00Z"/>
        </w:rPr>
      </w:pPr>
    </w:p>
    <w:p w:rsidR="006A12C8" w:rsidDel="00A9756A" w:rsidRDefault="00F04297" w:rsidP="006A12C8">
      <w:pPr>
        <w:keepNext/>
        <w:jc w:val="both"/>
        <w:rPr>
          <w:del w:id="288" w:author="ivan del pino" w:date="2023-03-13T19:52:00Z"/>
        </w:rPr>
      </w:pPr>
      <w:del w:id="289" w:author="ivan del pino" w:date="2023-03-13T19:52:00Z">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del>
    </w:p>
    <w:p w:rsidR="006A12C8" w:rsidDel="00A9756A" w:rsidRDefault="006A12C8" w:rsidP="006A12C8">
      <w:pPr>
        <w:pStyle w:val="Epgrafe"/>
        <w:jc w:val="center"/>
        <w:rPr>
          <w:del w:id="290" w:author="ivan del pino" w:date="2023-03-13T19:52:00Z"/>
          <w:color w:val="auto"/>
        </w:rPr>
      </w:pPr>
      <w:bookmarkStart w:id="291" w:name="_Toc125576646"/>
      <w:del w:id="292" w:author="ivan del pino" w:date="2023-03-13T19:52:00Z">
        <w:r w:rsidRPr="006A12C8" w:rsidDel="00A9756A">
          <w:rPr>
            <w:color w:val="auto"/>
          </w:rPr>
          <w:delText xml:space="preserve">Ilustración </w:delText>
        </w:r>
        <w:r w:rsidR="00283CD9" w:rsidRPr="006A12C8" w:rsidDel="00A9756A">
          <w:fldChar w:fldCharType="begin"/>
        </w:r>
        <w:r w:rsidRPr="006A12C8" w:rsidDel="00A9756A">
          <w:rPr>
            <w:color w:val="auto"/>
          </w:rPr>
          <w:delInstrText xml:space="preserve"> SEQ Ilustración \* ARABIC </w:delInstrText>
        </w:r>
        <w:r w:rsidR="00283CD9" w:rsidRPr="006A12C8" w:rsidDel="00A9756A">
          <w:fldChar w:fldCharType="separate"/>
        </w:r>
      </w:del>
      <w:del w:id="293" w:author="ivan del pino" w:date="2023-03-13T19:33:00Z">
        <w:r w:rsidR="00E118C8" w:rsidDel="009524BC">
          <w:rPr>
            <w:noProof/>
            <w:color w:val="auto"/>
          </w:rPr>
          <w:delText>10</w:delText>
        </w:r>
      </w:del>
      <w:del w:id="294" w:author="ivan del pino" w:date="2023-03-13T19:52:00Z">
        <w:r w:rsidR="00283CD9" w:rsidRPr="006A12C8" w:rsidDel="00A9756A">
          <w:fldChar w:fldCharType="end"/>
        </w:r>
        <w:r w:rsidRPr="006A12C8" w:rsidDel="00A9756A">
          <w:rPr>
            <w:color w:val="auto"/>
          </w:rPr>
          <w:delText xml:space="preserve"> : Menú elección estudiante o profesor del prototipo</w:delText>
        </w:r>
        <w:bookmarkEnd w:id="291"/>
      </w:del>
    </w:p>
    <w:p w:rsidR="0014310A" w:rsidRDefault="009A5DDA" w:rsidP="0014310A">
      <w:pPr>
        <w:rPr>
          <w:ins w:id="295" w:author="Maximiliano Paredes Velasco" w:date="2023-02-23T20:32:00Z"/>
        </w:rPr>
      </w:pPr>
      <w:ins w:id="296" w:author="Maximiliano Paredes Velasco" w:date="2023-02-23T20:31:00Z">
        <w:r>
          <w:t>Esta sección del prototipo lo mueves a la sección de diseño de la interfaz y lo adaptas te</w:t>
        </w:r>
      </w:ins>
      <w:ins w:id="297" w:author="Maximiliano Paredes Velasco" w:date="2023-02-23T20:32:00Z">
        <w:r>
          <w:t xml:space="preserve">niendo en cuenta el comentario que te hago a continuación. </w:t>
        </w:r>
      </w:ins>
    </w:p>
    <w:p w:rsidR="009A5DDA" w:rsidRDefault="009A5DDA" w:rsidP="0014310A">
      <w:ins w:id="298" w:author="Maximiliano Paredes Velasco" w:date="2023-02-23T20:32:00Z">
        <w:r>
          <w:t>PARA TODO EL DOCUMENTO SOBRE ESTA PARTE DE LA DESCRIPCION</w:t>
        </w:r>
        <w:r w:rsidR="00105531">
          <w:t>:</w:t>
        </w:r>
        <w:r>
          <w:t xml:space="preserve"> </w:t>
        </w:r>
        <w:r w:rsidR="00105531">
          <w:t>En todas estas secciones estás describiendo como si contases una pelíc</w:t>
        </w:r>
      </w:ins>
      <w:ins w:id="299" w:author="Maximiliano Paredes Velasco" w:date="2023-02-23T20:33:00Z">
        <w:r w:rsidR="00105531">
          <w:t>ula o una historia de lo que pasó, y eso no es el hilo conductor de un documento técnico como este. Est</w:t>
        </w:r>
      </w:ins>
      <w:ins w:id="300" w:author="Maximiliano Paredes Velasco" w:date="2023-02-23T20:35:00Z">
        <w:r w:rsidR="00105531">
          <w:t xml:space="preserve">a parte del </w:t>
        </w:r>
      </w:ins>
      <w:ins w:id="301" w:author="Maximiliano Paredes Velasco" w:date="2023-02-23T20:33:00Z">
        <w:r w:rsidR="00105531">
          <w:t>documento se debe organizar en 1)especificación, 2) análisis, 3 diseño</w:t>
        </w:r>
      </w:ins>
      <w:ins w:id="302" w:author="Maximiliano Paredes Velasco" w:date="2023-02-23T20:34:00Z">
        <w:r w:rsidR="00105531">
          <w:t xml:space="preserve"> y prototipado y 4 pruebas. Y en cada una de estas cosa se describe qué se ha hecho en el proyecto pero en esa parte nada más y no contando cómo si fuese una historia</w:t>
        </w:r>
      </w:ins>
      <w:ins w:id="303" w:author="Maximiliano Paredes Velasco" w:date="2023-02-23T20:35:00Z">
        <w:r w:rsidR="00105531">
          <w:t xml:space="preserve"> o una evolución. Le tienes que dejar claro al lector qué requi</w:t>
        </w:r>
      </w:ins>
      <w:ins w:id="304" w:author="Maximiliano Paredes Velasco" w:date="2023-02-23T20:36:00Z">
        <w:r w:rsidR="00105531">
          <w:t>sitos había, qué estructura software se hizo teniendo en cuenta los requisitso, a partir de esta estructura qué diseño se hizo y qué interfaces se diseñaron y por último qué pruebas</w:t>
        </w:r>
      </w:ins>
      <w:ins w:id="305" w:author="Maximiliano Paredes Velasco" w:date="2023-02-23T20:37:00Z">
        <w:r w:rsidR="00105531">
          <w:t xml:space="preserve"> se han hecho.</w:t>
        </w:r>
      </w:ins>
    </w:p>
    <w:p w:rsidR="0014310A" w:rsidRDefault="0014310A" w:rsidP="00D20B93">
      <w:pPr>
        <w:pStyle w:val="Ttulo3"/>
      </w:pPr>
      <w:bookmarkStart w:id="306" w:name="_Toc125576620"/>
      <w:r>
        <w:t>3.3.</w:t>
      </w:r>
      <w:r w:rsidR="00A9756A">
        <w:t>1</w:t>
      </w:r>
      <w:r>
        <w:t xml:space="preserve"> Firebase</w:t>
      </w:r>
      <w:bookmarkEnd w:id="306"/>
    </w:p>
    <w:p w:rsidR="0014310A" w:rsidDel="0064080A" w:rsidRDefault="0073057B" w:rsidP="0073057B">
      <w:pPr>
        <w:jc w:val="both"/>
        <w:rPr>
          <w:del w:id="307"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w:t>
      </w:r>
      <w:r>
        <w:lastRenderedPageBreak/>
        <w:t xml:space="preserve">manejo de sus datos y aprender las diferentes opciones que aportaba para poder decidir </w:t>
      </w:r>
      <w:r w:rsidR="00F36D1D">
        <w:t>su uso</w:t>
      </w:r>
      <w:r>
        <w:t xml:space="preserve"> dentro de la aplicación.</w:t>
      </w:r>
      <w:ins w:id="308" w:author="ivan del pino" w:date="2023-03-13T19:39:00Z">
        <w:r w:rsidR="0064080A">
          <w:t xml:space="preserve"> </w:t>
        </w:r>
      </w:ins>
    </w:p>
    <w:p w:rsidR="0064080A" w:rsidRPr="0014310A" w:rsidRDefault="0064080A" w:rsidP="0073057B">
      <w:pPr>
        <w:jc w:val="both"/>
        <w:rPr>
          <w:ins w:id="309" w:author="ivan del pino" w:date="2023-03-13T19:39:00Z"/>
        </w:rPr>
      </w:pPr>
    </w:p>
    <w:p w:rsidR="00F04297" w:rsidRDefault="00F04297">
      <w:pPr>
        <w:jc w:val="both"/>
        <w:rPr>
          <w:del w:id="310" w:author="ivan del pino" w:date="2023-03-13T19:38:00Z"/>
        </w:rPr>
        <w:pPrChange w:id="311" w:author="ivan del pino" w:date="2023-03-13T19:38:00Z">
          <w:pPr/>
        </w:pPrChange>
      </w:pPr>
    </w:p>
    <w:p w:rsidR="00EE2D0D" w:rsidDel="0064080A" w:rsidRDefault="00EE2D0D">
      <w:pPr>
        <w:spacing w:after="200"/>
        <w:rPr>
          <w:del w:id="312" w:author="ivan del pino" w:date="2023-03-13T19:38:00Z"/>
        </w:rPr>
      </w:pPr>
      <w:del w:id="313" w:author="ivan del pino" w:date="2023-03-13T19:38:00Z">
        <w:r w:rsidDel="0064080A">
          <w:br w:type="page"/>
        </w:r>
      </w:del>
    </w:p>
    <w:p w:rsidR="001A36D0" w:rsidRDefault="00EE2D0D">
      <w:pPr>
        <w:spacing w:after="200"/>
        <w:rPr>
          <w:ins w:id="314" w:author="ivan del pino" w:date="2023-03-13T19:50:00Z"/>
        </w:rPr>
      </w:pPr>
      <w:r>
        <w:lastRenderedPageBreak/>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w:t>
      </w:r>
      <w:del w:id="315"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F04297" w:rsidP="00194061">
      <w:pPr>
        <w:keepNext/>
        <w:spacing w:after="200"/>
        <w:rPr>
          <w:ins w:id="316" w:author="ivan del pino" w:date="2023-03-13T19:50:00Z"/>
        </w:rPr>
      </w:pPr>
      <w:ins w:id="317" w:author="ivan del pino" w:date="2023-03-13T19:50:00Z">
        <w:r>
          <w:rPr>
            <w:noProof/>
            <w:lang w:eastAsia="es-ES"/>
          </w:rPr>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ins>
    </w:p>
    <w:p w:rsidR="00194061" w:rsidRDefault="00194061" w:rsidP="00194061">
      <w:pPr>
        <w:pStyle w:val="Epgrafe"/>
        <w:jc w:val="center"/>
        <w:rPr>
          <w:ins w:id="318" w:author="ivan del pino" w:date="2023-03-13T19:50:00Z"/>
        </w:rPr>
      </w:pPr>
      <w:ins w:id="319" w:author="ivan del pino" w:date="2023-03-13T19:50:00Z">
        <w:r>
          <w:t xml:space="preserve">Ilustración </w:t>
        </w:r>
      </w:ins>
      <w:ins w:id="320" w:author="ivan del pino" w:date="2023-03-13T19:54:00Z">
        <w:r w:rsidR="00A9756A">
          <w:t>11</w:t>
        </w:r>
      </w:ins>
      <w:ins w:id="321" w:author="ivan del pino" w:date="2023-03-13T19:50:00Z">
        <w:r>
          <w:t>: Base de datos Firestore</w:t>
        </w:r>
      </w:ins>
    </w:p>
    <w:p w:rsidR="00F04297" w:rsidRDefault="00F04297">
      <w:pPr>
        <w:spacing w:after="200"/>
        <w:rPr>
          <w:ins w:id="322" w:author="ivan del pino" w:date="2023-03-13T19:48:00Z"/>
        </w:rPr>
        <w:pPrChange w:id="323" w:author="ivan del pino" w:date="2023-03-13T19:38:00Z">
          <w:pPr>
            <w:jc w:val="both"/>
          </w:pPr>
        </w:pPrChange>
      </w:pPr>
    </w:p>
    <w:p w:rsidR="00F04297" w:rsidRDefault="00EF6BD2">
      <w:pPr>
        <w:spacing w:after="200"/>
        <w:rPr>
          <w:ins w:id="324" w:author="ivan del pino" w:date="2023-03-13T19:49:00Z"/>
        </w:rPr>
        <w:pPrChange w:id="325" w:author="ivan del pino" w:date="2023-03-13T19:38:00Z">
          <w:pPr>
            <w:jc w:val="both"/>
          </w:pPr>
        </w:pPrChange>
      </w:pPr>
      <w:ins w:id="326" w:author="ivan del pino" w:date="2023-03-13T19:48:00Z">
        <w:r>
          <w:t xml:space="preserve">Los </w:t>
        </w:r>
      </w:ins>
      <w:ins w:id="327" w:author="ivan del pino" w:date="2023-03-13T19:49:00Z">
        <w:r>
          <w:t xml:space="preserve">principales </w:t>
        </w:r>
      </w:ins>
      <w:ins w:id="328" w:author="ivan del pino" w:date="2023-03-13T19:48:00Z">
        <w:r>
          <w:t>método</w:t>
        </w:r>
      </w:ins>
      <w:ins w:id="329" w:author="ivan del pino" w:date="2023-03-13T19:49:00Z">
        <w:r>
          <w:t>s de Firebase que se han utilizado son:</w:t>
        </w:r>
      </w:ins>
    </w:p>
    <w:p w:rsidR="00EF6BD2" w:rsidRDefault="00EF6BD2" w:rsidP="00EF6BD2">
      <w:pPr>
        <w:pStyle w:val="Prrafodelista"/>
        <w:numPr>
          <w:ilvl w:val="0"/>
          <w:numId w:val="4"/>
        </w:numPr>
        <w:jc w:val="both"/>
      </w:pPr>
      <w:moveToRangeStart w:id="330" w:author="ivan del pino" w:date="2023-03-13T19:49:00Z" w:name="move129629387"/>
      <w:moveTo w:id="331" w:author="ivan del pino" w:date="2023-03-13T19:49:00Z">
        <w:r>
          <w:t>SaveTasks: era el encargado de crear una colección nueva con los datos que se pasarán por argumentos. Principalmente se usa para la creación de nuevos usuarios.</w:t>
        </w:r>
      </w:moveTo>
    </w:p>
    <w:p w:rsidR="00EF6BD2" w:rsidRDefault="00EF6BD2" w:rsidP="00EF6BD2">
      <w:pPr>
        <w:pStyle w:val="Prrafodelista"/>
        <w:numPr>
          <w:ilvl w:val="0"/>
          <w:numId w:val="4"/>
        </w:numPr>
        <w:jc w:val="both"/>
      </w:pPr>
      <w:moveTo w:id="332" w:author="ivan del pino" w:date="2023-03-13T19:49:00Z">
        <w:r>
          <w:t>GetTasks: su función es la extracción de todos los datos de la base de datos. Este método se usaba cuando necesitabas usar más de uno de los elementos que estaban guardados en la colección.</w:t>
        </w:r>
      </w:moveTo>
    </w:p>
    <w:p w:rsidR="00EF6BD2" w:rsidRDefault="00EF6BD2" w:rsidP="00EF6BD2">
      <w:pPr>
        <w:pStyle w:val="Prrafodelista"/>
        <w:numPr>
          <w:ilvl w:val="0"/>
          <w:numId w:val="4"/>
        </w:numPr>
        <w:jc w:val="both"/>
      </w:pPr>
      <w:moveTo w:id="333" w:author="ivan del pino" w:date="2023-03-13T19:49:00Z">
        <w:r>
          <w:t>GetTask: su función era parecida a la de GetTasks, con la diferencia que este solo extraía uno de los elementos.</w:t>
        </w:r>
      </w:moveTo>
    </w:p>
    <w:p w:rsidR="00EF6BD2" w:rsidRDefault="00EF6BD2" w:rsidP="00EF6BD2">
      <w:pPr>
        <w:pStyle w:val="Prrafodelista"/>
        <w:numPr>
          <w:ilvl w:val="0"/>
          <w:numId w:val="4"/>
        </w:numPr>
        <w:jc w:val="both"/>
      </w:pPr>
      <w:moveTo w:id="334" w:author="ivan del pino" w:date="2023-03-13T19:49:00Z">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To>
    </w:p>
    <w:p w:rsidR="00EF6BD2" w:rsidRDefault="00EF6BD2" w:rsidP="00EF6BD2">
      <w:pPr>
        <w:pStyle w:val="Prrafodelista"/>
        <w:numPr>
          <w:ilvl w:val="0"/>
          <w:numId w:val="4"/>
        </w:numPr>
        <w:jc w:val="both"/>
      </w:pPr>
      <w:moveTo w:id="335" w:author="ivan del pino" w:date="2023-03-13T19:49:00Z">
        <w:r>
          <w:lastRenderedPageBreak/>
          <w:t>UpdateTask: se encarga de actualizar los datos de aquellas colecciones que ya estuviesen creadas, como por ejemplo, a la hora de sumar o restar puntos a alguno de los jugadores.</w:t>
        </w:r>
      </w:moveTo>
    </w:p>
    <w:moveToRangeEnd w:id="330"/>
    <w:p w:rsidR="00F04297" w:rsidRDefault="00F04297">
      <w:pPr>
        <w:spacing w:after="200"/>
        <w:rPr>
          <w:ins w:id="336" w:author="ivan del pino" w:date="2023-03-13T19:42:00Z"/>
        </w:rPr>
        <w:pPrChange w:id="337" w:author="ivan del pino" w:date="2023-03-13T19:38:00Z">
          <w:pPr>
            <w:jc w:val="both"/>
          </w:pPr>
        </w:pPrChange>
      </w:pPr>
    </w:p>
    <w:p w:rsidR="00F04297" w:rsidRDefault="00F04297">
      <w:pPr>
        <w:pStyle w:val="Epgrafe"/>
        <w:jc w:val="center"/>
        <w:rPr>
          <w:del w:id="338" w:author="ivan del pino" w:date="2023-03-13T19:49:00Z"/>
        </w:rPr>
        <w:pPrChange w:id="339" w:author="ivan del pino" w:date="2023-03-13T19:43:00Z">
          <w:pPr>
            <w:jc w:val="both"/>
          </w:pPr>
        </w:pPrChange>
      </w:pPr>
      <w:moveToRangeStart w:id="340" w:author="ivan del pino" w:date="2023-03-13T19:42:00Z" w:name="move129628988"/>
      <w:del w:id="341" w:author="ivan del pino" w:date="2023-03-13T19:49:00Z">
        <w:r>
          <w:rPr>
            <w:noProof/>
            <w:lang w:eastAsia="es-ES"/>
          </w:rPr>
          <w:drawing>
            <wp:inline distT="0" distB="0" distL="0" distR="0">
              <wp:extent cx="5400040" cy="2219960"/>
              <wp:effectExtent l="19050" t="0" r="0" b="0"/>
              <wp:docPr id="45"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ToRangeEnd w:id="340"/>
      </w:del>
    </w:p>
    <w:p w:rsidR="00F04297" w:rsidRDefault="00EF6BD2">
      <w:pPr>
        <w:pStyle w:val="Ttulo3"/>
        <w:rPr>
          <w:ins w:id="342" w:author="ivan del pino" w:date="2023-03-13T19:44:00Z"/>
        </w:rPr>
        <w:pPrChange w:id="343" w:author="ivan del pino" w:date="2023-03-13T19:44:00Z">
          <w:pPr>
            <w:jc w:val="both"/>
          </w:pPr>
        </w:pPrChange>
      </w:pPr>
      <w:ins w:id="344" w:author="ivan del pino" w:date="2023-03-13T19:44:00Z">
        <w:r>
          <w:t>3.3.</w:t>
        </w:r>
      </w:ins>
      <w:ins w:id="345" w:author="ivan del pino" w:date="2023-03-13T19:52:00Z">
        <w:r w:rsidR="00A9756A">
          <w:t>2</w:t>
        </w:r>
      </w:ins>
      <w:ins w:id="346" w:author="ivan del pino" w:date="2023-03-13T19:44:00Z">
        <w:r>
          <w:t xml:space="preserve"> </w:t>
        </w:r>
      </w:ins>
      <w:ins w:id="347" w:author="ivan del pino" w:date="2023-03-13T19:45:00Z">
        <w:r>
          <w:t xml:space="preserve">Implementación de fichero </w:t>
        </w:r>
      </w:ins>
      <w:ins w:id="348" w:author="ivan del pino" w:date="2023-03-13T19:44:00Z">
        <w:r>
          <w:t>Firebase</w:t>
        </w:r>
      </w:ins>
      <w:ins w:id="349" w:author="ivan del pino" w:date="2023-03-13T19:45:00Z">
        <w:r>
          <w:t>.js</w:t>
        </w:r>
      </w:ins>
    </w:p>
    <w:p w:rsidR="00FD19B3" w:rsidDel="00EF6BD2" w:rsidRDefault="00EE2D0D" w:rsidP="00EE2D0D">
      <w:pPr>
        <w:jc w:val="both"/>
        <w:rPr>
          <w:del w:id="350" w:author="ivan del pino" w:date="2023-03-13T19:47:00Z"/>
        </w:rPr>
      </w:pPr>
      <w:commentRangeStart w:id="351"/>
      <w:del w:id="352" w:author="ivan del pino" w:date="2023-03-13T19:45:00Z">
        <w:r w:rsidDel="00EF6BD2">
          <w:delText>Esto se implementó en la clase Javascript firebase.js</w:delText>
        </w:r>
      </w:del>
      <w:r w:rsidR="00DB3A18">
        <w:t xml:space="preserve">, </w:t>
      </w:r>
      <w:commentRangeEnd w:id="351"/>
      <w:r w:rsidR="00105531">
        <w:rPr>
          <w:rStyle w:val="Refdecomentario"/>
        </w:rPr>
        <w:commentReference w:id="351"/>
      </w:r>
      <w:ins w:id="353" w:author="ivan del pino" w:date="2023-03-13T19:45:00Z">
        <w:r w:rsidR="00EF6BD2">
          <w:t xml:space="preserve">El fichero Firebase.js, </w:t>
        </w:r>
      </w:ins>
      <w:r w:rsidR="00DB3A18">
        <w:t>que se puede observar en la ilustración 1</w:t>
      </w:r>
      <w:ins w:id="354" w:author="ivan del pino" w:date="2023-03-13T19:54:00Z">
        <w:r w:rsidR="00A9756A">
          <w:t>2</w:t>
        </w:r>
      </w:ins>
      <w:del w:id="355" w:author="ivan del pino" w:date="2023-03-13T19:50:00Z">
        <w:r w:rsidR="00DB3A18" w:rsidDel="00AA3D9D">
          <w:delText>1</w:delText>
        </w:r>
      </w:del>
      <w:r>
        <w:t xml:space="preserve">, </w:t>
      </w:r>
      <w:ins w:id="356" w:author="ivan del pino" w:date="2023-03-13T19:45:00Z">
        <w:r w:rsidR="00EF6BD2">
          <w:t xml:space="preserve">es el encargado de realizar la conexión con la base de datos mediante </w:t>
        </w:r>
      </w:ins>
      <w:ins w:id="357" w:author="ivan del pino" w:date="2023-03-13T19:46:00Z">
        <w:r w:rsidR="00EF6BD2">
          <w:t>los datos que proporciona Firestore para ello, y de implementar las diferentes funciones que van a interactuar con los datos, para as</w:t>
        </w:r>
      </w:ins>
      <w:ins w:id="358" w:author="ivan del pino" w:date="2023-03-13T19:47:00Z">
        <w:r w:rsidR="00EF6BD2">
          <w:t>í poder utilizar estas funciones allí donde fueran a ser necesarias, mediante la importación de ellas.</w:t>
        </w:r>
        <w:r w:rsidR="00EF6BD2" w:rsidDel="00EF6BD2">
          <w:t xml:space="preserve"> </w:t>
        </w:r>
      </w:ins>
      <w:del w:id="359" w:author="ivan del pino" w:date="2023-03-13T19:47:00Z">
        <w:r w:rsidDel="00EF6BD2">
          <w:delText>donde se pueden encontrar los datos necesarios para re</w:delText>
        </w:r>
        <w:r w:rsidR="00FD19B3" w:rsidDel="00EF6BD2">
          <w:delText>alizar la conexión con Firebase y</w:delText>
        </w:r>
        <w:r w:rsidDel="00EF6BD2">
          <w:delText xml:space="preserve"> los diferentes métodos que se usaron a la hora de acceder en la diferentes clases a la base de datos</w:delText>
        </w:r>
        <w:r w:rsidR="00FD19B3" w:rsidDel="00EF6BD2">
          <w:delText xml:space="preserve">. Para poder usar estos métodos fuera de esta clase, </w:delText>
        </w:r>
        <w:r w:rsidR="00330BCC" w:rsidDel="00EF6BD2">
          <w:delText>se tuvo</w:delText>
        </w:r>
        <w:r w:rsidR="00FD19B3" w:rsidDel="00EF6BD2">
          <w:delText xml:space="preserve"> que importar en la clase que se iba a querer utilizar cualquier método</w:delText>
        </w:r>
        <w:r w:rsidR="00330BCC" w:rsidDel="00EF6BD2">
          <w:delText>.</w:delText>
        </w:r>
        <w:r w:rsidR="00FD19B3" w:rsidDel="00EF6BD2">
          <w:delText xml:space="preserve"> </w:delText>
        </w:r>
      </w:del>
    </w:p>
    <w:p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 xml:space="preserve">Los principales </w:t>
      </w:r>
      <w:commentRangeStart w:id="360"/>
      <w:r>
        <w:t xml:space="preserve">métodos </w:t>
      </w:r>
      <w:commentRangeEnd w:id="360"/>
      <w:r w:rsidR="00105531">
        <w:rPr>
          <w:rStyle w:val="Refdecomentario"/>
        </w:rPr>
        <w:commentReference w:id="360"/>
      </w:r>
      <w:r>
        <w:t>de Firebase que se han usado han sido:</w:t>
      </w:r>
    </w:p>
    <w:p w:rsidR="00886123" w:rsidDel="00EF6BD2" w:rsidRDefault="00886123" w:rsidP="00886123">
      <w:pPr>
        <w:pStyle w:val="Prrafodelista"/>
        <w:numPr>
          <w:ilvl w:val="0"/>
          <w:numId w:val="4"/>
        </w:numPr>
        <w:jc w:val="both"/>
      </w:pPr>
      <w:moveFromRangeStart w:id="361" w:author="ivan del pino" w:date="2023-03-13T19:49:00Z" w:name="move129629387"/>
      <w:moveFrom w:id="362" w:author="ivan del pino" w:date="2023-03-13T19:49:00Z">
        <w:r w:rsidDel="00EF6BD2">
          <w:t xml:space="preserve">SaveTasks: era el encargado de </w:t>
        </w:r>
        <w:r w:rsidR="00CD3A53" w:rsidDel="00EF6BD2">
          <w:t>crear una colección nueva con los datos que se pasarán por argumentos. Principalmente se usa para la creación de nuevos usuarios.</w:t>
        </w:r>
      </w:moveFrom>
    </w:p>
    <w:p w:rsidR="00CD3A53" w:rsidDel="00EF6BD2" w:rsidRDefault="00CD3A53" w:rsidP="00886123">
      <w:pPr>
        <w:pStyle w:val="Prrafodelista"/>
        <w:numPr>
          <w:ilvl w:val="0"/>
          <w:numId w:val="4"/>
        </w:numPr>
        <w:jc w:val="both"/>
      </w:pPr>
      <w:moveFrom w:id="363" w:author="ivan del pino" w:date="2023-03-13T19:49:00Z">
        <w:r w:rsidDel="00EF6BD2">
          <w:t>GetTasks: su función es la extracción de todos los datos de la base de datos. Este método se usaba cuando necesitabas usar más de uno de los elementos que estaban guardados en la colección.</w:t>
        </w:r>
      </w:moveFrom>
    </w:p>
    <w:p w:rsidR="00CD3A53" w:rsidDel="00EF6BD2" w:rsidRDefault="00CD3A53" w:rsidP="00886123">
      <w:pPr>
        <w:pStyle w:val="Prrafodelista"/>
        <w:numPr>
          <w:ilvl w:val="0"/>
          <w:numId w:val="4"/>
        </w:numPr>
        <w:jc w:val="both"/>
      </w:pPr>
      <w:moveFrom w:id="364" w:author="ivan del pino" w:date="2023-03-13T19:49:00Z">
        <w:r w:rsidDel="00EF6BD2">
          <w:lastRenderedPageBreak/>
          <w:t>GetTask: su función era parecida a la de GetTasks, con la diferencia que este solo extraía uno de los elementos.</w:t>
        </w:r>
      </w:moveFrom>
    </w:p>
    <w:p w:rsidR="00CD3A53" w:rsidDel="00EF6BD2" w:rsidRDefault="00CD3A53" w:rsidP="00886123">
      <w:pPr>
        <w:pStyle w:val="Prrafodelista"/>
        <w:numPr>
          <w:ilvl w:val="0"/>
          <w:numId w:val="4"/>
        </w:numPr>
        <w:jc w:val="both"/>
      </w:pPr>
      <w:moveFrom w:id="365" w:author="ivan del pino" w:date="2023-03-13T19:49:00Z">
        <w:r w:rsidDel="00EF6BD2">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From>
    </w:p>
    <w:p w:rsidR="00CD3A53" w:rsidDel="00EF6BD2" w:rsidRDefault="00CD3A53" w:rsidP="00886123">
      <w:pPr>
        <w:pStyle w:val="Prrafodelista"/>
        <w:numPr>
          <w:ilvl w:val="0"/>
          <w:numId w:val="4"/>
        </w:numPr>
        <w:jc w:val="both"/>
      </w:pPr>
      <w:moveFrom w:id="366" w:author="ivan del pino" w:date="2023-03-13T19:49:00Z">
        <w:r w:rsidDel="00EF6BD2">
          <w:t>UpdateTask: se encarga de actualizar los datos de aquellas colecciones que ya estuviesen creadas, como por ejemplo, a la hora de sumar o restar puntos a alguno de los jugadores.</w:t>
        </w:r>
      </w:moveFrom>
    </w:p>
    <w:moveFromRangeEnd w:id="361"/>
    <w:p w:rsidR="00FD19B3" w:rsidRDefault="00FD19B3" w:rsidP="00EE2D0D">
      <w:pPr>
        <w:jc w:val="both"/>
      </w:pPr>
    </w:p>
    <w:p w:rsidR="00FD19B3" w:rsidRDefault="00DB3A18" w:rsidP="00FD19B3">
      <w:pPr>
        <w:keepNext/>
        <w:jc w:val="center"/>
      </w:pPr>
      <w:r>
        <w:rPr>
          <w:noProof/>
          <w:lang w:eastAsia="es-ES"/>
        </w:rPr>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2"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367" w:name="_Toc125576647"/>
      <w:r w:rsidRPr="00FD19B3">
        <w:rPr>
          <w:color w:val="auto"/>
        </w:rPr>
        <w:t xml:space="preserve">Ilustración </w:t>
      </w:r>
      <w:r w:rsidR="00283CD9" w:rsidRPr="00FD19B3">
        <w:rPr>
          <w:color w:val="auto"/>
        </w:rPr>
        <w:fldChar w:fldCharType="begin"/>
      </w:r>
      <w:r w:rsidRPr="00FD19B3">
        <w:rPr>
          <w:color w:val="auto"/>
        </w:rPr>
        <w:instrText xml:space="preserve"> SEQ Ilustración \* ARABIC </w:instrText>
      </w:r>
      <w:r w:rsidR="00283CD9" w:rsidRPr="00FD19B3">
        <w:rPr>
          <w:color w:val="auto"/>
        </w:rPr>
        <w:fldChar w:fldCharType="separate"/>
      </w:r>
      <w:ins w:id="368" w:author="ivan del pino" w:date="2023-03-13T19:43:00Z">
        <w:r w:rsidR="00A9756A">
          <w:rPr>
            <w:noProof/>
            <w:color w:val="auto"/>
          </w:rPr>
          <w:t>1</w:t>
        </w:r>
      </w:ins>
      <w:ins w:id="369" w:author="ivan del pino" w:date="2023-03-13T19:54:00Z">
        <w:r w:rsidR="00A9756A">
          <w:rPr>
            <w:noProof/>
            <w:color w:val="auto"/>
          </w:rPr>
          <w:t>2</w:t>
        </w:r>
      </w:ins>
      <w:del w:id="370" w:author="ivan del pino" w:date="2023-03-13T19:33:00Z">
        <w:r w:rsidR="00E118C8" w:rsidDel="009524BC">
          <w:rPr>
            <w:noProof/>
            <w:color w:val="auto"/>
          </w:rPr>
          <w:delText>11</w:delText>
        </w:r>
      </w:del>
      <w:r w:rsidR="00283CD9" w:rsidRPr="00FD19B3">
        <w:rPr>
          <w:color w:val="auto"/>
        </w:rPr>
        <w:fldChar w:fldCharType="end"/>
      </w:r>
      <w:r w:rsidRPr="00FD19B3">
        <w:rPr>
          <w:color w:val="auto"/>
        </w:rPr>
        <w:t xml:space="preserve"> : </w:t>
      </w:r>
      <w:r w:rsidR="00DB3A18">
        <w:rPr>
          <w:color w:val="auto"/>
        </w:rPr>
        <w:t>Datos de Firestore</w:t>
      </w:r>
      <w:bookmarkEnd w:id="367"/>
    </w:p>
    <w:p w:rsidR="00A9756A" w:rsidRDefault="00A9756A" w:rsidP="00A9756A">
      <w:pPr>
        <w:pStyle w:val="Ttulo3"/>
        <w:rPr>
          <w:ins w:id="371" w:author="ivan del pino" w:date="2023-03-13T19:52:00Z"/>
        </w:rPr>
      </w:pPr>
      <w:ins w:id="372" w:author="ivan del pino" w:date="2023-03-13T19:52:00Z">
        <w:r>
          <w:t>3.3.</w:t>
        </w:r>
      </w:ins>
      <w:ins w:id="373" w:author="ivan del pino" w:date="2023-03-13T19:53:00Z">
        <w:r>
          <w:t>3</w:t>
        </w:r>
      </w:ins>
      <w:ins w:id="374" w:author="ivan del pino" w:date="2023-03-13T19:52:00Z">
        <w:r>
          <w:t xml:space="preserve"> Prototipo</w:t>
        </w:r>
      </w:ins>
    </w:p>
    <w:p w:rsidR="00A9756A" w:rsidRDefault="00A9756A" w:rsidP="00A9756A">
      <w:pPr>
        <w:jc w:val="both"/>
        <w:rPr>
          <w:ins w:id="375" w:author="ivan del pino" w:date="2023-03-13T19:52:00Z"/>
        </w:rPr>
      </w:pPr>
      <w:ins w:id="376" w:author="ivan del pino" w:date="2023-03-13T19:52:00Z">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rsidR="00A9756A" w:rsidRDefault="00A9756A" w:rsidP="00A9756A">
      <w:pPr>
        <w:jc w:val="both"/>
        <w:rPr>
          <w:ins w:id="377" w:author="ivan del pino" w:date="2023-03-13T19:52:00Z"/>
        </w:rPr>
      </w:pPr>
      <w:ins w:id="378" w:author="ivan del pino" w:date="2023-03-13T19:52:00Z">
        <w:r>
          <w:lastRenderedPageBreak/>
          <w:t>Una vez estaba claro, se realizo un boceto a mano de las diferentes pestañas que iba a tener, de manera simple pero mostrando, sobre todo, la diferente distribución de los elementos en las distintas paginas.</w:t>
        </w:r>
      </w:ins>
    </w:p>
    <w:p w:rsidR="00A9756A" w:rsidRDefault="00A9756A" w:rsidP="00A9756A">
      <w:pPr>
        <w:jc w:val="both"/>
        <w:rPr>
          <w:ins w:id="379" w:author="ivan del pino" w:date="2023-03-13T19:52:00Z"/>
        </w:rPr>
      </w:pPr>
      <w:ins w:id="380" w:author="ivan del pino" w:date="2023-03-13T19:52:00Z">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ins>
    </w:p>
    <w:p w:rsidR="00A9756A" w:rsidRDefault="00A9756A" w:rsidP="00A9756A">
      <w:pPr>
        <w:jc w:val="both"/>
        <w:rPr>
          <w:ins w:id="381" w:author="ivan del pino" w:date="2023-03-13T19:52:00Z"/>
        </w:rPr>
      </w:pPr>
      <w:ins w:id="382"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ins>
    </w:p>
    <w:p w:rsidR="00A9756A" w:rsidRDefault="00A9756A" w:rsidP="00A9756A">
      <w:pPr>
        <w:jc w:val="both"/>
        <w:rPr>
          <w:ins w:id="383" w:author="ivan del pino" w:date="2023-03-13T19:52:00Z"/>
        </w:rPr>
      </w:pPr>
      <w:ins w:id="384" w:author="ivan del pino" w:date="2023-03-13T19:52:00Z">
        <w:r>
          <w:t>Todo esto, aparte de estar implementado en la aplicación final de manera más visual, Justinmind ha permitido también representarlo en el prototipo, pudiéndose mover entre las diferentes páginas solo pulsando el botón.</w:t>
        </w:r>
      </w:ins>
    </w:p>
    <w:p w:rsidR="00A9756A" w:rsidRDefault="00A9756A" w:rsidP="00A9756A">
      <w:pPr>
        <w:jc w:val="both"/>
        <w:rPr>
          <w:ins w:id="385" w:author="ivan del pino" w:date="2023-03-13T19:52:00Z"/>
        </w:rPr>
      </w:pPr>
    </w:p>
    <w:p w:rsidR="00F04297" w:rsidRDefault="00F04297">
      <w:pPr>
        <w:keepNext/>
        <w:jc w:val="center"/>
        <w:rPr>
          <w:ins w:id="386" w:author="ivan del pino" w:date="2023-03-13T19:53:00Z"/>
        </w:rPr>
        <w:pPrChange w:id="387" w:author="ivan del pino" w:date="2023-03-13T19:53:00Z">
          <w:pPr>
            <w:keepNext/>
            <w:jc w:val="both"/>
          </w:pPr>
        </w:pPrChange>
      </w:pPr>
      <w:ins w:id="388" w:author="ivan del pino" w:date="2023-03-13T19:52:00Z">
        <w:r>
          <w:rPr>
            <w:noProof/>
            <w:lang w:eastAsia="es-ES"/>
          </w:rPr>
          <w:lastRenderedPageBreak/>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ins>
    </w:p>
    <w:p w:rsidR="00F04297" w:rsidRDefault="00A9756A">
      <w:pPr>
        <w:pStyle w:val="Epgrafe"/>
        <w:jc w:val="center"/>
        <w:rPr>
          <w:ins w:id="389" w:author="ivan del pino" w:date="2023-03-13T19:52:00Z"/>
        </w:rPr>
        <w:pPrChange w:id="390" w:author="ivan del pino" w:date="2023-03-13T19:53:00Z">
          <w:pPr>
            <w:keepNext/>
            <w:jc w:val="both"/>
          </w:pPr>
        </w:pPrChange>
      </w:pPr>
      <w:ins w:id="391" w:author="ivan del pino" w:date="2023-03-13T19:53:00Z">
        <w:r>
          <w:t xml:space="preserve">Ilustración </w:t>
        </w:r>
        <w:r w:rsidR="00283CD9">
          <w:fldChar w:fldCharType="begin"/>
        </w:r>
        <w:r>
          <w:instrText xml:space="preserve"> SEQ Ilustración \* ARABIC </w:instrText>
        </w:r>
      </w:ins>
      <w:r w:rsidR="00283CD9">
        <w:fldChar w:fldCharType="separate"/>
      </w:r>
      <w:ins w:id="392" w:author="ivan del pino" w:date="2023-03-13T19:53:00Z">
        <w:r>
          <w:rPr>
            <w:noProof/>
          </w:rPr>
          <w:t>13</w:t>
        </w:r>
        <w:r w:rsidR="00283CD9">
          <w:fldChar w:fldCharType="end"/>
        </w:r>
        <w:r>
          <w:t xml:space="preserve"> : Menú de </w:t>
        </w:r>
        <w:r w:rsidRPr="002E78E4">
          <w:t>elección estudiante o profesor del prototipo</w:t>
        </w:r>
      </w:ins>
    </w:p>
    <w:p w:rsidR="0029369E" w:rsidRPr="0029369E" w:rsidRDefault="0029369E" w:rsidP="0029369E"/>
    <w:p w:rsidR="00FD19B3" w:rsidRDefault="00F04297" w:rsidP="00FD19B3">
      <w:pPr>
        <w:keepNext/>
      </w:pPr>
      <w:moveFromRangeStart w:id="393" w:author="ivan del pino" w:date="2023-03-13T19:42:00Z" w:name="move129628988"/>
      <w:moveFrom w:id="394" w:author="ivan del pino" w:date="2023-03-13T19:42:00Z">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From>
      <w:moveFromRangeEnd w:id="393"/>
    </w:p>
    <w:p w:rsidR="00FD19B3" w:rsidDel="00A27648" w:rsidRDefault="00FD19B3" w:rsidP="00FD19B3">
      <w:pPr>
        <w:pStyle w:val="Epgrafe"/>
        <w:jc w:val="center"/>
        <w:rPr>
          <w:del w:id="395" w:author="ivan del pino" w:date="2023-03-13T19:42:00Z"/>
          <w:color w:val="auto"/>
        </w:rPr>
      </w:pPr>
      <w:bookmarkStart w:id="396" w:name="_Toc125576648"/>
      <w:del w:id="397" w:author="ivan del pino" w:date="2023-03-13T19:42:00Z">
        <w:r w:rsidRPr="00FD19B3" w:rsidDel="00A27648">
          <w:rPr>
            <w:color w:val="auto"/>
          </w:rPr>
          <w:delText xml:space="preserve">Ilustración </w:delText>
        </w:r>
        <w:r w:rsidR="00283CD9" w:rsidRPr="00FD19B3" w:rsidDel="00A27648">
          <w:fldChar w:fldCharType="begin"/>
        </w:r>
        <w:r w:rsidRPr="00FD19B3" w:rsidDel="00A27648">
          <w:rPr>
            <w:color w:val="auto"/>
          </w:rPr>
          <w:delInstrText xml:space="preserve"> SEQ Ilustración \* ARABIC </w:delInstrText>
        </w:r>
        <w:r w:rsidR="00283CD9" w:rsidRPr="00FD19B3" w:rsidDel="00A27648">
          <w:fldChar w:fldCharType="separate"/>
        </w:r>
      </w:del>
      <w:del w:id="398" w:author="ivan del pino" w:date="2023-03-13T19:33:00Z">
        <w:r w:rsidR="00E118C8" w:rsidDel="009524BC">
          <w:rPr>
            <w:noProof/>
            <w:color w:val="auto"/>
          </w:rPr>
          <w:delText>12</w:delText>
        </w:r>
      </w:del>
      <w:del w:id="399" w:author="ivan del pino" w:date="2023-03-13T19:42:00Z">
        <w:r w:rsidR="00283CD9" w:rsidRPr="00FD19B3" w:rsidDel="00A27648">
          <w:fldChar w:fldCharType="end"/>
        </w:r>
        <w:r w:rsidRPr="00FD19B3" w:rsidDel="00A27648">
          <w:rPr>
            <w:color w:val="auto"/>
          </w:rPr>
          <w:delText xml:space="preserve"> : </w:delText>
        </w:r>
        <w:r w:rsidR="00DB3A18" w:rsidDel="00A27648">
          <w:rPr>
            <w:color w:val="auto"/>
          </w:rPr>
          <w:delText>Clase Firebase.js</w:delText>
        </w:r>
        <w:bookmarkEnd w:id="396"/>
      </w:del>
    </w:p>
    <w:p w:rsidR="00475CDF" w:rsidRDefault="00475CDF" w:rsidP="00D20B93">
      <w:pPr>
        <w:pStyle w:val="Ttulo3"/>
      </w:pPr>
    </w:p>
    <w:p w:rsidR="00B9346B" w:rsidRDefault="00475CDF" w:rsidP="00D20B93">
      <w:pPr>
        <w:pStyle w:val="Ttulo3"/>
      </w:pPr>
      <w:bookmarkStart w:id="400" w:name="_Toc125576621"/>
      <w:r>
        <w:t>3.3.</w:t>
      </w:r>
      <w:r w:rsidR="00A9756A">
        <w:t>4</w:t>
      </w:r>
      <w:r>
        <w:t xml:space="preserve"> </w:t>
      </w:r>
      <w:commentRangeStart w:id="401"/>
      <w:r w:rsidR="00D93F05">
        <w:t xml:space="preserve">Desarrollo de la interfaz de </w:t>
      </w:r>
      <w:del w:id="402" w:author="ivan del pino" w:date="2023-03-13T19:51:00Z">
        <w:r w:rsidR="00D93F05" w:rsidDel="00F328ED">
          <w:delText>los menús</w:delText>
        </w:r>
        <w:bookmarkEnd w:id="400"/>
        <w:commentRangeEnd w:id="401"/>
        <w:r w:rsidR="00AE5C86" w:rsidDel="00F328ED">
          <w:rPr>
            <w:rStyle w:val="Refdecomentario"/>
            <w:rFonts w:ascii="Times New Roman" w:eastAsiaTheme="minorHAnsi" w:hAnsi="Times New Roman" w:cstheme="minorBidi"/>
            <w:b w:val="0"/>
            <w:bCs w:val="0"/>
          </w:rPr>
          <w:commentReference w:id="401"/>
        </w:r>
      </w:del>
      <w:ins w:id="403" w:author="ivan del pino" w:date="2023-03-13T19:51:00Z">
        <w:r w:rsidR="00F328ED">
          <w:t>las pantallas</w:t>
        </w:r>
      </w:ins>
    </w:p>
    <w:p w:rsidR="00B9346B" w:rsidRDefault="00B9346B" w:rsidP="00B9346B">
      <w:pPr>
        <w:jc w:val="both"/>
      </w:pPr>
      <w:r>
        <w:t xml:space="preserve">Una vez ya estaba elaborado el prototipo y la funcionalidad de Firebase implementada en el proyecto, el siguiente paso era decidir si continuar por la interfaz de los menús del tablero. Al ser más compleja la del tablero y parte de su </w:t>
      </w:r>
      <w:r>
        <w:lastRenderedPageBreak/>
        <w:t>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3"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bookmarkStart w:id="404" w:name="_Toc125576649"/>
      <w:r w:rsidRPr="0029369E">
        <w:rPr>
          <w:color w:val="auto"/>
        </w:rPr>
        <w:t xml:space="preserve">Ilustración </w:t>
      </w:r>
      <w:r w:rsidR="00283CD9" w:rsidRPr="0029369E">
        <w:rPr>
          <w:color w:val="auto"/>
        </w:rPr>
        <w:fldChar w:fldCharType="begin"/>
      </w:r>
      <w:r w:rsidRPr="0029369E">
        <w:rPr>
          <w:color w:val="auto"/>
        </w:rPr>
        <w:instrText xml:space="preserve"> SEQ Ilustración \* ARABIC </w:instrText>
      </w:r>
      <w:r w:rsidR="00283CD9" w:rsidRPr="0029369E">
        <w:rPr>
          <w:color w:val="auto"/>
        </w:rPr>
        <w:fldChar w:fldCharType="separate"/>
      </w:r>
      <w:r w:rsidR="00EC46C7">
        <w:rPr>
          <w:noProof/>
          <w:color w:val="auto"/>
        </w:rPr>
        <w:t>13</w:t>
      </w:r>
      <w:r w:rsidR="00283CD9" w:rsidRPr="0029369E">
        <w:rPr>
          <w:color w:val="auto"/>
        </w:rPr>
        <w:fldChar w:fldCharType="end"/>
      </w:r>
      <w:r w:rsidRPr="0029369E">
        <w:rPr>
          <w:color w:val="auto"/>
        </w:rPr>
        <w:t xml:space="preserve"> : Menú Principal</w:t>
      </w:r>
      <w:bookmarkEnd w:id="404"/>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lastRenderedPageBreak/>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4"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405" w:name="_Toc125576650"/>
      <w:r w:rsidRPr="008B796F">
        <w:rPr>
          <w:color w:val="auto"/>
        </w:rPr>
        <w:t xml:space="preserve">Ilustración </w:t>
      </w:r>
      <w:r w:rsidR="00283CD9" w:rsidRPr="008B796F">
        <w:rPr>
          <w:color w:val="auto"/>
        </w:rPr>
        <w:fldChar w:fldCharType="begin"/>
      </w:r>
      <w:r w:rsidRPr="008B796F">
        <w:rPr>
          <w:color w:val="auto"/>
        </w:rPr>
        <w:instrText xml:space="preserve"> SEQ Ilustración \* ARABIC </w:instrText>
      </w:r>
      <w:r w:rsidR="00283CD9" w:rsidRPr="008B796F">
        <w:rPr>
          <w:color w:val="auto"/>
        </w:rPr>
        <w:fldChar w:fldCharType="separate"/>
      </w:r>
      <w:ins w:id="406" w:author="ivan del pino" w:date="2023-03-13T19:33:00Z">
        <w:r w:rsidR="009524BC">
          <w:rPr>
            <w:noProof/>
            <w:color w:val="auto"/>
          </w:rPr>
          <w:t>15</w:t>
        </w:r>
      </w:ins>
      <w:del w:id="407" w:author="ivan del pino" w:date="2023-03-13T19:33:00Z">
        <w:r w:rsidR="00E118C8" w:rsidDel="009524BC">
          <w:rPr>
            <w:noProof/>
            <w:color w:val="auto"/>
          </w:rPr>
          <w:delText>14</w:delText>
        </w:r>
      </w:del>
      <w:r w:rsidR="00283CD9" w:rsidRPr="008B796F">
        <w:rPr>
          <w:color w:val="auto"/>
        </w:rPr>
        <w:fldChar w:fldCharType="end"/>
      </w:r>
      <w:r w:rsidRPr="008B796F">
        <w:rPr>
          <w:color w:val="auto"/>
        </w:rPr>
        <w:t xml:space="preserve"> : Instrucciones</w:t>
      </w:r>
      <w:bookmarkEnd w:id="405"/>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lastRenderedPageBreak/>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5"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408" w:name="_Toc125576651"/>
      <w:r w:rsidRPr="008B796F">
        <w:rPr>
          <w:color w:val="auto"/>
        </w:rPr>
        <w:t xml:space="preserve">Ilustración </w:t>
      </w:r>
      <w:r w:rsidR="00283CD9" w:rsidRPr="008B796F">
        <w:rPr>
          <w:color w:val="auto"/>
        </w:rPr>
        <w:fldChar w:fldCharType="begin"/>
      </w:r>
      <w:r w:rsidRPr="008B796F">
        <w:rPr>
          <w:color w:val="auto"/>
        </w:rPr>
        <w:instrText xml:space="preserve"> SEQ Ilustración \* ARABIC </w:instrText>
      </w:r>
      <w:r w:rsidR="00283CD9" w:rsidRPr="008B796F">
        <w:rPr>
          <w:color w:val="auto"/>
        </w:rPr>
        <w:fldChar w:fldCharType="separate"/>
      </w:r>
      <w:ins w:id="409" w:author="ivan del pino" w:date="2023-03-13T19:33:00Z">
        <w:r w:rsidR="009524BC">
          <w:rPr>
            <w:noProof/>
            <w:color w:val="auto"/>
          </w:rPr>
          <w:t>16</w:t>
        </w:r>
      </w:ins>
      <w:r w:rsidR="00283CD9" w:rsidRPr="008B796F">
        <w:rPr>
          <w:color w:val="auto"/>
        </w:rPr>
        <w:fldChar w:fldCharType="end"/>
      </w:r>
      <w:r w:rsidRPr="008B796F">
        <w:rPr>
          <w:color w:val="auto"/>
        </w:rPr>
        <w:t xml:space="preserve"> : Mapa</w:t>
      </w:r>
      <w:bookmarkEnd w:id="408"/>
    </w:p>
    <w:p w:rsidR="008B796F" w:rsidRDefault="008B796F" w:rsidP="008B796F">
      <w:pPr>
        <w:jc w:val="both"/>
      </w:pPr>
    </w:p>
    <w:p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6"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410" w:name="_Toc125576652"/>
      <w:r w:rsidRPr="008B796F">
        <w:rPr>
          <w:color w:val="auto"/>
        </w:rPr>
        <w:t xml:space="preserve">Ilustración </w:t>
      </w:r>
      <w:r w:rsidR="00283CD9" w:rsidRPr="008B796F">
        <w:rPr>
          <w:color w:val="auto"/>
        </w:rPr>
        <w:fldChar w:fldCharType="begin"/>
      </w:r>
      <w:r w:rsidRPr="008B796F">
        <w:rPr>
          <w:color w:val="auto"/>
        </w:rPr>
        <w:instrText xml:space="preserve"> SEQ Ilustración \* ARABIC </w:instrText>
      </w:r>
      <w:r w:rsidR="00283CD9" w:rsidRPr="008B796F">
        <w:rPr>
          <w:color w:val="auto"/>
        </w:rPr>
        <w:fldChar w:fldCharType="separate"/>
      </w:r>
      <w:ins w:id="411" w:author="ivan del pino" w:date="2023-03-13T19:33:00Z">
        <w:r w:rsidR="009524BC">
          <w:rPr>
            <w:noProof/>
            <w:color w:val="auto"/>
          </w:rPr>
          <w:t>17</w:t>
        </w:r>
      </w:ins>
      <w:del w:id="412" w:author="ivan del pino" w:date="2023-03-13T19:33:00Z">
        <w:r w:rsidR="00E118C8" w:rsidDel="009524BC">
          <w:rPr>
            <w:noProof/>
            <w:color w:val="auto"/>
          </w:rPr>
          <w:delText>16</w:delText>
        </w:r>
      </w:del>
      <w:r w:rsidR="00283CD9" w:rsidRPr="008B796F">
        <w:rPr>
          <w:color w:val="auto"/>
        </w:rPr>
        <w:fldChar w:fldCharType="end"/>
      </w:r>
      <w:r w:rsidRPr="008B796F">
        <w:rPr>
          <w:color w:val="auto"/>
        </w:rPr>
        <w:t xml:space="preserve"> : Objetos</w:t>
      </w:r>
      <w:bookmarkEnd w:id="410"/>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lastRenderedPageBreak/>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7"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413" w:name="_Toc125576653"/>
      <w:r w:rsidRPr="00E8451D">
        <w:rPr>
          <w:color w:val="auto"/>
        </w:rPr>
        <w:t xml:space="preserve">Ilustración </w:t>
      </w:r>
      <w:r w:rsidR="00283CD9" w:rsidRPr="00E8451D">
        <w:rPr>
          <w:color w:val="auto"/>
        </w:rPr>
        <w:fldChar w:fldCharType="begin"/>
      </w:r>
      <w:r w:rsidRPr="00E8451D">
        <w:rPr>
          <w:color w:val="auto"/>
        </w:rPr>
        <w:instrText xml:space="preserve"> SEQ Ilustración \* ARABIC </w:instrText>
      </w:r>
      <w:r w:rsidR="00283CD9" w:rsidRPr="00E8451D">
        <w:rPr>
          <w:color w:val="auto"/>
        </w:rPr>
        <w:fldChar w:fldCharType="separate"/>
      </w:r>
      <w:ins w:id="414" w:author="ivan del pino" w:date="2023-03-13T19:33:00Z">
        <w:r w:rsidR="009524BC">
          <w:rPr>
            <w:noProof/>
            <w:color w:val="auto"/>
          </w:rPr>
          <w:t>18</w:t>
        </w:r>
      </w:ins>
      <w:del w:id="415" w:author="ivan del pino" w:date="2023-03-13T19:33:00Z">
        <w:r w:rsidR="00E118C8" w:rsidDel="009524BC">
          <w:rPr>
            <w:noProof/>
            <w:color w:val="auto"/>
          </w:rPr>
          <w:delText>17</w:delText>
        </w:r>
      </w:del>
      <w:r w:rsidR="00283CD9" w:rsidRPr="00E8451D">
        <w:rPr>
          <w:color w:val="auto"/>
        </w:rPr>
        <w:fldChar w:fldCharType="end"/>
      </w:r>
      <w:r w:rsidRPr="00E8451D">
        <w:rPr>
          <w:color w:val="auto"/>
        </w:rPr>
        <w:t xml:space="preserve"> : Personajes</w:t>
      </w:r>
      <w:bookmarkEnd w:id="413"/>
    </w:p>
    <w:p w:rsidR="00E8451D" w:rsidRDefault="00E8451D" w:rsidP="00E8451D">
      <w:pPr>
        <w:keepNext/>
      </w:pPr>
      <w:r>
        <w:rPr>
          <w:noProof/>
          <w:lang w:eastAsia="es-ES"/>
        </w:rPr>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8"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416" w:name="_Toc125576654"/>
      <w:r w:rsidRPr="00E8451D">
        <w:rPr>
          <w:color w:val="auto"/>
        </w:rPr>
        <w:t xml:space="preserve">Ilustración </w:t>
      </w:r>
      <w:r w:rsidR="00283CD9" w:rsidRPr="00E8451D">
        <w:rPr>
          <w:color w:val="auto"/>
        </w:rPr>
        <w:fldChar w:fldCharType="begin"/>
      </w:r>
      <w:r w:rsidRPr="00E8451D">
        <w:rPr>
          <w:color w:val="auto"/>
        </w:rPr>
        <w:instrText xml:space="preserve"> SEQ Ilustración \* ARABIC </w:instrText>
      </w:r>
      <w:r w:rsidR="00283CD9" w:rsidRPr="00E8451D">
        <w:rPr>
          <w:color w:val="auto"/>
        </w:rPr>
        <w:fldChar w:fldCharType="separate"/>
      </w:r>
      <w:ins w:id="417" w:author="ivan del pino" w:date="2023-03-13T19:33:00Z">
        <w:r w:rsidR="009524BC">
          <w:rPr>
            <w:noProof/>
            <w:color w:val="auto"/>
          </w:rPr>
          <w:t>19</w:t>
        </w:r>
      </w:ins>
      <w:del w:id="418" w:author="ivan del pino" w:date="2023-03-13T19:33:00Z">
        <w:r w:rsidR="00E118C8" w:rsidDel="009524BC">
          <w:rPr>
            <w:noProof/>
            <w:color w:val="auto"/>
          </w:rPr>
          <w:delText>18</w:delText>
        </w:r>
      </w:del>
      <w:r w:rsidR="00283CD9" w:rsidRPr="00E8451D">
        <w:rPr>
          <w:color w:val="auto"/>
        </w:rPr>
        <w:fldChar w:fldCharType="end"/>
      </w:r>
      <w:r w:rsidRPr="00E8451D">
        <w:rPr>
          <w:color w:val="auto"/>
        </w:rPr>
        <w:t xml:space="preserve"> : Personajes equipo Zombie</w:t>
      </w:r>
      <w:bookmarkEnd w:id="416"/>
    </w:p>
    <w:p w:rsidR="00E8451D" w:rsidRPr="00E8451D" w:rsidRDefault="00E8451D" w:rsidP="00E8451D"/>
    <w:p w:rsidR="00E8451D" w:rsidRDefault="00E8451D" w:rsidP="00E8451D">
      <w:pPr>
        <w:keepNext/>
      </w:pPr>
      <w:r>
        <w:rPr>
          <w:noProof/>
          <w:lang w:eastAsia="es-ES"/>
        </w:rPr>
        <w:lastRenderedPageBreak/>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9"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419" w:name="_Toc125576655"/>
      <w:r w:rsidRPr="00E8451D">
        <w:rPr>
          <w:color w:val="auto"/>
        </w:rPr>
        <w:t xml:space="preserve">Ilustración </w:t>
      </w:r>
      <w:r w:rsidR="00283CD9" w:rsidRPr="00E8451D">
        <w:rPr>
          <w:color w:val="auto"/>
        </w:rPr>
        <w:fldChar w:fldCharType="begin"/>
      </w:r>
      <w:r w:rsidRPr="00E8451D">
        <w:rPr>
          <w:color w:val="auto"/>
        </w:rPr>
        <w:instrText xml:space="preserve"> SEQ Ilustración \* ARABIC </w:instrText>
      </w:r>
      <w:r w:rsidR="00283CD9" w:rsidRPr="00E8451D">
        <w:rPr>
          <w:color w:val="auto"/>
        </w:rPr>
        <w:fldChar w:fldCharType="separate"/>
      </w:r>
      <w:ins w:id="420" w:author="ivan del pino" w:date="2023-03-13T19:33:00Z">
        <w:r w:rsidR="009524BC">
          <w:rPr>
            <w:noProof/>
            <w:color w:val="auto"/>
          </w:rPr>
          <w:t>20</w:t>
        </w:r>
      </w:ins>
      <w:del w:id="421" w:author="ivan del pino" w:date="2023-03-13T19:33:00Z">
        <w:r w:rsidR="00E118C8" w:rsidDel="009524BC">
          <w:rPr>
            <w:noProof/>
            <w:color w:val="auto"/>
          </w:rPr>
          <w:delText>19</w:delText>
        </w:r>
      </w:del>
      <w:r w:rsidR="00283CD9" w:rsidRPr="00E8451D">
        <w:rPr>
          <w:color w:val="auto"/>
        </w:rPr>
        <w:fldChar w:fldCharType="end"/>
      </w:r>
      <w:r w:rsidRPr="00E8451D">
        <w:rPr>
          <w:color w:val="auto"/>
        </w:rPr>
        <w:t xml:space="preserve"> : Personajes equipo La Resistencia</w:t>
      </w:r>
      <w:bookmarkEnd w:id="419"/>
    </w:p>
    <w:p w:rsidR="00D307E1" w:rsidRDefault="00D307E1" w:rsidP="00D307E1">
      <w:pPr>
        <w:jc w:val="both"/>
      </w:pPr>
      <w:r>
        <w:t xml:space="preserve">En cuanto a la pestaña historia, </w:t>
      </w:r>
      <w:ins w:id="422" w:author="ivan del pino" w:date="2023-03-13T19:57:00Z">
        <w:r w:rsidR="00B23ED4">
          <w:t>tiene el apartado</w:t>
        </w:r>
      </w:ins>
      <w:commentRangeStart w:id="423"/>
      <w:del w:id="424" w:author="ivan del pino" w:date="2023-03-13T19:57:00Z">
        <w:r w:rsidR="009A5B57" w:rsidDel="00B23ED4">
          <w:delText>se ha</w:delText>
        </w:r>
        <w:r w:rsidDel="00B23ED4">
          <w:delText xml:space="preserve"> implementado dos pequeñas funciones </w:delText>
        </w:r>
        <w:commentRangeEnd w:id="423"/>
        <w:r w:rsidR="00105531" w:rsidDel="00B23ED4">
          <w:rPr>
            <w:rStyle w:val="Refdecomentario"/>
          </w:rPr>
          <w:commentReference w:id="423"/>
        </w:r>
        <w:r w:rsidDel="00B23ED4">
          <w:delText xml:space="preserve">en Javascript. La primera se activa al pulsar en </w:delText>
        </w:r>
      </w:del>
      <w:r>
        <w:t xml:space="preserve">+ Info, </w:t>
      </w:r>
      <w:del w:id="425" w:author="ivan del pino" w:date="2023-03-13T19:57:00Z">
        <w:r w:rsidDel="00B23ED4">
          <w:delText xml:space="preserve">y </w:delText>
        </w:r>
      </w:del>
      <w:ins w:id="426" w:author="ivan del pino" w:date="2023-03-13T19:57:00Z">
        <w:r w:rsidR="00B23ED4">
          <w:t xml:space="preserve">que al pulsar, </w:t>
        </w:r>
      </w:ins>
      <w:r>
        <w:t xml:space="preserve">se abre una pequeña ventana con más información acerca de la historia del </w:t>
      </w:r>
      <w:del w:id="427" w:author="ivan del pino" w:date="2023-03-13T19:57:00Z">
        <w:r w:rsidDel="00B23ED4">
          <w:delText xml:space="preserve">juego, y otra que al pulsar el botón en este mensaje de cerrar, la ventana se cierre. </w:delText>
        </w:r>
      </w:del>
      <w:r>
        <w:t>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0"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428" w:name="_Toc125576656"/>
      <w:r w:rsidRPr="00D307E1">
        <w:rPr>
          <w:color w:val="auto"/>
        </w:rPr>
        <w:t xml:space="preserve">Ilustración </w:t>
      </w:r>
      <w:r w:rsidR="00283CD9" w:rsidRPr="00D307E1">
        <w:rPr>
          <w:color w:val="auto"/>
        </w:rPr>
        <w:fldChar w:fldCharType="begin"/>
      </w:r>
      <w:r w:rsidRPr="00D307E1">
        <w:rPr>
          <w:color w:val="auto"/>
        </w:rPr>
        <w:instrText xml:space="preserve"> SEQ Ilustración \* ARABIC </w:instrText>
      </w:r>
      <w:r w:rsidR="00283CD9" w:rsidRPr="00D307E1">
        <w:rPr>
          <w:color w:val="auto"/>
        </w:rPr>
        <w:fldChar w:fldCharType="separate"/>
      </w:r>
      <w:ins w:id="429" w:author="ivan del pino" w:date="2023-03-13T19:33:00Z">
        <w:r w:rsidR="009524BC">
          <w:rPr>
            <w:noProof/>
            <w:color w:val="auto"/>
          </w:rPr>
          <w:t>21</w:t>
        </w:r>
      </w:ins>
      <w:del w:id="430" w:author="ivan del pino" w:date="2023-03-13T19:33:00Z">
        <w:r w:rsidR="00E118C8" w:rsidDel="009524BC">
          <w:rPr>
            <w:noProof/>
            <w:color w:val="auto"/>
          </w:rPr>
          <w:delText>20</w:delText>
        </w:r>
      </w:del>
      <w:r w:rsidR="00283CD9" w:rsidRPr="00D307E1">
        <w:rPr>
          <w:color w:val="auto"/>
        </w:rPr>
        <w:fldChar w:fldCharType="end"/>
      </w:r>
      <w:r w:rsidRPr="00D307E1">
        <w:rPr>
          <w:color w:val="auto"/>
        </w:rPr>
        <w:t xml:space="preserve"> : Historia</w:t>
      </w:r>
      <w:bookmarkEnd w:id="428"/>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lastRenderedPageBreak/>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1"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431" w:name="_Toc125576657"/>
      <w:r w:rsidRPr="00276EEE">
        <w:rPr>
          <w:color w:val="auto"/>
        </w:rPr>
        <w:t xml:space="preserve">Ilustración </w:t>
      </w:r>
      <w:r w:rsidR="00283CD9" w:rsidRPr="00276EEE">
        <w:rPr>
          <w:color w:val="auto"/>
        </w:rPr>
        <w:fldChar w:fldCharType="begin"/>
      </w:r>
      <w:r w:rsidRPr="00276EEE">
        <w:rPr>
          <w:color w:val="auto"/>
        </w:rPr>
        <w:instrText xml:space="preserve"> SEQ Ilustración \* ARABIC </w:instrText>
      </w:r>
      <w:r w:rsidR="00283CD9" w:rsidRPr="00276EEE">
        <w:rPr>
          <w:color w:val="auto"/>
        </w:rPr>
        <w:fldChar w:fldCharType="separate"/>
      </w:r>
      <w:ins w:id="432" w:author="ivan del pino" w:date="2023-03-13T19:33:00Z">
        <w:r w:rsidR="009524BC">
          <w:rPr>
            <w:noProof/>
            <w:color w:val="auto"/>
          </w:rPr>
          <w:t>22</w:t>
        </w:r>
      </w:ins>
      <w:del w:id="433" w:author="ivan del pino" w:date="2023-03-13T19:33:00Z">
        <w:r w:rsidR="00E118C8" w:rsidDel="009524BC">
          <w:rPr>
            <w:noProof/>
            <w:color w:val="auto"/>
          </w:rPr>
          <w:delText>21</w:delText>
        </w:r>
      </w:del>
      <w:r w:rsidR="00283CD9" w:rsidRPr="00276EEE">
        <w:rPr>
          <w:color w:val="auto"/>
        </w:rPr>
        <w:fldChar w:fldCharType="end"/>
      </w:r>
      <w:r w:rsidRPr="00276EEE">
        <w:rPr>
          <w:color w:val="auto"/>
        </w:rPr>
        <w:t xml:space="preserve"> : Menú para elegir si eres un estudiante o un profesor</w:t>
      </w:r>
      <w:bookmarkEnd w:id="431"/>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w:t>
      </w:r>
      <w:r w:rsidR="00915873">
        <w:t>4</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2"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434" w:name="_Toc125576658"/>
      <w:r w:rsidRPr="00F055A1">
        <w:rPr>
          <w:color w:val="auto"/>
        </w:rPr>
        <w:t xml:space="preserve">Ilustración </w:t>
      </w:r>
      <w:r w:rsidR="00283CD9" w:rsidRPr="00F055A1">
        <w:rPr>
          <w:color w:val="auto"/>
        </w:rPr>
        <w:fldChar w:fldCharType="begin"/>
      </w:r>
      <w:r w:rsidRPr="00F055A1">
        <w:rPr>
          <w:color w:val="auto"/>
        </w:rPr>
        <w:instrText xml:space="preserve"> SEQ Ilustración \* ARABIC </w:instrText>
      </w:r>
      <w:r w:rsidR="00283CD9" w:rsidRPr="00F055A1">
        <w:rPr>
          <w:color w:val="auto"/>
        </w:rPr>
        <w:fldChar w:fldCharType="separate"/>
      </w:r>
      <w:ins w:id="435" w:author="ivan del pino" w:date="2023-03-13T19:33:00Z">
        <w:r w:rsidR="009524BC">
          <w:rPr>
            <w:noProof/>
            <w:color w:val="auto"/>
          </w:rPr>
          <w:t>23</w:t>
        </w:r>
      </w:ins>
      <w:del w:id="436" w:author="ivan del pino" w:date="2023-03-13T19:33:00Z">
        <w:r w:rsidR="00E118C8" w:rsidDel="009524BC">
          <w:rPr>
            <w:noProof/>
            <w:color w:val="auto"/>
          </w:rPr>
          <w:delText>22</w:delText>
        </w:r>
      </w:del>
      <w:r w:rsidR="00283CD9" w:rsidRPr="00F055A1">
        <w:rPr>
          <w:color w:val="auto"/>
        </w:rPr>
        <w:fldChar w:fldCharType="end"/>
      </w:r>
      <w:r w:rsidRPr="00F055A1">
        <w:rPr>
          <w:color w:val="auto"/>
        </w:rPr>
        <w:t xml:space="preserve"> : Menú para registro o inicio de sesión de un estudiante</w:t>
      </w:r>
      <w:bookmarkEnd w:id="434"/>
    </w:p>
    <w:p w:rsidR="00FC3FF2" w:rsidRPr="00FC3FF2" w:rsidRDefault="00FC3FF2" w:rsidP="00FC3FF2"/>
    <w:p w:rsidR="00F055A1" w:rsidRDefault="00F055A1" w:rsidP="00F055A1">
      <w:pPr>
        <w:keepNext/>
      </w:pPr>
      <w:r>
        <w:rPr>
          <w:noProof/>
          <w:lang w:eastAsia="es-ES"/>
        </w:rPr>
        <w:lastRenderedPageBreak/>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3"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437" w:name="_Toc125576659"/>
      <w:r w:rsidRPr="00F055A1">
        <w:rPr>
          <w:color w:val="auto"/>
        </w:rPr>
        <w:t xml:space="preserve">Ilustración </w:t>
      </w:r>
      <w:r w:rsidR="00283CD9" w:rsidRPr="00F055A1">
        <w:rPr>
          <w:color w:val="auto"/>
        </w:rPr>
        <w:fldChar w:fldCharType="begin"/>
      </w:r>
      <w:r w:rsidRPr="00F055A1">
        <w:rPr>
          <w:color w:val="auto"/>
        </w:rPr>
        <w:instrText xml:space="preserve"> SEQ Ilustración \* ARABIC </w:instrText>
      </w:r>
      <w:r w:rsidR="00283CD9" w:rsidRPr="00F055A1">
        <w:rPr>
          <w:color w:val="auto"/>
        </w:rPr>
        <w:fldChar w:fldCharType="separate"/>
      </w:r>
      <w:ins w:id="438" w:author="ivan del pino" w:date="2023-03-13T19:33:00Z">
        <w:r w:rsidR="009524BC">
          <w:rPr>
            <w:noProof/>
            <w:color w:val="auto"/>
          </w:rPr>
          <w:t>24</w:t>
        </w:r>
      </w:ins>
      <w:del w:id="439" w:author="ivan del pino" w:date="2023-03-13T19:33:00Z">
        <w:r w:rsidR="00E118C8" w:rsidDel="009524BC">
          <w:rPr>
            <w:noProof/>
            <w:color w:val="auto"/>
          </w:rPr>
          <w:delText>23</w:delText>
        </w:r>
      </w:del>
      <w:r w:rsidR="00283CD9" w:rsidRPr="00F055A1">
        <w:rPr>
          <w:color w:val="auto"/>
        </w:rPr>
        <w:fldChar w:fldCharType="end"/>
      </w:r>
      <w:r w:rsidRPr="00F055A1">
        <w:rPr>
          <w:color w:val="auto"/>
        </w:rPr>
        <w:t xml:space="preserve"> : Introducción de los datos de un estudiante</w:t>
      </w:r>
      <w:bookmarkEnd w:id="437"/>
    </w:p>
    <w:p w:rsidR="006650E7" w:rsidRDefault="006650E7" w:rsidP="006650E7">
      <w:pPr>
        <w:jc w:val="both"/>
      </w:pPr>
      <w:r>
        <w:t xml:space="preserve">En el menú estudiante, </w:t>
      </w:r>
      <w:r w:rsidR="009A5B57">
        <w:t>como se aprecia</w:t>
      </w:r>
      <w:r>
        <w:t xml:space="preserve"> en la figura 2</w:t>
      </w:r>
      <w:r w:rsidR="00915873">
        <w:t>5</w:t>
      </w:r>
      <w:r>
        <w:t>,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r w:rsidR="00915873">
        <w:t>6</w:t>
      </w:r>
      <w:r w:rsidR="004569F7">
        <w:t>)</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40" w:name="_Toc125576660"/>
      <w:r w:rsidRPr="006650E7">
        <w:rPr>
          <w:color w:val="auto"/>
        </w:rPr>
        <w:t xml:space="preserve">Ilustración </w:t>
      </w:r>
      <w:r w:rsidR="00283CD9" w:rsidRPr="006650E7">
        <w:rPr>
          <w:color w:val="auto"/>
        </w:rPr>
        <w:fldChar w:fldCharType="begin"/>
      </w:r>
      <w:r w:rsidRPr="006650E7">
        <w:rPr>
          <w:color w:val="auto"/>
        </w:rPr>
        <w:instrText xml:space="preserve"> SEQ Ilustración \* ARABIC </w:instrText>
      </w:r>
      <w:r w:rsidR="00283CD9" w:rsidRPr="006650E7">
        <w:rPr>
          <w:color w:val="auto"/>
        </w:rPr>
        <w:fldChar w:fldCharType="separate"/>
      </w:r>
      <w:ins w:id="441" w:author="ivan del pino" w:date="2023-03-13T19:33:00Z">
        <w:r w:rsidR="009524BC">
          <w:rPr>
            <w:noProof/>
            <w:color w:val="auto"/>
          </w:rPr>
          <w:t>25</w:t>
        </w:r>
      </w:ins>
      <w:del w:id="442" w:author="ivan del pino" w:date="2023-03-13T19:33:00Z">
        <w:r w:rsidR="00E118C8" w:rsidDel="009524BC">
          <w:rPr>
            <w:noProof/>
            <w:color w:val="auto"/>
          </w:rPr>
          <w:delText>24</w:delText>
        </w:r>
      </w:del>
      <w:r w:rsidR="00283CD9" w:rsidRPr="006650E7">
        <w:rPr>
          <w:color w:val="auto"/>
        </w:rPr>
        <w:fldChar w:fldCharType="end"/>
      </w:r>
      <w:r w:rsidRPr="006650E7">
        <w:rPr>
          <w:color w:val="auto"/>
        </w:rPr>
        <w:t xml:space="preserve"> : Menú estudiante</w:t>
      </w:r>
      <w:bookmarkEnd w:id="440"/>
    </w:p>
    <w:p w:rsidR="006650E7" w:rsidRDefault="006650E7" w:rsidP="006650E7"/>
    <w:p w:rsidR="006650E7" w:rsidRDefault="006650E7" w:rsidP="006650E7">
      <w:pPr>
        <w:keepNext/>
      </w:pPr>
      <w:r>
        <w:rPr>
          <w:noProof/>
          <w:lang w:eastAsia="es-ES"/>
        </w:rPr>
        <w:lastRenderedPageBreak/>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5"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43" w:name="_Toc125576661"/>
      <w:r w:rsidRPr="006650E7">
        <w:rPr>
          <w:color w:val="auto"/>
        </w:rPr>
        <w:t xml:space="preserve">Ilustración </w:t>
      </w:r>
      <w:r w:rsidR="00283CD9" w:rsidRPr="006650E7">
        <w:rPr>
          <w:color w:val="auto"/>
        </w:rPr>
        <w:fldChar w:fldCharType="begin"/>
      </w:r>
      <w:r w:rsidRPr="006650E7">
        <w:rPr>
          <w:color w:val="auto"/>
        </w:rPr>
        <w:instrText xml:space="preserve"> SEQ Ilustración \* ARABIC </w:instrText>
      </w:r>
      <w:r w:rsidR="00283CD9" w:rsidRPr="006650E7">
        <w:rPr>
          <w:color w:val="auto"/>
        </w:rPr>
        <w:fldChar w:fldCharType="separate"/>
      </w:r>
      <w:ins w:id="444" w:author="ivan del pino" w:date="2023-03-13T19:33:00Z">
        <w:r w:rsidR="009524BC">
          <w:rPr>
            <w:noProof/>
            <w:color w:val="auto"/>
          </w:rPr>
          <w:t>26</w:t>
        </w:r>
      </w:ins>
      <w:del w:id="445" w:author="ivan del pino" w:date="2023-03-13T19:33:00Z">
        <w:r w:rsidR="00E118C8" w:rsidDel="009524BC">
          <w:rPr>
            <w:noProof/>
            <w:color w:val="auto"/>
          </w:rPr>
          <w:delText>25</w:delText>
        </w:r>
      </w:del>
      <w:r w:rsidR="00283CD9" w:rsidRPr="006650E7">
        <w:rPr>
          <w:color w:val="auto"/>
        </w:rPr>
        <w:fldChar w:fldCharType="end"/>
      </w:r>
      <w:r w:rsidRPr="006650E7">
        <w:rPr>
          <w:color w:val="auto"/>
        </w:rPr>
        <w:t xml:space="preserve"> : Menú encargado de editar perfiles</w:t>
      </w:r>
      <w:bookmarkEnd w:id="443"/>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w:t>
      </w:r>
      <w:ins w:id="446" w:author="ivan del pino" w:date="2023-03-13T19:59:00Z">
        <w:r w:rsidR="00915873">
          <w:t>7</w:t>
        </w:r>
      </w:ins>
      <w:del w:id="447" w:author="ivan del pino" w:date="2023-03-13T19:59:00Z">
        <w:r w:rsidR="00847123" w:rsidDel="00915873">
          <w:delText>6</w:delText>
        </w:r>
      </w:del>
      <w:r w:rsidR="00847123">
        <w:t>, en la parte inferior derecha</w:t>
      </w:r>
      <w:r>
        <w:t>, cuya funcionalidad será la de acceder al tablero.</w:t>
      </w:r>
    </w:p>
    <w:p w:rsidR="00C970B4" w:rsidRDefault="00C970B4" w:rsidP="00C970B4">
      <w:pPr>
        <w:keepNext/>
        <w:jc w:val="both"/>
      </w:pPr>
      <w:r>
        <w:rPr>
          <w:noProof/>
          <w:lang w:eastAsia="es-ES"/>
        </w:rPr>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6"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448" w:name="_Toc125576662"/>
      <w:r w:rsidRPr="00C970B4">
        <w:rPr>
          <w:color w:val="auto"/>
        </w:rPr>
        <w:t xml:space="preserve">Ilustración </w:t>
      </w:r>
      <w:r w:rsidR="00283CD9" w:rsidRPr="00C970B4">
        <w:rPr>
          <w:color w:val="auto"/>
        </w:rPr>
        <w:fldChar w:fldCharType="begin"/>
      </w:r>
      <w:r w:rsidRPr="00C970B4">
        <w:rPr>
          <w:color w:val="auto"/>
        </w:rPr>
        <w:instrText xml:space="preserve"> SEQ Ilustración \* ARABIC </w:instrText>
      </w:r>
      <w:r w:rsidR="00283CD9" w:rsidRPr="00C970B4">
        <w:rPr>
          <w:color w:val="auto"/>
        </w:rPr>
        <w:fldChar w:fldCharType="separate"/>
      </w:r>
      <w:ins w:id="449" w:author="ivan del pino" w:date="2023-03-13T19:33:00Z">
        <w:r w:rsidR="009524BC">
          <w:rPr>
            <w:noProof/>
            <w:color w:val="auto"/>
          </w:rPr>
          <w:t>27</w:t>
        </w:r>
      </w:ins>
      <w:del w:id="450" w:author="ivan del pino" w:date="2023-03-13T19:33:00Z">
        <w:r w:rsidR="00E118C8" w:rsidDel="009524BC">
          <w:rPr>
            <w:noProof/>
            <w:color w:val="auto"/>
          </w:rPr>
          <w:delText>26</w:delText>
        </w:r>
      </w:del>
      <w:r w:rsidR="00283CD9" w:rsidRPr="00C970B4">
        <w:rPr>
          <w:color w:val="auto"/>
        </w:rPr>
        <w:fldChar w:fldCharType="end"/>
      </w:r>
      <w:r w:rsidRPr="00C970B4">
        <w:rPr>
          <w:color w:val="auto"/>
        </w:rPr>
        <w:t xml:space="preserve"> : Menú profesor</w:t>
      </w:r>
      <w:bookmarkEnd w:id="448"/>
    </w:p>
    <w:p w:rsidR="00D93F05" w:rsidRPr="00D93F05" w:rsidRDefault="00D93F05" w:rsidP="00D93F05"/>
    <w:p w:rsidR="00D93F05" w:rsidRDefault="00D93F05" w:rsidP="00D20B93">
      <w:pPr>
        <w:pStyle w:val="Ttulo3"/>
        <w:rPr>
          <w:ins w:id="451" w:author="ivan del pino" w:date="2023-03-13T20:01:00Z"/>
        </w:rPr>
      </w:pPr>
      <w:bookmarkStart w:id="452" w:name="_Toc125576622"/>
      <w:r>
        <w:lastRenderedPageBreak/>
        <w:t xml:space="preserve">3.3.3 Desarrollo </w:t>
      </w:r>
      <w:del w:id="453" w:author="ivan del pino" w:date="2023-03-13T20:03:00Z">
        <w:r w:rsidDel="00F32ACD">
          <w:delText>de</w:delText>
        </w:r>
      </w:del>
      <w:del w:id="454" w:author="ivan del pino" w:date="2023-03-13T20:01:00Z">
        <w:r w:rsidDel="007803A0">
          <w:delText xml:space="preserve"> la interfaz del </w:delText>
        </w:r>
      </w:del>
      <w:del w:id="455" w:author="ivan del pino" w:date="2023-03-13T20:03:00Z">
        <w:r w:rsidDel="00F32ACD">
          <w:delText>tablero</w:delText>
        </w:r>
      </w:del>
      <w:bookmarkEnd w:id="452"/>
      <w:ins w:id="456" w:author="ivan del pino" w:date="2023-03-13T20:03:00Z">
        <w:r w:rsidR="00F32ACD">
          <w:t>del tablero</w:t>
        </w:r>
      </w:ins>
    </w:p>
    <w:p w:rsidR="00F04297" w:rsidRDefault="007803A0">
      <w:pPr>
        <w:pStyle w:val="Ttulo4"/>
        <w:rPr>
          <w:del w:id="457" w:author="ivan del pino" w:date="2023-03-13T20:02:00Z"/>
        </w:rPr>
        <w:pPrChange w:id="458" w:author="ivan del pino" w:date="2023-03-13T20:02:00Z">
          <w:pPr>
            <w:pStyle w:val="Ttulo3"/>
          </w:pPr>
        </w:pPrChange>
      </w:pPr>
      <w:ins w:id="459" w:author="ivan del pino" w:date="2023-03-13T20:02:00Z">
        <w:r>
          <w:t>3.3.3.1 Desarrollo de la interfaz del tablero</w:t>
        </w:r>
      </w:ins>
    </w:p>
    <w:p w:rsidR="00F04297" w:rsidRDefault="00F04297">
      <w:pPr>
        <w:rPr>
          <w:ins w:id="460" w:author="ivan del pino" w:date="2023-03-13T20:03:00Z"/>
        </w:rPr>
        <w:pPrChange w:id="461" w:author="ivan del pino" w:date="2023-03-13T20:03:00Z">
          <w:pPr>
            <w:pStyle w:val="Ttulo3"/>
          </w:pPr>
        </w:pPrChange>
      </w:pPr>
    </w:p>
    <w:p w:rsidR="00F47572" w:rsidRDefault="0069179A" w:rsidP="0069179A">
      <w:pPr>
        <w:jc w:val="both"/>
        <w:rPr>
          <w:ins w:id="462"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rPr>
          <w:ins w:id="463" w:author="ivan del pino" w:date="2023-03-13T20:16:00Z"/>
        </w:rPr>
      </w:pPr>
      <w:ins w:id="464" w:author="ivan del pino" w:date="2023-03-13T20:13:00Z">
        <w:r>
          <w:t>Se decidió que la interfaz se iba a dividir en tres partes dif</w:t>
        </w:r>
      </w:ins>
      <w:ins w:id="465" w:author="ivan del pino" w:date="2023-03-13T20:14:00Z">
        <w:r>
          <w:t xml:space="preserve">erentes. Esto fue debido a que se quería mostrar información en la pantalla y de esta manera se </w:t>
        </w:r>
      </w:ins>
      <w:ins w:id="466" w:author="ivan del pino" w:date="2023-03-13T20:15:00Z">
        <w:r w:rsidR="00136AC9">
          <w:t xml:space="preserve">mostraban esta </w:t>
        </w:r>
      </w:ins>
      <w:ins w:id="467" w:author="ivan del pino" w:date="2023-03-13T20:16:00Z">
        <w:r w:rsidR="00136AC9">
          <w:t>dividida en secciones dependiendo de la clase de información se trataba, y mostrando en el centro la más importante para el usuario.</w:t>
        </w:r>
      </w:ins>
    </w:p>
    <w:p w:rsidR="00F47572" w:rsidRDefault="00136AC9" w:rsidP="0069179A">
      <w:pPr>
        <w:jc w:val="both"/>
      </w:pPr>
      <w:ins w:id="468" w:author="ivan del pino" w:date="2023-03-13T20:16:00Z">
        <w:r>
          <w:t>Esta interfaz se puede apreciar en la ilustraci</w:t>
        </w:r>
      </w:ins>
      <w:ins w:id="469" w:author="ivan del pino" w:date="2023-03-13T20:17:00Z">
        <w:r>
          <w:t>ón 28.</w:t>
        </w:r>
      </w:ins>
      <w:ins w:id="470" w:author="ivan del pino" w:date="2023-03-13T20:15:00Z">
        <w:r>
          <w:t xml:space="preserve"> </w:t>
        </w:r>
      </w:ins>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7"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471" w:name="_Toc125576663"/>
      <w:r w:rsidRPr="0069179A">
        <w:rPr>
          <w:color w:val="auto"/>
        </w:rPr>
        <w:t xml:space="preserve">Ilustración </w:t>
      </w:r>
      <w:r w:rsidR="00283CD9" w:rsidRPr="0069179A">
        <w:rPr>
          <w:color w:val="auto"/>
        </w:rPr>
        <w:fldChar w:fldCharType="begin"/>
      </w:r>
      <w:r w:rsidRPr="0069179A">
        <w:rPr>
          <w:color w:val="auto"/>
        </w:rPr>
        <w:instrText xml:space="preserve"> SEQ Ilustración \* ARABIC </w:instrText>
      </w:r>
      <w:r w:rsidR="00283CD9" w:rsidRPr="0069179A">
        <w:rPr>
          <w:color w:val="auto"/>
        </w:rPr>
        <w:fldChar w:fldCharType="separate"/>
      </w:r>
      <w:ins w:id="472" w:author="ivan del pino" w:date="2023-03-13T19:33:00Z">
        <w:r w:rsidR="009524BC">
          <w:rPr>
            <w:noProof/>
            <w:color w:val="auto"/>
          </w:rPr>
          <w:t>28</w:t>
        </w:r>
      </w:ins>
      <w:del w:id="473" w:author="ivan del pino" w:date="2023-03-13T19:33:00Z">
        <w:r w:rsidR="00E118C8" w:rsidDel="009524BC">
          <w:rPr>
            <w:noProof/>
            <w:color w:val="auto"/>
          </w:rPr>
          <w:delText>27</w:delText>
        </w:r>
      </w:del>
      <w:r w:rsidR="00283CD9" w:rsidRPr="0069179A">
        <w:rPr>
          <w:color w:val="auto"/>
        </w:rPr>
        <w:fldChar w:fldCharType="end"/>
      </w:r>
      <w:r w:rsidRPr="0069179A">
        <w:rPr>
          <w:color w:val="auto"/>
        </w:rPr>
        <w:t xml:space="preserve"> : Interfaz tablero</w:t>
      </w:r>
      <w:bookmarkEnd w:id="471"/>
    </w:p>
    <w:p w:rsidR="0069179A" w:rsidDel="00136AC9" w:rsidRDefault="004B2FB8" w:rsidP="004B2FB8">
      <w:pPr>
        <w:jc w:val="both"/>
        <w:rPr>
          <w:del w:id="474" w:author="ivan del pino" w:date="2023-03-13T20:17:00Z"/>
        </w:rPr>
      </w:pPr>
      <w:del w:id="475" w:author="ivan del pino" w:date="2023-03-13T20:17:00Z">
        <w:r w:rsidDel="00136AC9">
          <w:delText>Como se puede observar en la ilustración 2</w:delText>
        </w:r>
      </w:del>
      <w:del w:id="476" w:author="ivan del pino" w:date="2023-03-13T20:03:00Z">
        <w:r w:rsidDel="00F32ACD">
          <w:delText>7</w:delText>
        </w:r>
      </w:del>
      <w:del w:id="477" w:author="ivan del pino" w:date="2023-03-13T20:17:00Z">
        <w:r w:rsidDel="00136AC9">
          <w:delText>, el tablero está dividido en tres partes diferentes: una marrón a la izquierda, otra negra a la derecha, y el tablero con las casillas en el centro.</w:delText>
        </w:r>
      </w:del>
    </w:p>
    <w:p w:rsidR="004B2FB8" w:rsidRDefault="004B2FB8" w:rsidP="004B2FB8">
      <w:pPr>
        <w:jc w:val="both"/>
      </w:pPr>
      <w:r>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lastRenderedPageBreak/>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rPr>
          <w:ins w:id="478" w:author="ivan del pino" w:date="2023-03-13T20:03:00Z"/>
        </w:rPr>
      </w:pPr>
      <w:r>
        <w:t>Por último, en la parte negra, aparecen las imá</w:t>
      </w:r>
      <w:r w:rsidR="00995322">
        <w:t>genes de una bolsa, el lo</w:t>
      </w:r>
      <w:r>
        <w:t xml:space="preserve">go de dos personas con una lupa, un bocadillo y tres de los personajes especiales. </w:t>
      </w:r>
      <w:del w:id="479" w:author="ivan del pino" w:date="2023-03-13T20:18:00Z">
        <w:r w:rsidDel="00136AC9">
          <w:delText xml:space="preserve">La función de estos se </w:delText>
        </w:r>
        <w:r w:rsidR="00995322" w:rsidDel="00136AC9">
          <w:delText>comentará</w:delText>
        </w:r>
        <w:r w:rsidDel="00136AC9">
          <w:delText xml:space="preserve"> más adelante, ya que fueron implementados en la etapa de la implementación de la funcionalidad del tablero.</w:delText>
        </w:r>
      </w:del>
    </w:p>
    <w:p w:rsidR="00F04297" w:rsidRDefault="00F32ACD">
      <w:pPr>
        <w:pStyle w:val="Ttulo4"/>
        <w:rPr>
          <w:ins w:id="480" w:author="Maximiliano Paredes Velasco" w:date="2023-02-23T20:44:00Z"/>
        </w:rPr>
        <w:pPrChange w:id="481" w:author="ivan del pino" w:date="2023-03-13T20:04:00Z">
          <w:pPr>
            <w:jc w:val="both"/>
          </w:pPr>
        </w:pPrChange>
      </w:pPr>
      <w:ins w:id="482" w:author="ivan del pino" w:date="2023-03-13T20:03:00Z">
        <w:r>
          <w:t xml:space="preserve">3.3.3.2 </w:t>
        </w:r>
      </w:ins>
      <w:ins w:id="483" w:author="ivan del pino" w:date="2023-03-13T20:04:00Z">
        <w:r>
          <w:t>Dinámica del tablero</w:t>
        </w:r>
      </w:ins>
    </w:p>
    <w:p w:rsidR="00AE5C86" w:rsidRDefault="00AE5C86" w:rsidP="004B2FB8">
      <w:pPr>
        <w:jc w:val="both"/>
        <w:rPr>
          <w:ins w:id="484" w:author="ivan del pino" w:date="2023-03-13T20:06:00Z"/>
        </w:rPr>
      </w:pPr>
      <w:ins w:id="485" w:author="Maximiliano Paredes Velasco" w:date="2023-02-23T20:44:00Z">
        <w:r>
          <w:br/>
          <w:t>***esta sección ya la anterior la debes organizar mejor. Haz una subsección para el tablero, luego otra para explicar la dinámica de j</w:t>
        </w:r>
      </w:ins>
      <w:ins w:id="486" w:author="Maximiliano Paredes Velasco" w:date="2023-02-23T20:45:00Z">
        <w:r>
          <w:t xml:space="preserve">uego y que se entienda y luego otra sección motrando el diseño de las interfaces de la app del profesor. No es necesario que pongas todas las capturas, solo las más importantes ylas necesarias para entender el </w:t>
        </w:r>
      </w:ins>
      <w:ins w:id="487" w:author="Maximiliano Paredes Velasco" w:date="2023-02-23T20:46:00Z">
        <w:r>
          <w:t>alcance de las cosas y la dinámica del jeugo</w:t>
        </w:r>
      </w:ins>
    </w:p>
    <w:p w:rsidR="00F47572" w:rsidDel="00CA62E5" w:rsidRDefault="00136AC9" w:rsidP="004B2FB8">
      <w:pPr>
        <w:jc w:val="both"/>
        <w:rPr>
          <w:del w:id="488" w:author="ivan del pino" w:date="2023-03-13T20:18:00Z"/>
        </w:rPr>
      </w:pPr>
      <w:ins w:id="489" w:author="ivan del pino" w:date="2023-03-13T20:18:00Z">
        <w:r>
          <w:t xml:space="preserve">Una vez que el estudiante al que pertenece el turno pulsa el dado, se mostrará la </w:t>
        </w:r>
      </w:ins>
      <w:ins w:id="490" w:author="ivan del pino" w:date="2023-03-13T20:19:00Z">
        <w:r>
          <w:t xml:space="preserve">cara del dado cuyo resultado sea el obtenido, y se marcarán en verde las casillas a las cuales el jugador </w:t>
        </w:r>
      </w:ins>
      <w:ins w:id="491" w:author="ivan del pino" w:date="2023-03-13T20:20:00Z">
        <w:r w:rsidR="00CA62E5">
          <w:t>pueda</w:t>
        </w:r>
      </w:ins>
      <w:ins w:id="492" w:author="ivan del pino" w:date="2023-03-13T20:21:00Z">
        <w:r w:rsidR="00CA62E5">
          <w:t xml:space="preserve"> avanzar</w:t>
        </w:r>
      </w:ins>
      <w:ins w:id="493" w:author="ivan del pino" w:date="2023-03-13T20:22:00Z">
        <w:r w:rsidR="00CA62E5">
          <w:t xml:space="preserve">, o en caso de que sea una casilla de zona, esta se marcará con </w:t>
        </w:r>
      </w:ins>
      <w:ins w:id="494" w:author="ivan del pino" w:date="2023-03-13T20:23:00Z">
        <w:r w:rsidR="00CA62E5">
          <w:t>un cuadrado por fuera del dibujo</w:t>
        </w:r>
      </w:ins>
      <w:ins w:id="495" w:author="ivan del pino" w:date="2023-03-13T20:21:00Z">
        <w:r w:rsidR="00CA62E5">
          <w:t xml:space="preserve">. </w:t>
        </w:r>
      </w:ins>
    </w:p>
    <w:p w:rsidR="00CA62E5" w:rsidRDefault="00CA62E5" w:rsidP="004B2FB8">
      <w:pPr>
        <w:jc w:val="both"/>
        <w:rPr>
          <w:ins w:id="496" w:author="ivan del pino" w:date="2023-03-13T20:24:00Z"/>
        </w:rPr>
      </w:pPr>
      <w:ins w:id="497" w:author="ivan del pino" w:date="2023-03-13T20:20:00Z">
        <w:r>
          <w:t>Una vez</w:t>
        </w:r>
      </w:ins>
      <w:ins w:id="498" w:author="ivan del pino" w:date="2023-03-13T20:21:00Z">
        <w:r>
          <w:t xml:space="preserve"> el usuario ha pulsado sobre una de estas casillas, la ficha correspondiente a su equipo </w:t>
        </w:r>
      </w:ins>
      <w:ins w:id="499" w:author="ivan del pino" w:date="2023-03-13T20:22:00Z">
        <w:r>
          <w:t xml:space="preserve">se coloca encima de esta, y sobre el tablero aparece la pregunta a responder por </w:t>
        </w:r>
      </w:ins>
      <w:ins w:id="500" w:author="ivan del pino" w:date="2023-03-13T20:23:00Z">
        <w:r w:rsidR="00BE7D0A">
          <w:t xml:space="preserve">este en la interfaz del estudiante, en la del profesor, </w:t>
        </w:r>
      </w:ins>
      <w:ins w:id="501" w:author="ivan del pino" w:date="2023-03-13T20:24:00Z">
        <w:r w:rsidR="00BE7D0A">
          <w:t>sobre la pregunta aparece una ventana para seleccionar si el jugador ha respondido a la pregunta correctamente.</w:t>
        </w:r>
      </w:ins>
    </w:p>
    <w:p w:rsidR="00061562" w:rsidRPr="00F47572" w:rsidRDefault="00061562" w:rsidP="004B2FB8">
      <w:pPr>
        <w:jc w:val="both"/>
        <w:rPr>
          <w:ins w:id="502" w:author="ivan del pino" w:date="2023-03-13T20:20:00Z"/>
        </w:rPr>
      </w:pPr>
      <w:ins w:id="503" w:author="ivan del pino" w:date="2023-03-13T20:24:00Z">
        <w:r>
          <w:t>Una vez el profesor ha marcado sí o no, se cierra la pregunta</w:t>
        </w:r>
      </w:ins>
      <w:ins w:id="504" w:author="ivan del pino" w:date="2023-03-13T20:26:00Z">
        <w:r w:rsidR="00710EFA">
          <w:t>, se actualizan los datos en la pantalla dependiendo lo que haya respondido el jugador,</w:t>
        </w:r>
      </w:ins>
      <w:ins w:id="505" w:author="ivan del pino" w:date="2023-03-13T20:24:00Z">
        <w:r>
          <w:t xml:space="preserve"> y </w:t>
        </w:r>
      </w:ins>
      <w:ins w:id="506" w:author="ivan del pino" w:date="2023-03-13T20:26:00Z">
        <w:r w:rsidR="00710EFA">
          <w:t>se abre</w:t>
        </w:r>
      </w:ins>
      <w:ins w:id="507" w:author="ivan del pino" w:date="2023-03-13T20:24:00Z">
        <w:r>
          <w:t xml:space="preserve"> una ventana mostrando </w:t>
        </w:r>
      </w:ins>
      <w:ins w:id="508" w:author="ivan del pino" w:date="2023-03-13T20:25:00Z">
        <w:r w:rsidR="00710EFA">
          <w:t>el siguiente estudiante al que le toca tirar el dado, volviendo así a seguir el proceso explicado.</w:t>
        </w:r>
      </w:ins>
    </w:p>
    <w:p w:rsidR="006A4619" w:rsidRPr="006A4619" w:rsidRDefault="00356680" w:rsidP="00D20B93">
      <w:pPr>
        <w:pStyle w:val="Ttulo3"/>
      </w:pPr>
      <w:bookmarkStart w:id="509" w:name="_Toc125576623"/>
      <w:r>
        <w:lastRenderedPageBreak/>
        <w:t>3.3.4</w:t>
      </w:r>
      <w:r w:rsidR="009C016D">
        <w:t xml:space="preserve"> Desarrollo de la </w:t>
      </w:r>
      <w:r w:rsidR="006A4619">
        <w:t>funcionalidad de los menús</w:t>
      </w:r>
      <w:bookmarkEnd w:id="509"/>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8"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510" w:name="_Toc125576664"/>
      <w:r w:rsidRPr="005B4429">
        <w:rPr>
          <w:color w:val="auto"/>
        </w:rPr>
        <w:t xml:space="preserve">Ilustración </w:t>
      </w:r>
      <w:r w:rsidR="00283CD9" w:rsidRPr="005B4429">
        <w:rPr>
          <w:color w:val="auto"/>
        </w:rPr>
        <w:fldChar w:fldCharType="begin"/>
      </w:r>
      <w:r w:rsidRPr="005B4429">
        <w:rPr>
          <w:color w:val="auto"/>
        </w:rPr>
        <w:instrText xml:space="preserve"> SEQ Ilustración \* ARABIC </w:instrText>
      </w:r>
      <w:r w:rsidR="00283CD9" w:rsidRPr="005B4429">
        <w:rPr>
          <w:color w:val="auto"/>
        </w:rPr>
        <w:fldChar w:fldCharType="separate"/>
      </w:r>
      <w:ins w:id="511" w:author="ivan del pino" w:date="2023-03-13T20:47:00Z">
        <w:r w:rsidR="004C79E9">
          <w:rPr>
            <w:noProof/>
            <w:color w:val="auto"/>
          </w:rPr>
          <w:t>28</w:t>
        </w:r>
      </w:ins>
      <w:del w:id="512" w:author="ivan del pino" w:date="2023-03-13T19:33:00Z">
        <w:r w:rsidR="00E118C8" w:rsidDel="009524BC">
          <w:rPr>
            <w:noProof/>
            <w:color w:val="auto"/>
          </w:rPr>
          <w:delText>28</w:delText>
        </w:r>
      </w:del>
      <w:r w:rsidR="00283CD9" w:rsidRPr="005B4429">
        <w:rPr>
          <w:color w:val="auto"/>
        </w:rPr>
        <w:fldChar w:fldCharType="end"/>
      </w:r>
      <w:r w:rsidRPr="005B4429">
        <w:rPr>
          <w:color w:val="auto"/>
        </w:rPr>
        <w:t xml:space="preserve"> : Ejemplo de cómo mostrar u ocultar ventanas</w:t>
      </w:r>
      <w:bookmarkEnd w:id="510"/>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9"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513" w:name="_Toc125576665"/>
      <w:r w:rsidRPr="00F424A8">
        <w:rPr>
          <w:color w:val="auto"/>
        </w:rPr>
        <w:t xml:space="preserve">Ilustración </w:t>
      </w:r>
      <w:r w:rsidR="00283CD9" w:rsidRPr="00F424A8">
        <w:rPr>
          <w:color w:val="auto"/>
        </w:rPr>
        <w:fldChar w:fldCharType="begin"/>
      </w:r>
      <w:r w:rsidRPr="00F424A8">
        <w:rPr>
          <w:color w:val="auto"/>
        </w:rPr>
        <w:instrText xml:space="preserve"> SEQ Ilustración \* ARABIC </w:instrText>
      </w:r>
      <w:r w:rsidR="00283CD9" w:rsidRPr="00F424A8">
        <w:rPr>
          <w:color w:val="auto"/>
        </w:rPr>
        <w:fldChar w:fldCharType="separate"/>
      </w:r>
      <w:ins w:id="514" w:author="ivan del pino" w:date="2023-03-13T20:47:00Z">
        <w:r w:rsidR="004C79E9">
          <w:rPr>
            <w:noProof/>
            <w:color w:val="auto"/>
          </w:rPr>
          <w:t>29</w:t>
        </w:r>
      </w:ins>
      <w:del w:id="515" w:author="ivan del pino" w:date="2023-03-13T19:33:00Z">
        <w:r w:rsidR="00E118C8" w:rsidDel="009524BC">
          <w:rPr>
            <w:noProof/>
            <w:color w:val="auto"/>
          </w:rPr>
          <w:delText>29</w:delText>
        </w:r>
      </w:del>
      <w:r w:rsidR="00283CD9" w:rsidRPr="00F424A8">
        <w:rPr>
          <w:color w:val="auto"/>
        </w:rPr>
        <w:fldChar w:fldCharType="end"/>
      </w:r>
      <w:r w:rsidRPr="00F424A8">
        <w:rPr>
          <w:color w:val="auto"/>
        </w:rPr>
        <w:t xml:space="preserve"> : Función encargada de la comprobación de la contraseña del profesor</w:t>
      </w:r>
      <w:bookmarkEnd w:id="513"/>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0"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516" w:name="_Toc125576666"/>
      <w:r w:rsidRPr="00B529AB">
        <w:rPr>
          <w:color w:val="auto"/>
        </w:rPr>
        <w:t xml:space="preserve">Ilustración </w:t>
      </w:r>
      <w:r w:rsidR="00283CD9" w:rsidRPr="00B529AB">
        <w:rPr>
          <w:color w:val="auto"/>
        </w:rPr>
        <w:fldChar w:fldCharType="begin"/>
      </w:r>
      <w:r w:rsidRPr="00B529AB">
        <w:rPr>
          <w:color w:val="auto"/>
        </w:rPr>
        <w:instrText xml:space="preserve"> SEQ Ilustración \* ARABIC </w:instrText>
      </w:r>
      <w:r w:rsidR="00283CD9" w:rsidRPr="00B529AB">
        <w:rPr>
          <w:color w:val="auto"/>
        </w:rPr>
        <w:fldChar w:fldCharType="separate"/>
      </w:r>
      <w:ins w:id="517" w:author="ivan del pino" w:date="2023-03-13T20:47:00Z">
        <w:r w:rsidR="004C79E9">
          <w:rPr>
            <w:noProof/>
            <w:color w:val="auto"/>
          </w:rPr>
          <w:t>30</w:t>
        </w:r>
      </w:ins>
      <w:del w:id="518" w:author="ivan del pino" w:date="2023-03-13T19:33:00Z">
        <w:r w:rsidR="00E118C8" w:rsidDel="009524BC">
          <w:rPr>
            <w:noProof/>
            <w:color w:val="auto"/>
          </w:rPr>
          <w:delText>30</w:delText>
        </w:r>
      </w:del>
      <w:r w:rsidR="00283CD9" w:rsidRPr="00B529AB">
        <w:rPr>
          <w:color w:val="auto"/>
        </w:rPr>
        <w:fldChar w:fldCharType="end"/>
      </w:r>
      <w:r w:rsidRPr="00B529AB">
        <w:rPr>
          <w:color w:val="auto"/>
        </w:rPr>
        <w:t xml:space="preserve"> : Función encargada de la creación de un estudiante</w:t>
      </w:r>
      <w:bookmarkEnd w:id="516"/>
    </w:p>
    <w:p w:rsidR="00952EAE" w:rsidRDefault="00952EAE" w:rsidP="00952EAE">
      <w:pPr>
        <w:jc w:val="both"/>
        <w:rPr>
          <w:noProof/>
          <w:lang w:eastAsia="es-ES"/>
        </w:rPr>
      </w:pPr>
      <w:r>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Del="003932B2" w:rsidRDefault="00F04297" w:rsidP="001C3DFA">
      <w:pPr>
        <w:keepNext/>
        <w:jc w:val="center"/>
        <w:rPr>
          <w:del w:id="519" w:author="ivan del pino" w:date="2023-03-13T20:32:00Z"/>
        </w:rPr>
      </w:pPr>
      <w:del w:id="520" w:author="ivan del pino" w:date="2023-03-13T20:32:00Z">
        <w:r>
          <w:rPr>
            <w:noProof/>
            <w:lang w:eastAsia="es-ES"/>
          </w:rPr>
          <w:lastRenderedPageBreak/>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1" cstate="print"/>
                      <a:stretch>
                        <a:fillRect/>
                      </a:stretch>
                    </pic:blipFill>
                    <pic:spPr>
                      <a:xfrm>
                        <a:off x="0" y="0"/>
                        <a:ext cx="3230197" cy="3870823"/>
                      </a:xfrm>
                      <a:prstGeom prst="rect">
                        <a:avLst/>
                      </a:prstGeom>
                    </pic:spPr>
                  </pic:pic>
                </a:graphicData>
              </a:graphic>
            </wp:inline>
          </w:drawing>
        </w:r>
      </w:del>
    </w:p>
    <w:p w:rsidR="001C3DFA" w:rsidDel="003932B2" w:rsidRDefault="001C3DFA" w:rsidP="001C3DFA">
      <w:pPr>
        <w:pStyle w:val="Epgrafe"/>
        <w:jc w:val="center"/>
        <w:rPr>
          <w:del w:id="521" w:author="ivan del pino" w:date="2023-03-13T20:32:00Z"/>
          <w:color w:val="auto"/>
        </w:rPr>
      </w:pPr>
      <w:bookmarkStart w:id="522" w:name="_Toc125576667"/>
      <w:del w:id="523" w:author="ivan del pino" w:date="2023-03-13T20:32:00Z">
        <w:r w:rsidRPr="001C3DFA" w:rsidDel="003932B2">
          <w:rPr>
            <w:color w:val="auto"/>
          </w:rPr>
          <w:delText xml:space="preserve">Ilustración </w:delText>
        </w:r>
        <w:r w:rsidR="00283CD9" w:rsidRPr="001C3DFA" w:rsidDel="003932B2">
          <w:fldChar w:fldCharType="begin"/>
        </w:r>
        <w:r w:rsidRPr="001C3DFA" w:rsidDel="003932B2">
          <w:rPr>
            <w:color w:val="auto"/>
          </w:rPr>
          <w:delInstrText xml:space="preserve"> SEQ Ilustración \* ARABIC </w:delInstrText>
        </w:r>
        <w:r w:rsidR="00283CD9" w:rsidRPr="001C3DFA" w:rsidDel="003932B2">
          <w:fldChar w:fldCharType="separate"/>
        </w:r>
      </w:del>
      <w:del w:id="524" w:author="ivan del pino" w:date="2023-03-13T19:33:00Z">
        <w:r w:rsidR="00E118C8" w:rsidDel="009524BC">
          <w:rPr>
            <w:noProof/>
            <w:color w:val="auto"/>
          </w:rPr>
          <w:delText>31</w:delText>
        </w:r>
      </w:del>
      <w:del w:id="525" w:author="ivan del pino" w:date="2023-03-13T20:32:00Z">
        <w:r w:rsidR="00283CD9" w:rsidRPr="001C3DFA" w:rsidDel="003932B2">
          <w:fldChar w:fldCharType="end"/>
        </w:r>
        <w:r w:rsidRPr="001C3DFA" w:rsidDel="003932B2">
          <w:rPr>
            <w:color w:val="auto"/>
          </w:rPr>
          <w:delText xml:space="preserve"> : Función encarga del inicio de sesión de un estudiante</w:delText>
        </w:r>
        <w:bookmarkEnd w:id="522"/>
      </w:del>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Del="00905B62" w:rsidRDefault="00F04297" w:rsidP="00EF4EF5">
      <w:pPr>
        <w:keepNext/>
        <w:jc w:val="center"/>
        <w:rPr>
          <w:del w:id="526" w:author="ivan del pino" w:date="2023-03-13T20:32:00Z"/>
        </w:rPr>
      </w:pPr>
      <w:del w:id="527" w:author="ivan del pino" w:date="2023-03-13T20:32:00Z">
        <w:r>
          <w:rPr>
            <w:noProof/>
            <w:sz w:val="18"/>
            <w:szCs w:val="18"/>
            <w:lang w:eastAsia="es-ES"/>
            <w:rPrChange w:id="528" w:author="Unknown">
              <w:rPr>
                <w:noProof/>
                <w:lang w:eastAsia="es-ES"/>
              </w:rPr>
            </w:rPrChange>
          </w:rPr>
          <w:drawing>
            <wp:inline distT="0" distB="0" distL="0" distR="0">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2" cstate="print"/>
                      <a:stretch>
                        <a:fillRect/>
                      </a:stretch>
                    </pic:blipFill>
                    <pic:spPr>
                      <a:xfrm>
                        <a:off x="0" y="0"/>
                        <a:ext cx="4571075" cy="2341438"/>
                      </a:xfrm>
                      <a:prstGeom prst="rect">
                        <a:avLst/>
                      </a:prstGeom>
                    </pic:spPr>
                  </pic:pic>
                </a:graphicData>
              </a:graphic>
            </wp:inline>
          </w:drawing>
        </w:r>
      </w:del>
    </w:p>
    <w:p w:rsidR="00B529AB" w:rsidDel="00905B62" w:rsidRDefault="00800E3E" w:rsidP="00800E3E">
      <w:pPr>
        <w:pStyle w:val="Epgrafe"/>
        <w:jc w:val="center"/>
        <w:rPr>
          <w:del w:id="529" w:author="ivan del pino" w:date="2023-03-13T20:32:00Z"/>
          <w:color w:val="auto"/>
        </w:rPr>
      </w:pPr>
      <w:bookmarkStart w:id="530" w:name="_Toc125576668"/>
      <w:del w:id="531" w:author="ivan del pino" w:date="2023-03-13T20:32:00Z">
        <w:r w:rsidRPr="00800E3E" w:rsidDel="00905B62">
          <w:rPr>
            <w:color w:val="auto"/>
          </w:rPr>
          <w:delText xml:space="preserve">Ilustración </w:delText>
        </w:r>
        <w:r w:rsidR="00283CD9" w:rsidRPr="00800E3E" w:rsidDel="00905B62">
          <w:fldChar w:fldCharType="begin"/>
        </w:r>
        <w:r w:rsidRPr="00800E3E" w:rsidDel="00905B62">
          <w:rPr>
            <w:color w:val="auto"/>
          </w:rPr>
          <w:delInstrText xml:space="preserve"> SEQ Ilustración \* ARABIC </w:delInstrText>
        </w:r>
        <w:r w:rsidR="00283CD9" w:rsidRPr="00800E3E" w:rsidDel="00905B62">
          <w:fldChar w:fldCharType="separate"/>
        </w:r>
      </w:del>
      <w:del w:id="532" w:author="ivan del pino" w:date="2023-03-13T19:33:00Z">
        <w:r w:rsidR="00E118C8" w:rsidDel="009524BC">
          <w:rPr>
            <w:noProof/>
            <w:color w:val="auto"/>
          </w:rPr>
          <w:delText>32</w:delText>
        </w:r>
      </w:del>
      <w:del w:id="533" w:author="ivan del pino" w:date="2023-03-13T20:32:00Z">
        <w:r w:rsidR="00283CD9" w:rsidRPr="00800E3E" w:rsidDel="00905B62">
          <w:fldChar w:fldCharType="end"/>
        </w:r>
        <w:r w:rsidRPr="00800E3E" w:rsidDel="00905B62">
          <w:rPr>
            <w:color w:val="auto"/>
          </w:rPr>
          <w:delText xml:space="preserve"> : Código encargado de editar el perfil de un estudiante</w:delText>
        </w:r>
        <w:bookmarkEnd w:id="530"/>
      </w:del>
    </w:p>
    <w:p w:rsidR="00800E3E" w:rsidRDefault="00800E3E" w:rsidP="00800E3E">
      <w:pPr>
        <w:jc w:val="both"/>
      </w:pPr>
      <w:r>
        <w:t>En cuanto al profesor, este tiene la función reiniciarPartida()</w:t>
      </w:r>
      <w:r w:rsidR="00905B62">
        <w:t>,</w:t>
      </w:r>
      <w:r w:rsidR="004C79E9">
        <w:t xml:space="preserve"> </w:t>
      </w:r>
      <w:r>
        <w:t xml:space="preserve">encargada de tanto actualizar todos los datos de la partida a como si esta fuera a empezar, como de </w:t>
      </w:r>
      <w:r>
        <w:lastRenderedPageBreak/>
        <w:t>eliminar todos los estudiantes. También contiene la función generarObjetos(), encargada de generar la posición de los objetos</w:t>
      </w:r>
      <w:ins w:id="534"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800E3E" w:rsidDel="00905B62" w:rsidRDefault="00F04297" w:rsidP="00800E3E">
      <w:pPr>
        <w:keepNext/>
        <w:jc w:val="center"/>
        <w:rPr>
          <w:del w:id="535" w:author="ivan del pino" w:date="2023-03-13T20:32:00Z"/>
        </w:rPr>
      </w:pPr>
      <w:del w:id="536" w:author="ivan del pino" w:date="2023-03-13T20:32:00Z">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3" cstate="print"/>
                      <a:stretch>
                        <a:fillRect/>
                      </a:stretch>
                    </pic:blipFill>
                    <pic:spPr>
                      <a:xfrm>
                        <a:off x="0" y="0"/>
                        <a:ext cx="5400040" cy="3002915"/>
                      </a:xfrm>
                      <a:prstGeom prst="rect">
                        <a:avLst/>
                      </a:prstGeom>
                    </pic:spPr>
                  </pic:pic>
                </a:graphicData>
              </a:graphic>
            </wp:inline>
          </w:drawing>
        </w:r>
      </w:del>
    </w:p>
    <w:p w:rsidR="00800E3E" w:rsidDel="00905B62" w:rsidRDefault="00800E3E" w:rsidP="00800E3E">
      <w:pPr>
        <w:pStyle w:val="Epgrafe"/>
        <w:jc w:val="center"/>
        <w:rPr>
          <w:del w:id="537" w:author="ivan del pino" w:date="2023-03-13T20:32:00Z"/>
          <w:color w:val="auto"/>
        </w:rPr>
      </w:pPr>
      <w:bookmarkStart w:id="538" w:name="_Toc125576669"/>
      <w:del w:id="539" w:author="ivan del pino" w:date="2023-03-13T20:32:00Z">
        <w:r w:rsidRPr="00800E3E" w:rsidDel="00905B62">
          <w:rPr>
            <w:color w:val="auto"/>
          </w:rPr>
          <w:delText xml:space="preserve">Ilustración </w:delText>
        </w:r>
        <w:r w:rsidR="00283CD9" w:rsidRPr="00800E3E" w:rsidDel="00905B62">
          <w:fldChar w:fldCharType="begin"/>
        </w:r>
        <w:r w:rsidRPr="00800E3E" w:rsidDel="00905B62">
          <w:rPr>
            <w:color w:val="auto"/>
          </w:rPr>
          <w:delInstrText xml:space="preserve"> SEQ Ilustración \* ARABIC </w:delInstrText>
        </w:r>
        <w:r w:rsidR="00283CD9" w:rsidRPr="00800E3E" w:rsidDel="00905B62">
          <w:fldChar w:fldCharType="separate"/>
        </w:r>
      </w:del>
      <w:del w:id="540" w:author="ivan del pino" w:date="2023-03-13T19:33:00Z">
        <w:r w:rsidR="00E118C8" w:rsidDel="009524BC">
          <w:rPr>
            <w:noProof/>
            <w:color w:val="auto"/>
          </w:rPr>
          <w:delText>33</w:delText>
        </w:r>
      </w:del>
      <w:del w:id="541" w:author="ivan del pino" w:date="2023-03-13T20:32:00Z">
        <w:r w:rsidR="00283CD9" w:rsidRPr="00800E3E" w:rsidDel="00905B62">
          <w:fldChar w:fldCharType="end"/>
        </w:r>
        <w:r w:rsidRPr="00800E3E" w:rsidDel="00905B62">
          <w:rPr>
            <w:color w:val="auto"/>
          </w:rPr>
          <w:delText xml:space="preserve"> : Función reiniciarPartida()</w:delText>
        </w:r>
        <w:bookmarkEnd w:id="538"/>
      </w:del>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4"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542" w:name="_Toc125576670"/>
      <w:r w:rsidRPr="00800E3E">
        <w:rPr>
          <w:color w:val="auto"/>
        </w:rPr>
        <w:t xml:space="preserve">Ilustración </w:t>
      </w:r>
      <w:r w:rsidR="00283CD9" w:rsidRPr="00800E3E">
        <w:rPr>
          <w:color w:val="auto"/>
        </w:rPr>
        <w:fldChar w:fldCharType="begin"/>
      </w:r>
      <w:r w:rsidRPr="00800E3E">
        <w:rPr>
          <w:color w:val="auto"/>
        </w:rPr>
        <w:instrText xml:space="preserve"> SEQ Ilustración \* ARABIC </w:instrText>
      </w:r>
      <w:r w:rsidR="00283CD9" w:rsidRPr="00800E3E">
        <w:rPr>
          <w:color w:val="auto"/>
        </w:rPr>
        <w:fldChar w:fldCharType="separate"/>
      </w:r>
      <w:ins w:id="543" w:author="ivan del pino" w:date="2023-03-13T20:46:00Z">
        <w:r w:rsidR="004C79E9">
          <w:rPr>
            <w:noProof/>
            <w:color w:val="auto"/>
          </w:rPr>
          <w:t>31</w:t>
        </w:r>
      </w:ins>
      <w:del w:id="544" w:author="ivan del pino" w:date="2023-03-13T19:33:00Z">
        <w:r w:rsidR="00E118C8" w:rsidDel="009524BC">
          <w:rPr>
            <w:noProof/>
            <w:color w:val="auto"/>
          </w:rPr>
          <w:delText>34</w:delText>
        </w:r>
      </w:del>
      <w:r w:rsidR="00283CD9" w:rsidRPr="00800E3E">
        <w:rPr>
          <w:color w:val="auto"/>
        </w:rPr>
        <w:fldChar w:fldCharType="end"/>
      </w:r>
      <w:r w:rsidRPr="00800E3E">
        <w:rPr>
          <w:color w:val="auto"/>
        </w:rPr>
        <w:t xml:space="preserve"> : Función generarObjetos()</w:t>
      </w:r>
      <w:bookmarkEnd w:id="542"/>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ins w:id="545" w:author="ivan del pino" w:date="2023-03-13T20:46:00Z">
        <w:r w:rsidR="004C79E9">
          <w:t>()</w:t>
        </w:r>
      </w:ins>
      <w:ins w:id="546" w:author="ivan del pino" w:date="2023-03-13T20:34:00Z">
        <w:r w:rsidR="00E4178D">
          <w:t>.</w:t>
        </w:r>
      </w:ins>
      <w:del w:id="547" w:author="ivan del pino" w:date="2023-03-13T20:34:00Z">
        <w:r w:rsidR="00FA3137" w:rsidDel="00E4178D">
          <w:delText xml:space="preserve"> apréciese esta en la ilustración 35</w:delText>
        </w:r>
        <w:r w:rsidDel="00E4178D">
          <w:delText>.</w:delText>
        </w:r>
      </w:del>
    </w:p>
    <w:p w:rsidR="00B95DCD" w:rsidDel="00E4178D" w:rsidRDefault="00F04297" w:rsidP="00B95DCD">
      <w:pPr>
        <w:keepNext/>
        <w:jc w:val="both"/>
        <w:rPr>
          <w:del w:id="548" w:author="ivan del pino" w:date="2023-03-13T20:34:00Z"/>
        </w:rPr>
      </w:pPr>
      <w:del w:id="549" w:author="ivan del pino" w:date="2023-03-13T20:34:00Z">
        <w:r>
          <w:rPr>
            <w:noProof/>
            <w:lang w:eastAsia="es-ES"/>
          </w:rPr>
          <w:lastRenderedPageBreak/>
          <w:drawing>
            <wp:inline distT="0" distB="0" distL="0" distR="0">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5" cstate="print"/>
                      <a:stretch>
                        <a:fillRect/>
                      </a:stretch>
                    </pic:blipFill>
                    <pic:spPr>
                      <a:xfrm>
                        <a:off x="0" y="0"/>
                        <a:ext cx="5637782" cy="3300197"/>
                      </a:xfrm>
                      <a:prstGeom prst="rect">
                        <a:avLst/>
                      </a:prstGeom>
                    </pic:spPr>
                  </pic:pic>
                </a:graphicData>
              </a:graphic>
            </wp:inline>
          </w:drawing>
        </w:r>
      </w:del>
    </w:p>
    <w:p w:rsidR="00356680" w:rsidDel="00E4178D" w:rsidRDefault="00B95DCD" w:rsidP="00B95DCD">
      <w:pPr>
        <w:pStyle w:val="Epgrafe"/>
        <w:jc w:val="center"/>
        <w:rPr>
          <w:del w:id="550" w:author="ivan del pino" w:date="2023-03-13T20:34:00Z"/>
          <w:color w:val="auto"/>
        </w:rPr>
      </w:pPr>
      <w:bookmarkStart w:id="551" w:name="_Toc125576671"/>
      <w:del w:id="552" w:author="ivan del pino" w:date="2023-03-13T20:34:00Z">
        <w:r w:rsidRPr="00B95DCD" w:rsidDel="00E4178D">
          <w:rPr>
            <w:color w:val="auto"/>
          </w:rPr>
          <w:delText xml:space="preserve">Ilustración </w:delText>
        </w:r>
        <w:r w:rsidR="00283CD9" w:rsidRPr="00B95DCD" w:rsidDel="00E4178D">
          <w:fldChar w:fldCharType="begin"/>
        </w:r>
        <w:r w:rsidRPr="00B95DCD" w:rsidDel="00E4178D">
          <w:rPr>
            <w:color w:val="auto"/>
          </w:rPr>
          <w:delInstrText xml:space="preserve"> SEQ Ilustración \* ARABIC </w:delInstrText>
        </w:r>
        <w:r w:rsidR="00283CD9" w:rsidRPr="00B95DCD" w:rsidDel="00E4178D">
          <w:fldChar w:fldCharType="separate"/>
        </w:r>
      </w:del>
      <w:del w:id="553" w:author="ivan del pino" w:date="2023-03-13T19:33:00Z">
        <w:r w:rsidR="00E118C8" w:rsidDel="009524BC">
          <w:rPr>
            <w:noProof/>
            <w:color w:val="auto"/>
          </w:rPr>
          <w:delText>35</w:delText>
        </w:r>
      </w:del>
      <w:del w:id="554" w:author="ivan del pino" w:date="2023-03-13T20:34:00Z">
        <w:r w:rsidR="00283CD9" w:rsidRPr="00B95DCD" w:rsidDel="00E4178D">
          <w:fldChar w:fldCharType="end"/>
        </w:r>
        <w:r w:rsidRPr="00B95DCD" w:rsidDel="00E4178D">
          <w:rPr>
            <w:color w:val="auto"/>
          </w:rPr>
          <w:delText xml:space="preserve"> : Función cargar()</w:delText>
        </w:r>
        <w:bookmarkEnd w:id="551"/>
      </w:del>
    </w:p>
    <w:p w:rsidR="00356680" w:rsidRDefault="00356680" w:rsidP="00356680">
      <w:pPr>
        <w:rPr>
          <w:sz w:val="18"/>
          <w:szCs w:val="18"/>
        </w:rPr>
      </w:pPr>
    </w:p>
    <w:p w:rsidR="00800E3E" w:rsidRPr="00D20B93" w:rsidRDefault="00356680" w:rsidP="00D20B93">
      <w:pPr>
        <w:pStyle w:val="Ttulo3"/>
      </w:pPr>
      <w:bookmarkStart w:id="555" w:name="_Toc125576624"/>
      <w:r>
        <w:t>3.3.5 Desarrollo de la funcionalidad del tablero</w:t>
      </w:r>
      <w:bookmarkEnd w:id="555"/>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del w:id="556" w:author="ivan del pino" w:date="2023-03-13T20:35:00Z">
        <w:r w:rsidR="00FA3137" w:rsidDel="007A3404">
          <w:delText>Ambas se pueden observar en la ilustración 36.</w:delText>
        </w:r>
      </w:del>
    </w:p>
    <w:p w:rsidR="008E74F1" w:rsidDel="007A3404" w:rsidRDefault="00F04297" w:rsidP="008E74F1">
      <w:pPr>
        <w:keepNext/>
        <w:jc w:val="both"/>
        <w:rPr>
          <w:del w:id="557" w:author="ivan del pino" w:date="2023-03-13T20:35:00Z"/>
        </w:rPr>
      </w:pPr>
      <w:del w:id="558" w:author="ivan del pino" w:date="2023-03-13T20:35:00Z">
        <w:r>
          <w:rPr>
            <w:noProof/>
            <w:lang w:eastAsia="es-ES"/>
          </w:rPr>
          <w:lastRenderedPageBreak/>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6" cstate="print"/>
                      <a:stretch>
                        <a:fillRect/>
                      </a:stretch>
                    </pic:blipFill>
                    <pic:spPr>
                      <a:xfrm>
                        <a:off x="0" y="0"/>
                        <a:ext cx="5400040" cy="4949190"/>
                      </a:xfrm>
                      <a:prstGeom prst="rect">
                        <a:avLst/>
                      </a:prstGeom>
                    </pic:spPr>
                  </pic:pic>
                </a:graphicData>
              </a:graphic>
            </wp:inline>
          </w:drawing>
        </w:r>
      </w:del>
    </w:p>
    <w:p w:rsidR="008E74F1" w:rsidDel="007A3404" w:rsidRDefault="008E74F1" w:rsidP="008E74F1">
      <w:pPr>
        <w:pStyle w:val="Epgrafe"/>
        <w:jc w:val="center"/>
        <w:rPr>
          <w:del w:id="559" w:author="ivan del pino" w:date="2023-03-13T20:35:00Z"/>
          <w:color w:val="auto"/>
        </w:rPr>
      </w:pPr>
      <w:bookmarkStart w:id="560" w:name="_Toc125576672"/>
      <w:del w:id="561" w:author="ivan del pino" w:date="2023-03-13T20:35:00Z">
        <w:r w:rsidRPr="008E74F1" w:rsidDel="007A3404">
          <w:rPr>
            <w:color w:val="auto"/>
          </w:rPr>
          <w:delText xml:space="preserve">Ilustración </w:delText>
        </w:r>
        <w:r w:rsidR="00283CD9" w:rsidRPr="008E74F1" w:rsidDel="007A3404">
          <w:fldChar w:fldCharType="begin"/>
        </w:r>
        <w:r w:rsidRPr="008E74F1" w:rsidDel="007A3404">
          <w:rPr>
            <w:color w:val="auto"/>
          </w:rPr>
          <w:delInstrText xml:space="preserve"> SEQ Ilustración \* ARABIC </w:delInstrText>
        </w:r>
        <w:r w:rsidR="00283CD9" w:rsidRPr="008E74F1" w:rsidDel="007A3404">
          <w:fldChar w:fldCharType="separate"/>
        </w:r>
      </w:del>
      <w:del w:id="562" w:author="ivan del pino" w:date="2023-03-13T19:33:00Z">
        <w:r w:rsidR="00E118C8" w:rsidDel="009524BC">
          <w:rPr>
            <w:noProof/>
            <w:color w:val="auto"/>
          </w:rPr>
          <w:delText>36</w:delText>
        </w:r>
      </w:del>
      <w:del w:id="563" w:author="ivan del pino" w:date="2023-03-13T20:35:00Z">
        <w:r w:rsidR="00283CD9" w:rsidRPr="008E74F1" w:rsidDel="007A3404">
          <w:fldChar w:fldCharType="end"/>
        </w:r>
        <w:r w:rsidRPr="008E74F1" w:rsidDel="007A3404">
          <w:rPr>
            <w:color w:val="auto"/>
          </w:rPr>
          <w:delText xml:space="preserve"> : Funciones cargarPerfil() y cargarTop()</w:delText>
        </w:r>
        <w:bookmarkEnd w:id="560"/>
      </w:del>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7"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564" w:name="_Toc125576673"/>
      <w:r w:rsidRPr="0078720E">
        <w:rPr>
          <w:color w:val="auto"/>
        </w:rPr>
        <w:t xml:space="preserve">Ilustración </w:t>
      </w:r>
      <w:r w:rsidR="00283CD9" w:rsidRPr="0078720E">
        <w:rPr>
          <w:color w:val="auto"/>
        </w:rPr>
        <w:fldChar w:fldCharType="begin"/>
      </w:r>
      <w:r w:rsidRPr="0078720E">
        <w:rPr>
          <w:color w:val="auto"/>
        </w:rPr>
        <w:instrText xml:space="preserve"> SEQ Ilustración \* ARABIC </w:instrText>
      </w:r>
      <w:r w:rsidR="00283CD9" w:rsidRPr="0078720E">
        <w:rPr>
          <w:color w:val="auto"/>
        </w:rPr>
        <w:fldChar w:fldCharType="separate"/>
      </w:r>
      <w:ins w:id="565" w:author="ivan del pino" w:date="2023-03-13T19:33:00Z">
        <w:r w:rsidR="0042490D">
          <w:rPr>
            <w:noProof/>
            <w:color w:val="auto"/>
          </w:rPr>
          <w:t>3</w:t>
        </w:r>
      </w:ins>
      <w:ins w:id="566" w:author="ivan del pino" w:date="2023-03-13T20:40:00Z">
        <w:r w:rsidR="0042490D">
          <w:rPr>
            <w:noProof/>
            <w:color w:val="auto"/>
          </w:rPr>
          <w:t>3</w:t>
        </w:r>
      </w:ins>
      <w:del w:id="567" w:author="ivan del pino" w:date="2023-03-13T19:33:00Z">
        <w:r w:rsidR="00E118C8" w:rsidDel="009524BC">
          <w:rPr>
            <w:noProof/>
            <w:color w:val="auto"/>
          </w:rPr>
          <w:delText>37</w:delText>
        </w:r>
      </w:del>
      <w:r w:rsidR="00283CD9" w:rsidRPr="0078720E">
        <w:rPr>
          <w:color w:val="auto"/>
        </w:rPr>
        <w:fldChar w:fldCharType="end"/>
      </w:r>
      <w:r w:rsidRPr="0078720E">
        <w:rPr>
          <w:color w:val="auto"/>
        </w:rPr>
        <w:t xml:space="preserve"> : Código para mostrar el chat del equipo humano</w:t>
      </w:r>
      <w:bookmarkEnd w:id="564"/>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8"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568" w:name="_Toc125576674"/>
      <w:r w:rsidRPr="0078720E">
        <w:rPr>
          <w:color w:val="auto"/>
        </w:rPr>
        <w:t xml:space="preserve">Ilustración </w:t>
      </w:r>
      <w:r w:rsidR="00283CD9" w:rsidRPr="0078720E">
        <w:rPr>
          <w:color w:val="auto"/>
        </w:rPr>
        <w:fldChar w:fldCharType="begin"/>
      </w:r>
      <w:r w:rsidRPr="0078720E">
        <w:rPr>
          <w:color w:val="auto"/>
        </w:rPr>
        <w:instrText xml:space="preserve"> SEQ Ilustración \* ARABIC </w:instrText>
      </w:r>
      <w:r w:rsidR="00283CD9" w:rsidRPr="0078720E">
        <w:rPr>
          <w:color w:val="auto"/>
        </w:rPr>
        <w:fldChar w:fldCharType="separate"/>
      </w:r>
      <w:ins w:id="569" w:author="ivan del pino" w:date="2023-03-13T19:33:00Z">
        <w:r w:rsidR="0042490D">
          <w:rPr>
            <w:noProof/>
            <w:color w:val="auto"/>
          </w:rPr>
          <w:t>3</w:t>
        </w:r>
      </w:ins>
      <w:ins w:id="570" w:author="ivan del pino" w:date="2023-03-13T20:40:00Z">
        <w:r w:rsidR="0042490D">
          <w:rPr>
            <w:noProof/>
            <w:color w:val="auto"/>
          </w:rPr>
          <w:t>4</w:t>
        </w:r>
      </w:ins>
      <w:del w:id="571" w:author="ivan del pino" w:date="2023-03-13T19:33:00Z">
        <w:r w:rsidR="00E118C8" w:rsidDel="009524BC">
          <w:rPr>
            <w:noProof/>
            <w:color w:val="auto"/>
          </w:rPr>
          <w:delText>38</w:delText>
        </w:r>
      </w:del>
      <w:r w:rsidR="00283CD9" w:rsidRPr="0078720E">
        <w:rPr>
          <w:color w:val="auto"/>
        </w:rPr>
        <w:fldChar w:fldCharType="end"/>
      </w:r>
      <w:r w:rsidRPr="0078720E">
        <w:rPr>
          <w:color w:val="auto"/>
        </w:rPr>
        <w:t xml:space="preserve"> : Guardar un mensaje en la base de datos chat</w:t>
      </w:r>
      <w:bookmarkEnd w:id="568"/>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Del="00884F08" w:rsidRDefault="00F04297" w:rsidP="00F60E4E">
      <w:pPr>
        <w:keepNext/>
        <w:jc w:val="both"/>
        <w:rPr>
          <w:del w:id="572" w:author="ivan del pino" w:date="2023-03-13T20:35:00Z"/>
        </w:rPr>
      </w:pPr>
      <w:del w:id="573" w:author="ivan del pino" w:date="2023-03-13T20:35:00Z">
        <w:r>
          <w:rPr>
            <w:noProof/>
            <w:lang w:eastAsia="es-ES"/>
          </w:rPr>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9" cstate="print"/>
                      <a:stretch>
                        <a:fillRect/>
                      </a:stretch>
                    </pic:blipFill>
                    <pic:spPr>
                      <a:xfrm>
                        <a:off x="0" y="0"/>
                        <a:ext cx="5400040" cy="1263650"/>
                      </a:xfrm>
                      <a:prstGeom prst="rect">
                        <a:avLst/>
                      </a:prstGeom>
                    </pic:spPr>
                  </pic:pic>
                </a:graphicData>
              </a:graphic>
            </wp:inline>
          </w:drawing>
        </w:r>
      </w:del>
    </w:p>
    <w:p w:rsidR="008E74F1" w:rsidDel="00884F08" w:rsidRDefault="00F60E4E" w:rsidP="00F60E4E">
      <w:pPr>
        <w:pStyle w:val="Epgrafe"/>
        <w:jc w:val="center"/>
        <w:rPr>
          <w:del w:id="574" w:author="ivan del pino" w:date="2023-03-13T20:35:00Z"/>
          <w:color w:val="auto"/>
        </w:rPr>
      </w:pPr>
      <w:bookmarkStart w:id="575" w:name="_Toc125576675"/>
      <w:del w:id="576" w:author="ivan del pino" w:date="2023-03-13T20:35:00Z">
        <w:r w:rsidRPr="00F60E4E" w:rsidDel="00884F08">
          <w:rPr>
            <w:color w:val="auto"/>
          </w:rPr>
          <w:delText xml:space="preserve">Ilustración </w:delText>
        </w:r>
        <w:r w:rsidR="00283CD9" w:rsidRPr="00F60E4E" w:rsidDel="00884F08">
          <w:fldChar w:fldCharType="begin"/>
        </w:r>
        <w:r w:rsidRPr="00F60E4E" w:rsidDel="00884F08">
          <w:rPr>
            <w:color w:val="auto"/>
          </w:rPr>
          <w:delInstrText xml:space="preserve"> SEQ Ilustración \* ARABIC </w:delInstrText>
        </w:r>
        <w:r w:rsidR="00283CD9" w:rsidRPr="00F60E4E" w:rsidDel="00884F08">
          <w:fldChar w:fldCharType="separate"/>
        </w:r>
      </w:del>
      <w:del w:id="577" w:author="ivan del pino" w:date="2023-03-13T19:33:00Z">
        <w:r w:rsidR="00E118C8" w:rsidDel="009524BC">
          <w:rPr>
            <w:noProof/>
            <w:color w:val="auto"/>
          </w:rPr>
          <w:delText>39</w:delText>
        </w:r>
      </w:del>
      <w:del w:id="578" w:author="ivan del pino" w:date="2023-03-13T20:35:00Z">
        <w:r w:rsidR="00283CD9" w:rsidRPr="00F60E4E" w:rsidDel="00884F08">
          <w:fldChar w:fldCharType="end"/>
        </w:r>
        <w:r w:rsidRPr="00F60E4E" w:rsidDel="00884F08">
          <w:rPr>
            <w:color w:val="auto"/>
          </w:rPr>
          <w:delText xml:space="preserve"> : función encargada de mostrar los objetos al pulsar en la bolsa</w:delText>
        </w:r>
        <w:bookmarkEnd w:id="575"/>
      </w:del>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lastRenderedPageBreak/>
        <w:t>tienen</w:t>
      </w:r>
      <w:r>
        <w:t>. Para ello, se accede a la base de datos y se van colocando los estudiantes en función de la cantidad de puntos que tenían en un array, para luego volcar esta información en la página.</w:t>
      </w:r>
    </w:p>
    <w:p w:rsidR="00F60E4E" w:rsidDel="00884F08" w:rsidRDefault="00F04297" w:rsidP="00F60E4E">
      <w:pPr>
        <w:keepNext/>
        <w:jc w:val="both"/>
        <w:rPr>
          <w:del w:id="579" w:author="ivan del pino" w:date="2023-03-13T20:36:00Z"/>
        </w:rPr>
      </w:pPr>
      <w:del w:id="580" w:author="ivan del pino" w:date="2023-03-13T20:36:00Z">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50" cstate="print"/>
                      <a:stretch>
                        <a:fillRect/>
                      </a:stretch>
                    </pic:blipFill>
                    <pic:spPr>
                      <a:xfrm>
                        <a:off x="0" y="0"/>
                        <a:ext cx="5400040" cy="3141980"/>
                      </a:xfrm>
                      <a:prstGeom prst="rect">
                        <a:avLst/>
                      </a:prstGeom>
                    </pic:spPr>
                  </pic:pic>
                </a:graphicData>
              </a:graphic>
            </wp:inline>
          </w:drawing>
        </w:r>
      </w:del>
    </w:p>
    <w:p w:rsidR="00F60E4E" w:rsidDel="00884F08" w:rsidRDefault="00F60E4E" w:rsidP="00F60E4E">
      <w:pPr>
        <w:pStyle w:val="Epgrafe"/>
        <w:jc w:val="center"/>
        <w:rPr>
          <w:del w:id="581" w:author="ivan del pino" w:date="2023-03-13T20:36:00Z"/>
          <w:color w:val="auto"/>
        </w:rPr>
      </w:pPr>
      <w:bookmarkStart w:id="582" w:name="_Toc125576676"/>
      <w:del w:id="583" w:author="ivan del pino" w:date="2023-03-13T20:36:00Z">
        <w:r w:rsidRPr="00F60E4E" w:rsidDel="00884F08">
          <w:rPr>
            <w:color w:val="auto"/>
          </w:rPr>
          <w:delText xml:space="preserve">Ilustración </w:delText>
        </w:r>
        <w:r w:rsidR="00283CD9" w:rsidRPr="00F60E4E" w:rsidDel="00884F08">
          <w:fldChar w:fldCharType="begin"/>
        </w:r>
        <w:r w:rsidRPr="00F60E4E" w:rsidDel="00884F08">
          <w:rPr>
            <w:color w:val="auto"/>
          </w:rPr>
          <w:delInstrText xml:space="preserve"> SEQ Ilustración \* ARABIC </w:delInstrText>
        </w:r>
        <w:r w:rsidR="00283CD9" w:rsidRPr="00F60E4E" w:rsidDel="00884F08">
          <w:fldChar w:fldCharType="separate"/>
        </w:r>
      </w:del>
      <w:del w:id="584" w:author="ivan del pino" w:date="2023-03-13T19:33:00Z">
        <w:r w:rsidR="00E118C8" w:rsidDel="009524BC">
          <w:rPr>
            <w:noProof/>
            <w:color w:val="auto"/>
          </w:rPr>
          <w:delText>40</w:delText>
        </w:r>
      </w:del>
      <w:del w:id="585" w:author="ivan del pino" w:date="2023-03-13T20:36:00Z">
        <w:r w:rsidR="00283CD9" w:rsidRPr="00F60E4E" w:rsidDel="00884F08">
          <w:fldChar w:fldCharType="end"/>
        </w:r>
        <w:r w:rsidRPr="00F60E4E" w:rsidDel="00884F08">
          <w:rPr>
            <w:color w:val="auto"/>
          </w:rPr>
          <w:delText xml:space="preserve"> : Código encargado de mostrar la información de los jugadores con los arrays ya ordenados</w:delText>
        </w:r>
        <w:bookmarkEnd w:id="582"/>
      </w:del>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51"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586" w:name="_Toc125576677"/>
      <w:r w:rsidRPr="00340549">
        <w:rPr>
          <w:color w:val="auto"/>
        </w:rPr>
        <w:t xml:space="preserve">Ilustración </w:t>
      </w:r>
      <w:r w:rsidR="00283CD9" w:rsidRPr="00340549">
        <w:rPr>
          <w:color w:val="auto"/>
        </w:rPr>
        <w:fldChar w:fldCharType="begin"/>
      </w:r>
      <w:r w:rsidRPr="00340549">
        <w:rPr>
          <w:color w:val="auto"/>
        </w:rPr>
        <w:instrText xml:space="preserve"> SEQ Ilustración \* ARABIC </w:instrText>
      </w:r>
      <w:r w:rsidR="00283CD9" w:rsidRPr="00340549">
        <w:rPr>
          <w:color w:val="auto"/>
        </w:rPr>
        <w:fldChar w:fldCharType="separate"/>
      </w:r>
      <w:ins w:id="587" w:author="ivan del pino" w:date="2023-03-13T20:45:00Z">
        <w:r w:rsidR="009E4EEE">
          <w:rPr>
            <w:noProof/>
            <w:color w:val="auto"/>
          </w:rPr>
          <w:t>34</w:t>
        </w:r>
      </w:ins>
      <w:del w:id="588" w:author="ivan del pino" w:date="2023-03-13T19:33:00Z">
        <w:r w:rsidR="00E118C8" w:rsidDel="009524BC">
          <w:rPr>
            <w:noProof/>
            <w:color w:val="auto"/>
          </w:rPr>
          <w:delText>41</w:delText>
        </w:r>
      </w:del>
      <w:r w:rsidR="00283CD9" w:rsidRPr="00340549">
        <w:rPr>
          <w:color w:val="auto"/>
        </w:rPr>
        <w:fldChar w:fldCharType="end"/>
      </w:r>
      <w:r w:rsidRPr="00340549">
        <w:rPr>
          <w:color w:val="auto"/>
        </w:rPr>
        <w:t xml:space="preserve"> : Función verPersonaje(numero)</w:t>
      </w:r>
      <w:bookmarkEnd w:id="586"/>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Del="00E57E77" w:rsidRDefault="00F04297" w:rsidP="00415E1C">
      <w:pPr>
        <w:keepNext/>
        <w:jc w:val="center"/>
        <w:rPr>
          <w:del w:id="589" w:author="ivan del pino" w:date="2023-03-13T20:37:00Z"/>
        </w:rPr>
      </w:pPr>
      <w:del w:id="590" w:author="ivan del pino" w:date="2023-03-13T20:37:00Z">
        <w:r>
          <w:rPr>
            <w:noProof/>
            <w:lang w:eastAsia="es-ES"/>
          </w:rPr>
          <w:lastRenderedPageBreak/>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2" cstate="print"/>
                      <a:stretch>
                        <a:fillRect/>
                      </a:stretch>
                    </pic:blipFill>
                    <pic:spPr>
                      <a:xfrm>
                        <a:off x="0" y="0"/>
                        <a:ext cx="3104280" cy="3238781"/>
                      </a:xfrm>
                      <a:prstGeom prst="rect">
                        <a:avLst/>
                      </a:prstGeom>
                    </pic:spPr>
                  </pic:pic>
                </a:graphicData>
              </a:graphic>
            </wp:inline>
          </w:drawing>
        </w:r>
      </w:del>
    </w:p>
    <w:p w:rsidR="00B36E1E" w:rsidDel="00E57E77" w:rsidRDefault="00415E1C" w:rsidP="00415E1C">
      <w:pPr>
        <w:pStyle w:val="Epgrafe"/>
        <w:jc w:val="center"/>
        <w:rPr>
          <w:del w:id="591" w:author="ivan del pino" w:date="2023-03-13T20:37:00Z"/>
          <w:color w:val="auto"/>
        </w:rPr>
      </w:pPr>
      <w:bookmarkStart w:id="592" w:name="_Toc125576678"/>
      <w:del w:id="593" w:author="ivan del pino" w:date="2023-03-13T20:37:00Z">
        <w:r w:rsidRPr="00415E1C" w:rsidDel="00E57E77">
          <w:rPr>
            <w:color w:val="auto"/>
          </w:rPr>
          <w:delText xml:space="preserve">Ilustración </w:delText>
        </w:r>
        <w:r w:rsidR="00283CD9" w:rsidRPr="00415E1C" w:rsidDel="00E57E77">
          <w:fldChar w:fldCharType="begin"/>
        </w:r>
        <w:r w:rsidRPr="00415E1C" w:rsidDel="00E57E77">
          <w:rPr>
            <w:color w:val="auto"/>
          </w:rPr>
          <w:delInstrText xml:space="preserve"> SEQ Ilustración \* ARABIC </w:delInstrText>
        </w:r>
        <w:r w:rsidR="00283CD9" w:rsidRPr="00415E1C" w:rsidDel="00E57E77">
          <w:fldChar w:fldCharType="separate"/>
        </w:r>
      </w:del>
      <w:del w:id="594" w:author="ivan del pino" w:date="2023-03-13T19:33:00Z">
        <w:r w:rsidR="00E118C8" w:rsidDel="009524BC">
          <w:rPr>
            <w:noProof/>
            <w:color w:val="auto"/>
          </w:rPr>
          <w:delText>42</w:delText>
        </w:r>
      </w:del>
      <w:del w:id="595" w:author="ivan del pino" w:date="2023-03-13T20:37:00Z">
        <w:r w:rsidR="00283CD9" w:rsidRPr="00415E1C" w:rsidDel="00E57E77">
          <w:fldChar w:fldCharType="end"/>
        </w:r>
        <w:r w:rsidRPr="00415E1C" w:rsidDel="00E57E77">
          <w:rPr>
            <w:color w:val="auto"/>
          </w:rPr>
          <w:delText xml:space="preserve"> : Función dado()</w:delText>
        </w:r>
        <w:bookmarkEnd w:id="592"/>
      </w:del>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415E1C" w:rsidDel="00E57E77" w:rsidRDefault="00E57E77" w:rsidP="00415E1C">
      <w:pPr>
        <w:keepNext/>
        <w:jc w:val="center"/>
        <w:rPr>
          <w:del w:id="596" w:author="ivan del pino" w:date="2023-03-13T20:37:00Z"/>
        </w:rPr>
      </w:pPr>
      <w:ins w:id="597" w:author="ivan del pino" w:date="2023-03-13T20:37:00Z">
        <w:r w:rsidDel="00E57E77">
          <w:rPr>
            <w:noProof/>
            <w:lang w:eastAsia="es-ES"/>
          </w:rPr>
          <w:t xml:space="preserve"> </w:t>
        </w:r>
      </w:ins>
      <w:del w:id="598" w:author="ivan del pino" w:date="2023-03-13T20:37:00Z">
        <w:r w:rsidR="00F04297">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3" cstate="print"/>
                      <a:stretch>
                        <a:fillRect/>
                      </a:stretch>
                    </pic:blipFill>
                    <pic:spPr>
                      <a:xfrm>
                        <a:off x="0" y="0"/>
                        <a:ext cx="1867011" cy="2149026"/>
                      </a:xfrm>
                      <a:prstGeom prst="rect">
                        <a:avLst/>
                      </a:prstGeom>
                    </pic:spPr>
                  </pic:pic>
                </a:graphicData>
              </a:graphic>
            </wp:inline>
          </w:drawing>
        </w:r>
      </w:del>
    </w:p>
    <w:p w:rsidR="00415E1C" w:rsidRPr="00415E1C" w:rsidRDefault="00415E1C" w:rsidP="00415E1C">
      <w:pPr>
        <w:pStyle w:val="Epgrafe"/>
        <w:jc w:val="center"/>
        <w:rPr>
          <w:color w:val="auto"/>
        </w:rPr>
      </w:pPr>
      <w:bookmarkStart w:id="599" w:name="_Toc125576679"/>
      <w:del w:id="600" w:author="ivan del pino" w:date="2023-03-13T20:37:00Z">
        <w:r w:rsidRPr="00415E1C" w:rsidDel="00E57E77">
          <w:rPr>
            <w:color w:val="auto"/>
          </w:rPr>
          <w:delText xml:space="preserve">Ilustración </w:delText>
        </w:r>
        <w:r w:rsidR="00283CD9" w:rsidRPr="00415E1C" w:rsidDel="00E57E77">
          <w:rPr>
            <w:color w:val="auto"/>
          </w:rPr>
          <w:fldChar w:fldCharType="begin"/>
        </w:r>
        <w:r w:rsidRPr="00415E1C" w:rsidDel="00E57E77">
          <w:rPr>
            <w:color w:val="auto"/>
          </w:rPr>
          <w:delInstrText xml:space="preserve"> SEQ Ilustración \* ARABIC </w:delInstrText>
        </w:r>
        <w:r w:rsidR="00283CD9" w:rsidRPr="00415E1C" w:rsidDel="00E57E77">
          <w:rPr>
            <w:color w:val="auto"/>
          </w:rPr>
          <w:fldChar w:fldCharType="separate"/>
        </w:r>
      </w:del>
      <w:del w:id="601" w:author="ivan del pino" w:date="2023-03-13T19:33:00Z">
        <w:r w:rsidR="00E118C8" w:rsidDel="009524BC">
          <w:rPr>
            <w:noProof/>
            <w:color w:val="auto"/>
          </w:rPr>
          <w:delText>43</w:delText>
        </w:r>
      </w:del>
      <w:del w:id="602" w:author="ivan del pino" w:date="2023-03-13T20:37:00Z">
        <w:r w:rsidR="00283CD9" w:rsidRPr="00415E1C" w:rsidDel="00E57E77">
          <w:rPr>
            <w:color w:val="auto"/>
          </w:rPr>
          <w:fldChar w:fldCharType="end"/>
        </w:r>
        <w:r w:rsidRPr="00415E1C" w:rsidDel="00E57E77">
          <w:rPr>
            <w:color w:val="auto"/>
          </w:rPr>
          <w:delText xml:space="preserve"> : Función elegirPosicion</w:delText>
        </w:r>
      </w:del>
      <w:r w:rsidRPr="00415E1C">
        <w:rPr>
          <w:color w:val="auto"/>
        </w:rPr>
        <w:t>()</w:t>
      </w:r>
      <w:bookmarkEnd w:id="599"/>
    </w:p>
    <w:p w:rsidR="00415E1C" w:rsidRDefault="00E118C8" w:rsidP="00E118C8">
      <w:pPr>
        <w:keepNext/>
        <w:jc w:val="center"/>
      </w:pPr>
      <w:r>
        <w:rPr>
          <w:noProof/>
          <w:sz w:val="18"/>
          <w:szCs w:val="18"/>
          <w:lang w:eastAsia="es-ES"/>
        </w:rPr>
        <w:lastRenderedPageBreak/>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bookmarkStart w:id="603" w:name="_Toc125576680"/>
      <w:r w:rsidRPr="00415E1C">
        <w:rPr>
          <w:color w:val="auto"/>
        </w:rPr>
        <w:t xml:space="preserve">Ilustración </w:t>
      </w:r>
      <w:del w:id="604" w:author="ivan del pino" w:date="2023-03-13T20:44:00Z">
        <w:r w:rsidR="0042490D" w:rsidDel="0042490D">
          <w:rPr>
            <w:color w:val="auto"/>
          </w:rPr>
          <w:delText>33</w:delText>
        </w:r>
      </w:del>
      <w:r w:rsidR="0042490D">
        <w:rPr>
          <w:color w:val="auto"/>
        </w:rPr>
        <w:t>36</w:t>
      </w:r>
      <w:r w:rsidRPr="00415E1C">
        <w:rPr>
          <w:color w:val="auto"/>
        </w:rPr>
        <w:t xml:space="preserve"> : Función poner</w:t>
      </w:r>
      <w:r w:rsidR="00687A70">
        <w:rPr>
          <w:color w:val="auto"/>
        </w:rPr>
        <w:t>Verde</w:t>
      </w:r>
      <w:r w:rsidRPr="00415E1C">
        <w:rPr>
          <w:color w:val="auto"/>
        </w:rPr>
        <w:t>s()</w:t>
      </w:r>
      <w:bookmarkEnd w:id="603"/>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5"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bookmarkStart w:id="605" w:name="_Toc125576681"/>
      <w:r w:rsidRPr="00EE5A0E">
        <w:rPr>
          <w:color w:val="auto"/>
        </w:rPr>
        <w:t xml:space="preserve">Ilustración </w:t>
      </w:r>
      <w:r w:rsidR="0042490D">
        <w:rPr>
          <w:color w:val="auto"/>
        </w:rPr>
        <w:t>34</w:t>
      </w:r>
      <w:r w:rsidRPr="00EE5A0E">
        <w:rPr>
          <w:color w:val="auto"/>
        </w:rPr>
        <w:t xml:space="preserve"> : Función seleccionarCasillaVerde()</w:t>
      </w:r>
      <w:bookmarkEnd w:id="605"/>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EE5A0E" w:rsidDel="00E57E77" w:rsidRDefault="00F04297" w:rsidP="00EE5A0E">
      <w:pPr>
        <w:keepNext/>
        <w:jc w:val="center"/>
        <w:rPr>
          <w:del w:id="606" w:author="ivan del pino" w:date="2023-03-13T20:37:00Z"/>
        </w:rPr>
      </w:pPr>
      <w:del w:id="607" w:author="ivan del pino" w:date="2023-03-13T20:37:00Z">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6" cstate="print"/>
                      <a:stretch>
                        <a:fillRect/>
                      </a:stretch>
                    </pic:blipFill>
                    <pic:spPr>
                      <a:xfrm>
                        <a:off x="0" y="0"/>
                        <a:ext cx="3763548" cy="3467915"/>
                      </a:xfrm>
                      <a:prstGeom prst="rect">
                        <a:avLst/>
                      </a:prstGeom>
                    </pic:spPr>
                  </pic:pic>
                </a:graphicData>
              </a:graphic>
            </wp:inline>
          </w:drawing>
        </w:r>
      </w:del>
    </w:p>
    <w:p w:rsidR="00EE5A0E" w:rsidDel="00E57E77" w:rsidRDefault="00EE5A0E" w:rsidP="00EE5A0E">
      <w:pPr>
        <w:pStyle w:val="Epgrafe"/>
        <w:jc w:val="center"/>
        <w:rPr>
          <w:del w:id="608" w:author="ivan del pino" w:date="2023-03-13T20:37:00Z"/>
          <w:color w:val="auto"/>
        </w:rPr>
      </w:pPr>
      <w:bookmarkStart w:id="609" w:name="_Toc125576682"/>
      <w:del w:id="610" w:author="ivan del pino" w:date="2023-03-13T20:37:00Z">
        <w:r w:rsidRPr="00EE5A0E" w:rsidDel="00E57E77">
          <w:rPr>
            <w:color w:val="auto"/>
          </w:rPr>
          <w:delText xml:space="preserve">Ilustración </w:delText>
        </w:r>
        <w:r w:rsidR="00283CD9" w:rsidRPr="00EE5A0E" w:rsidDel="00E57E77">
          <w:fldChar w:fldCharType="begin"/>
        </w:r>
        <w:r w:rsidRPr="00EE5A0E" w:rsidDel="00E57E77">
          <w:rPr>
            <w:color w:val="auto"/>
          </w:rPr>
          <w:delInstrText xml:space="preserve"> SEQ Ilustración \* ARABIC </w:delInstrText>
        </w:r>
        <w:r w:rsidR="00283CD9" w:rsidRPr="00EE5A0E" w:rsidDel="00E57E77">
          <w:fldChar w:fldCharType="separate"/>
        </w:r>
      </w:del>
      <w:del w:id="611" w:author="ivan del pino" w:date="2023-03-13T19:33:00Z">
        <w:r w:rsidR="00E118C8" w:rsidDel="009524BC">
          <w:rPr>
            <w:noProof/>
            <w:color w:val="auto"/>
          </w:rPr>
          <w:delText>46</w:delText>
        </w:r>
      </w:del>
      <w:del w:id="612" w:author="ivan del pino" w:date="2023-03-13T20:37:00Z">
        <w:r w:rsidR="00283CD9" w:rsidRPr="00EE5A0E" w:rsidDel="00E57E77">
          <w:fldChar w:fldCharType="end"/>
        </w:r>
        <w:r w:rsidRPr="00EE5A0E" w:rsidDel="00E57E77">
          <w:rPr>
            <w:color w:val="auto"/>
          </w:rPr>
          <w:delText xml:space="preserve"> : Función seleccionarPreguntaIndividual()</w:delText>
        </w:r>
        <w:bookmarkEnd w:id="609"/>
      </w:del>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7"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613" w:name="_Toc125576683"/>
      <w:r w:rsidRPr="00B800FD">
        <w:rPr>
          <w:color w:val="auto"/>
        </w:rPr>
        <w:t xml:space="preserve">Ilustración </w:t>
      </w:r>
      <w:r w:rsidR="00283CD9" w:rsidRPr="00B800FD">
        <w:rPr>
          <w:color w:val="auto"/>
        </w:rPr>
        <w:fldChar w:fldCharType="begin"/>
      </w:r>
      <w:r w:rsidRPr="00B800FD">
        <w:rPr>
          <w:color w:val="auto"/>
        </w:rPr>
        <w:instrText xml:space="preserve"> SEQ Ilustración \* ARABIC </w:instrText>
      </w:r>
      <w:r w:rsidR="00283CD9" w:rsidRPr="00B800FD">
        <w:rPr>
          <w:color w:val="auto"/>
        </w:rPr>
        <w:fldChar w:fldCharType="separate"/>
      </w:r>
      <w:ins w:id="614" w:author="ivan del pino" w:date="2023-03-13T20:43:00Z">
        <w:r w:rsidR="0042490D">
          <w:rPr>
            <w:noProof/>
            <w:color w:val="auto"/>
          </w:rPr>
          <w:t>35</w:t>
        </w:r>
      </w:ins>
      <w:del w:id="615" w:author="ivan del pino" w:date="2023-03-13T19:33:00Z">
        <w:r w:rsidR="00E118C8" w:rsidDel="009524BC">
          <w:rPr>
            <w:noProof/>
            <w:color w:val="auto"/>
          </w:rPr>
          <w:delText>47</w:delText>
        </w:r>
      </w:del>
      <w:r w:rsidR="00283CD9" w:rsidRPr="00B800FD">
        <w:rPr>
          <w:color w:val="auto"/>
        </w:rPr>
        <w:fldChar w:fldCharType="end"/>
      </w:r>
      <w:r w:rsidRPr="00B800FD">
        <w:rPr>
          <w:color w:val="auto"/>
        </w:rPr>
        <w:t xml:space="preserve"> : Función encargada de repartir puntos a un solo estudiante</w:t>
      </w:r>
      <w:bookmarkEnd w:id="613"/>
    </w:p>
    <w:p w:rsidR="00B800FD" w:rsidRDefault="00B800FD" w:rsidP="00B800FD"/>
    <w:p w:rsidR="00B800FD" w:rsidRDefault="006228C1" w:rsidP="006228C1">
      <w:pPr>
        <w:jc w:val="both"/>
      </w:pPr>
      <w:r>
        <w:lastRenderedPageBreak/>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8"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616" w:name="_Toc125576684"/>
      <w:r w:rsidRPr="006228C1">
        <w:rPr>
          <w:color w:val="auto"/>
        </w:rPr>
        <w:t xml:space="preserve">Ilustración </w:t>
      </w:r>
      <w:r w:rsidR="00283CD9" w:rsidRPr="006228C1">
        <w:rPr>
          <w:color w:val="auto"/>
        </w:rPr>
        <w:fldChar w:fldCharType="begin"/>
      </w:r>
      <w:r w:rsidRPr="006228C1">
        <w:rPr>
          <w:color w:val="auto"/>
        </w:rPr>
        <w:instrText xml:space="preserve"> SEQ Ilustración \* ARABIC </w:instrText>
      </w:r>
      <w:r w:rsidR="00283CD9" w:rsidRPr="006228C1">
        <w:rPr>
          <w:color w:val="auto"/>
        </w:rPr>
        <w:fldChar w:fldCharType="separate"/>
      </w:r>
      <w:ins w:id="617" w:author="ivan del pino" w:date="2023-03-13T20:43:00Z">
        <w:r w:rsidR="0042490D">
          <w:rPr>
            <w:noProof/>
            <w:color w:val="auto"/>
          </w:rPr>
          <w:t>36</w:t>
        </w:r>
      </w:ins>
      <w:del w:id="618" w:author="ivan del pino" w:date="2023-03-13T19:33:00Z">
        <w:r w:rsidR="00E118C8" w:rsidDel="009524BC">
          <w:rPr>
            <w:noProof/>
            <w:color w:val="auto"/>
          </w:rPr>
          <w:delText>48</w:delText>
        </w:r>
      </w:del>
      <w:r w:rsidR="00283CD9" w:rsidRPr="006228C1">
        <w:rPr>
          <w:color w:val="auto"/>
        </w:rPr>
        <w:fldChar w:fldCharType="end"/>
      </w:r>
      <w:r w:rsidRPr="006228C1">
        <w:rPr>
          <w:color w:val="auto"/>
        </w:rPr>
        <w:t xml:space="preserve"> : Función que proporciona las ventajas del móvil</w:t>
      </w:r>
      <w:bookmarkEnd w:id="616"/>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9"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619" w:name="_Toc125576685"/>
      <w:r w:rsidRPr="006228C1">
        <w:rPr>
          <w:color w:val="auto"/>
        </w:rPr>
        <w:t xml:space="preserve">Ilustración </w:t>
      </w:r>
      <w:r w:rsidR="00283CD9" w:rsidRPr="006228C1">
        <w:rPr>
          <w:color w:val="auto"/>
        </w:rPr>
        <w:fldChar w:fldCharType="begin"/>
      </w:r>
      <w:r w:rsidRPr="006228C1">
        <w:rPr>
          <w:color w:val="auto"/>
        </w:rPr>
        <w:instrText xml:space="preserve"> SEQ Ilustración \* ARABIC </w:instrText>
      </w:r>
      <w:r w:rsidR="00283CD9" w:rsidRPr="006228C1">
        <w:rPr>
          <w:color w:val="auto"/>
        </w:rPr>
        <w:fldChar w:fldCharType="separate"/>
      </w:r>
      <w:r w:rsidR="0042490D">
        <w:rPr>
          <w:noProof/>
          <w:color w:val="auto"/>
        </w:rPr>
        <w:t>40</w:t>
      </w:r>
      <w:r w:rsidR="00283CD9" w:rsidRPr="006228C1">
        <w:rPr>
          <w:color w:val="auto"/>
        </w:rPr>
        <w:fldChar w:fldCharType="end"/>
      </w:r>
      <w:r w:rsidRPr="006228C1">
        <w:rPr>
          <w:color w:val="auto"/>
        </w:rPr>
        <w:t xml:space="preserve"> : Función encargada de utilizar al personaje Sargento Delis</w:t>
      </w:r>
      <w:bookmarkEnd w:id="619"/>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Del="00B00E60" w:rsidRDefault="00F04297" w:rsidP="003774A4">
      <w:pPr>
        <w:keepNext/>
        <w:jc w:val="center"/>
        <w:rPr>
          <w:del w:id="620" w:author="ivan del pino" w:date="2023-03-13T20:38:00Z"/>
        </w:rPr>
      </w:pPr>
      <w:del w:id="621" w:author="ivan del pino" w:date="2023-03-13T20:38:00Z">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60" cstate="print"/>
                      <a:stretch>
                        <a:fillRect/>
                      </a:stretch>
                    </pic:blipFill>
                    <pic:spPr>
                      <a:xfrm>
                        <a:off x="0" y="0"/>
                        <a:ext cx="3013971" cy="3589730"/>
                      </a:xfrm>
                      <a:prstGeom prst="rect">
                        <a:avLst/>
                      </a:prstGeom>
                    </pic:spPr>
                  </pic:pic>
                </a:graphicData>
              </a:graphic>
            </wp:inline>
          </w:drawing>
        </w:r>
      </w:del>
    </w:p>
    <w:p w:rsidR="003774A4" w:rsidDel="00B00E60" w:rsidRDefault="003774A4" w:rsidP="003774A4">
      <w:pPr>
        <w:pStyle w:val="Epgrafe"/>
        <w:jc w:val="center"/>
        <w:rPr>
          <w:del w:id="622" w:author="ivan del pino" w:date="2023-03-13T20:38:00Z"/>
          <w:color w:val="auto"/>
        </w:rPr>
      </w:pPr>
      <w:bookmarkStart w:id="623" w:name="_Toc125576686"/>
      <w:del w:id="624" w:author="ivan del pino" w:date="2023-03-13T20:38:00Z">
        <w:r w:rsidRPr="003774A4" w:rsidDel="00B00E60">
          <w:rPr>
            <w:color w:val="auto"/>
          </w:rPr>
          <w:delText xml:space="preserve">Ilustración </w:delText>
        </w:r>
        <w:r w:rsidR="00283CD9" w:rsidRPr="003774A4" w:rsidDel="00B00E60">
          <w:fldChar w:fldCharType="begin"/>
        </w:r>
        <w:r w:rsidRPr="003774A4" w:rsidDel="00B00E60">
          <w:rPr>
            <w:color w:val="auto"/>
          </w:rPr>
          <w:delInstrText xml:space="preserve"> SEQ Ilustración \* ARABIC </w:delInstrText>
        </w:r>
        <w:r w:rsidR="00283CD9" w:rsidRPr="003774A4" w:rsidDel="00B00E60">
          <w:fldChar w:fldCharType="separate"/>
        </w:r>
      </w:del>
      <w:del w:id="625" w:author="ivan del pino" w:date="2023-03-13T19:33:00Z">
        <w:r w:rsidR="00E118C8" w:rsidDel="009524BC">
          <w:rPr>
            <w:noProof/>
            <w:color w:val="auto"/>
          </w:rPr>
          <w:delText>50</w:delText>
        </w:r>
      </w:del>
      <w:del w:id="626" w:author="ivan del pino" w:date="2023-03-13T20:38:00Z">
        <w:r w:rsidR="00283CD9" w:rsidRPr="003774A4" w:rsidDel="00B00E60">
          <w:fldChar w:fldCharType="end"/>
        </w:r>
        <w:r w:rsidRPr="003774A4" w:rsidDel="00B00E60">
          <w:rPr>
            <w:color w:val="auto"/>
          </w:rPr>
          <w:delText xml:space="preserve"> : Función actualizarTurno()</w:delText>
        </w:r>
        <w:bookmarkEnd w:id="623"/>
      </w:del>
    </w:p>
    <w:p w:rsidR="00E979A2" w:rsidDel="00AE5C86" w:rsidRDefault="00AE5C86" w:rsidP="00E979A2">
      <w:pPr>
        <w:rPr>
          <w:del w:id="627" w:author="Maximiliano Paredes Velasco" w:date="2023-02-23T20:46:00Z"/>
        </w:rPr>
      </w:pPr>
      <w:ins w:id="628" w:author="Maximiliano Paredes Velasco" w:date="2023-02-23T20:46:00Z">
        <w:r>
          <w:t>**</w:t>
        </w:r>
      </w:ins>
    </w:p>
    <w:p w:rsidR="00AE5C86" w:rsidRDefault="00AE5C86" w:rsidP="00E979A2">
      <w:pPr>
        <w:rPr>
          <w:ins w:id="629" w:author="Maximiliano Paredes Velasco" w:date="2023-02-23T20:46:00Z"/>
        </w:rPr>
      </w:pPr>
      <w:ins w:id="630" w:author="Maximiliano Paredes Velasco" w:date="2023-02-23T20:46:00Z">
        <w:r>
          <w:t>Esta sección de código fuen</w:t>
        </w:r>
      </w:ins>
      <w:ins w:id="631" w:author="Maximiliano Paredes Velasco" w:date="2023-02-23T20:47:00Z">
        <w:r>
          <w:t>te es demasiado larga. No hay que poner tantas capturas de pantallas de código, a parte que no se ve bien algunas. En la fase de implementación cuenta alguna de las funcionalidades más importantes</w:t>
        </w:r>
      </w:ins>
      <w:ins w:id="632" w:author="Maximiliano Paredes Velasco" w:date="2023-02-23T20:48:00Z">
        <w:r>
          <w:t>, pero no es necesario desarrollar todo.</w:t>
        </w:r>
      </w:ins>
    </w:p>
    <w:p w:rsidR="00AE5C86" w:rsidRPr="00E979A2" w:rsidRDefault="00AE5C86" w:rsidP="00E979A2">
      <w:pPr>
        <w:rPr>
          <w:ins w:id="633" w:author="Maximiliano Paredes Velasco" w:date="2023-02-23T20:46:00Z"/>
        </w:rPr>
      </w:pPr>
    </w:p>
    <w:p w:rsidR="00AE5C86" w:rsidRDefault="00E979A2" w:rsidP="00F24135">
      <w:pPr>
        <w:pStyle w:val="Ttulo2"/>
        <w:rPr>
          <w:ins w:id="634" w:author="Maximiliano Paredes Velasco" w:date="2023-02-23T20:46:00Z"/>
        </w:rPr>
      </w:pPr>
      <w:bookmarkStart w:id="635" w:name="_Toc125576625"/>
      <w:r>
        <w:t>4</w:t>
      </w:r>
      <w:r w:rsidR="00AE6F8C">
        <w:t>.</w:t>
      </w:r>
      <w:r>
        <w:t xml:space="preserve"> </w:t>
      </w:r>
      <w:r w:rsidR="00AE6F8C">
        <w:t xml:space="preserve">Descripción </w:t>
      </w:r>
      <w:del w:id="636" w:author="ivan del pino" w:date="2023-03-14T18:56:00Z">
        <w:r w:rsidR="00AE6F8C" w:rsidDel="00A9574E">
          <w:delText>de la</w:delText>
        </w:r>
      </w:del>
      <w:ins w:id="637" w:author="ivan del pino" w:date="2023-03-14T18:56:00Z">
        <w:r w:rsidR="00A9574E">
          <w:t>del uso de la</w:t>
        </w:r>
      </w:ins>
      <w:r w:rsidR="00AE6F8C">
        <w:t xml:space="preserve"> aplicación</w:t>
      </w:r>
    </w:p>
    <w:bookmarkEnd w:id="635"/>
    <w:p w:rsidR="00E979A2" w:rsidDel="00A9574E" w:rsidRDefault="00E979A2" w:rsidP="00E979A2">
      <w:pPr>
        <w:jc w:val="both"/>
        <w:rPr>
          <w:del w:id="638" w:author="ivan del pino" w:date="2023-03-14T18:57:00Z"/>
        </w:rPr>
      </w:pPr>
      <w:del w:id="639" w:author="ivan del pino" w:date="2023-03-14T18:57:00Z">
        <w:r w:rsidDel="00A9574E">
          <w:delText>En este capítulo se describirá como un usuario normal interactúa con la aplicación en las diferentes partes que esta tiene.</w:delText>
        </w:r>
      </w:del>
    </w:p>
    <w:p w:rsidR="00A9574E" w:rsidRPr="00E979A2" w:rsidRDefault="00A9574E" w:rsidP="00E979A2">
      <w:pPr>
        <w:jc w:val="both"/>
        <w:rPr>
          <w:ins w:id="640" w:author="ivan del pino" w:date="2023-03-14T18:57:00Z"/>
        </w:rPr>
      </w:pPr>
      <w:ins w:id="641" w:author="ivan del pino" w:date="2023-03-14T18:57:00Z">
        <w:r>
          <w:t xml:space="preserve">En este capítulo se contará las reglas del juego y como se usa la aplicación </w:t>
        </w:r>
      </w:ins>
      <w:ins w:id="642" w:author="ivan del pino" w:date="2023-03-14T18:58:00Z">
        <w:r>
          <w:t>para los diferentes tipos de usuario.</w:t>
        </w:r>
      </w:ins>
    </w:p>
    <w:p w:rsidR="00E979A2" w:rsidRPr="00E979A2" w:rsidRDefault="00E979A2" w:rsidP="00F24135">
      <w:pPr>
        <w:pStyle w:val="Ttulo3"/>
      </w:pPr>
      <w:bookmarkStart w:id="643" w:name="_Toc125576626"/>
      <w:r>
        <w:t xml:space="preserve">4.1 </w:t>
      </w:r>
      <w:del w:id="644" w:author="ivan del pino" w:date="2023-03-14T18:58:00Z">
        <w:r w:rsidDel="00A9574E">
          <w:delText>Creación de estudiantes e inicio de sesión</w:delText>
        </w:r>
      </w:del>
      <w:bookmarkEnd w:id="643"/>
      <w:ins w:id="645" w:author="ivan del pino" w:date="2023-03-14T19:32:00Z">
        <w:r w:rsidR="0002590A">
          <w:t>Intrucciones</w:t>
        </w:r>
      </w:ins>
      <w:ins w:id="646" w:author="ivan del pino" w:date="2023-03-14T18:58:00Z">
        <w:r w:rsidR="00A9574E">
          <w:t xml:space="preserve"> del juego</w:t>
        </w:r>
      </w:ins>
    </w:p>
    <w:p w:rsidR="00A9574E" w:rsidRDefault="00A9574E" w:rsidP="00E979A2">
      <w:pPr>
        <w:jc w:val="both"/>
        <w:rPr>
          <w:ins w:id="647" w:author="ivan del pino" w:date="2023-03-14T18:59:00Z"/>
        </w:rPr>
      </w:pPr>
      <w:ins w:id="648" w:author="ivan del pino" w:date="2023-03-14T18:58:00Z">
        <w:r>
          <w:t>El jue</w:t>
        </w:r>
      </w:ins>
      <w:ins w:id="649" w:author="ivan del pino" w:date="2023-03-14T18:59:00Z">
        <w:r>
          <w:t>go se basa en una competición entre dos equipos, La Resistencia y los Zombies, formados por los diferentes estudiantes repartidos entre estos equipos de forma aleatoria.</w:t>
        </w:r>
      </w:ins>
    </w:p>
    <w:p w:rsidR="00A9574E" w:rsidRDefault="00A9574E" w:rsidP="00E979A2">
      <w:pPr>
        <w:jc w:val="both"/>
        <w:rPr>
          <w:ins w:id="650" w:author="ivan del pino" w:date="2023-03-14T19:01:00Z"/>
        </w:rPr>
      </w:pPr>
      <w:ins w:id="651" w:author="ivan del pino" w:date="2023-03-14T18:59:00Z">
        <w:r>
          <w:lastRenderedPageBreak/>
          <w:t xml:space="preserve">El objetivo de los equipos es </w:t>
        </w:r>
      </w:ins>
      <w:ins w:id="652" w:author="ivan del pino" w:date="2023-03-14T19:00:00Z">
        <w:r>
          <w:t xml:space="preserve">acabar la partida con más puntos que el equipo contrario. Estos puntos se consiguen respondiendo correctamente las preguntas que aparecen cuando los jugadores </w:t>
        </w:r>
      </w:ins>
      <w:ins w:id="653" w:author="ivan del pino" w:date="2023-03-14T19:01:00Z">
        <w:r>
          <w:t>van avanzando a lo largo del tablero.</w:t>
        </w:r>
      </w:ins>
    </w:p>
    <w:p w:rsidR="00A9574E" w:rsidRDefault="00A9574E" w:rsidP="00E979A2">
      <w:pPr>
        <w:jc w:val="both"/>
        <w:rPr>
          <w:ins w:id="654" w:author="ivan del pino" w:date="2023-03-14T19:02:00Z"/>
        </w:rPr>
      </w:pPr>
      <w:ins w:id="655" w:author="ivan del pino" w:date="2023-03-14T19:01:00Z">
        <w:r>
          <w:t>Gana el equipo que cuando el profesor de por finalizada la pa</w:t>
        </w:r>
      </w:ins>
      <w:ins w:id="656" w:author="ivan del pino" w:date="2023-03-14T19:02:00Z">
        <w:r>
          <w:t>rtida, más puntuación haya obtenido.</w:t>
        </w:r>
      </w:ins>
    </w:p>
    <w:p w:rsidR="00A9574E" w:rsidRDefault="00A9574E" w:rsidP="00E979A2">
      <w:pPr>
        <w:jc w:val="both"/>
        <w:rPr>
          <w:ins w:id="657" w:author="ivan del pino" w:date="2023-03-14T19:29:00Z"/>
        </w:rPr>
      </w:pPr>
      <w:ins w:id="658" w:author="ivan del pino" w:date="2023-03-14T19:02:00Z">
        <w:r>
          <w:t>Se trata de una partida por turnos donde cada jugador moverá la ficha correspondiente a su</w:t>
        </w:r>
      </w:ins>
      <w:ins w:id="659" w:author="ivan del pino" w:date="2023-03-14T19:03:00Z">
        <w:r>
          <w:t xml:space="preserve"> equipo dependiendo la tirada que logre en su turno. Una vez escoja la casilla a la que decida mover la ficha, aparecerá una pregunta a la que deberá </w:t>
        </w:r>
      </w:ins>
      <w:ins w:id="660" w:author="ivan del pino" w:date="2023-03-14T19:04:00Z">
        <w:r>
          <w:t>responder en un tiempo determinado mostrado por esta. Hay dos tipos de preguntas, las preguntas estándar, que son aquellas que se muestran al estar en una casilla normal</w:t>
        </w:r>
      </w:ins>
      <w:ins w:id="661" w:author="ivan del pino" w:date="2023-03-14T19:05:00Z">
        <w:r>
          <w:t>, y las preguntas por zona, que son aquellas que se muestran al acceder a zonas especiales del tablero. Las preguntas estándar suman o rentan 100 puntos al jugador que respo</w:t>
        </w:r>
      </w:ins>
      <w:ins w:id="662" w:author="ivan del pino" w:date="2023-03-14T19:06:00Z">
        <w:r>
          <w:t xml:space="preserve">nde en función de su respuesta, mientras que las de zona suman o restan 200 puntos </w:t>
        </w:r>
        <w:r w:rsidR="00512514">
          <w:t>divididos entre todos los jugadores del equipo.</w:t>
        </w:r>
      </w:ins>
    </w:p>
    <w:p w:rsidR="00D06E7D" w:rsidRDefault="00D06E7D" w:rsidP="00E979A2">
      <w:pPr>
        <w:jc w:val="both"/>
        <w:rPr>
          <w:ins w:id="663" w:author="ivan del pino" w:date="2023-03-14T19:07:00Z"/>
        </w:rPr>
      </w:pPr>
      <w:ins w:id="664" w:author="ivan del pino" w:date="2023-03-14T19:29:00Z">
        <w:r>
          <w:t>Todos los jugadores, al empezar la partida, cuentan con</w:t>
        </w:r>
      </w:ins>
      <w:ins w:id="665" w:author="ivan del pino" w:date="2023-03-14T19:30:00Z">
        <w:r>
          <w:t xml:space="preserve"> 500 puntos y</w:t>
        </w:r>
      </w:ins>
      <w:ins w:id="666" w:author="ivan del pino" w:date="2023-03-14T19:29:00Z">
        <w:r>
          <w:t xml:space="preserve"> una vida extra, que les permite </w:t>
        </w:r>
      </w:ins>
      <w:ins w:id="667" w:author="ivan del pino" w:date="2023-03-14T19:30:00Z">
        <w:r>
          <w:t>que en caso de responder a una pregunta mal, estos puedan mantener sus puntos. Además de esta vida extra, pueden obtener otra más al alcanzar los 10</w:t>
        </w:r>
      </w:ins>
      <w:ins w:id="668" w:author="ivan del pino" w:date="2023-03-14T19:31:00Z">
        <w:r>
          <w:t>0</w:t>
        </w:r>
      </w:ins>
      <w:ins w:id="669" w:author="ivan del pino" w:date="2023-03-14T19:30:00Z">
        <w:r>
          <w:t>0 puntos</w:t>
        </w:r>
      </w:ins>
      <w:ins w:id="670" w:author="ivan del pino" w:date="2023-03-14T19:31:00Z">
        <w:r>
          <w:t xml:space="preserve"> o con el objeto botiquín.</w:t>
        </w:r>
      </w:ins>
    </w:p>
    <w:p w:rsidR="000521CC" w:rsidRDefault="000521CC" w:rsidP="00E979A2">
      <w:pPr>
        <w:jc w:val="both"/>
        <w:rPr>
          <w:ins w:id="671" w:author="ivan del pino" w:date="2023-03-14T19:09:00Z"/>
        </w:rPr>
      </w:pPr>
      <w:ins w:id="672" w:author="ivan del pino" w:date="2023-03-14T19:07:00Z">
        <w:r>
          <w:t>Los jugadores cuentan con un chat, donde podrán dialogar con sus compañeros de equipo, exceptuando al jugador al que le corresponda el turno, que no podrá acceder a este a no ser que tenga un objeto especial, como se expl</w:t>
        </w:r>
      </w:ins>
      <w:ins w:id="673" w:author="ivan del pino" w:date="2023-03-14T19:08:00Z">
        <w:r>
          <w:t>icará más adelante.</w:t>
        </w:r>
      </w:ins>
    </w:p>
    <w:p w:rsidR="000521CC" w:rsidRDefault="000521CC" w:rsidP="00E979A2">
      <w:pPr>
        <w:jc w:val="both"/>
        <w:rPr>
          <w:ins w:id="674" w:author="ivan del pino" w:date="2023-03-14T19:10:00Z"/>
        </w:rPr>
      </w:pPr>
      <w:ins w:id="675" w:author="ivan del pino" w:date="2023-03-14T19:09:00Z">
        <w:r>
          <w:t xml:space="preserve">Cada equipo tiene tres personajes especiales, que pertenecerán a tres de los </w:t>
        </w:r>
      </w:ins>
      <w:ins w:id="676" w:author="ivan del pino" w:date="2023-03-14T19:10:00Z">
        <w:r>
          <w:t xml:space="preserve">estudiantes que pertenezcan a este, y se rotarán una vez el jugador que lo posea lo utilice. </w:t>
        </w:r>
      </w:ins>
    </w:p>
    <w:p w:rsidR="000521CC" w:rsidRDefault="000521CC" w:rsidP="00E979A2">
      <w:pPr>
        <w:jc w:val="both"/>
        <w:rPr>
          <w:ins w:id="677" w:author="ivan del pino" w:date="2023-03-14T19:10:00Z"/>
        </w:rPr>
      </w:pPr>
      <w:ins w:id="678" w:author="ivan del pino" w:date="2023-03-14T19:16:00Z">
        <w:r>
          <w:t>Personajes especiales de La Resistencia</w:t>
        </w:r>
      </w:ins>
      <w:ins w:id="679" w:author="ivan del pino" w:date="2023-03-14T19:10:00Z">
        <w:r>
          <w:t>:</w:t>
        </w:r>
      </w:ins>
    </w:p>
    <w:p w:rsidR="00F04297" w:rsidRDefault="000521CC">
      <w:pPr>
        <w:pStyle w:val="Prrafodelista"/>
        <w:numPr>
          <w:ilvl w:val="0"/>
          <w:numId w:val="15"/>
        </w:numPr>
        <w:jc w:val="both"/>
        <w:rPr>
          <w:ins w:id="680" w:author="ivan del pino" w:date="2023-03-14T19:15:00Z"/>
        </w:rPr>
        <w:pPrChange w:id="681" w:author="ivan del pino" w:date="2023-03-14T19:10:00Z">
          <w:pPr>
            <w:jc w:val="both"/>
          </w:pPr>
        </w:pPrChange>
      </w:pPr>
      <w:ins w:id="682" w:author="ivan del pino" w:date="2023-03-14T19:15:00Z">
        <w:r>
          <w:t>Comisario Fred: r</w:t>
        </w:r>
        <w:r w:rsidRPr="000521CC">
          <w:t>estringe el siguiente turno al equipo contrario cuando el jugador acierta la pregunta.</w:t>
        </w:r>
      </w:ins>
    </w:p>
    <w:p w:rsidR="00F04297" w:rsidRDefault="000521CC">
      <w:pPr>
        <w:pStyle w:val="Prrafodelista"/>
        <w:numPr>
          <w:ilvl w:val="0"/>
          <w:numId w:val="15"/>
        </w:numPr>
        <w:jc w:val="both"/>
        <w:rPr>
          <w:ins w:id="683" w:author="ivan del pino" w:date="2023-03-14T19:17:00Z"/>
        </w:rPr>
        <w:pPrChange w:id="684" w:author="ivan del pino" w:date="2023-03-14T19:10:00Z">
          <w:pPr>
            <w:jc w:val="both"/>
          </w:pPr>
        </w:pPrChange>
      </w:pPr>
      <w:ins w:id="685" w:author="ivan del pino" w:date="2023-03-14T19:16:00Z">
        <w:r>
          <w:t>Piloto Brus: si acierta correctamente la pregunta sin utilizar ayuda vuelve a tirar el dado.</w:t>
        </w:r>
      </w:ins>
    </w:p>
    <w:p w:rsidR="00F04297" w:rsidRDefault="000521CC">
      <w:pPr>
        <w:pStyle w:val="Prrafodelista"/>
        <w:numPr>
          <w:ilvl w:val="0"/>
          <w:numId w:val="15"/>
        </w:numPr>
        <w:jc w:val="both"/>
        <w:rPr>
          <w:ins w:id="686" w:author="ivan del pino" w:date="2023-03-14T19:17:00Z"/>
        </w:rPr>
        <w:pPrChange w:id="687" w:author="ivan del pino" w:date="2023-03-14T19:10:00Z">
          <w:pPr>
            <w:jc w:val="both"/>
          </w:pPr>
        </w:pPrChange>
      </w:pPr>
      <w:ins w:id="688" w:author="ivan del pino" w:date="2023-03-14T19:17:00Z">
        <w:r>
          <w:t>Emy: quita 100 puntos a un jugador del equipo contrario si acierta la pregunta.</w:t>
        </w:r>
      </w:ins>
    </w:p>
    <w:p w:rsidR="000521CC" w:rsidRDefault="000521CC" w:rsidP="000521CC">
      <w:pPr>
        <w:jc w:val="both"/>
        <w:rPr>
          <w:ins w:id="689" w:author="ivan del pino" w:date="2023-03-14T19:17:00Z"/>
        </w:rPr>
      </w:pPr>
      <w:ins w:id="690" w:author="ivan del pino" w:date="2023-03-14T19:17:00Z">
        <w:r>
          <w:t>Personajes especiales de los Zombies:</w:t>
        </w:r>
      </w:ins>
    </w:p>
    <w:p w:rsidR="00F04297" w:rsidRDefault="002C215A">
      <w:pPr>
        <w:pStyle w:val="Prrafodelista"/>
        <w:numPr>
          <w:ilvl w:val="0"/>
          <w:numId w:val="16"/>
        </w:numPr>
        <w:jc w:val="both"/>
        <w:rPr>
          <w:ins w:id="691" w:author="ivan del pino" w:date="2023-03-14T19:18:00Z"/>
        </w:rPr>
        <w:pPrChange w:id="692" w:author="ivan del pino" w:date="2023-03-14T19:17:00Z">
          <w:pPr>
            <w:jc w:val="both"/>
          </w:pPr>
        </w:pPrChange>
      </w:pPr>
      <w:ins w:id="693" w:author="ivan del pino" w:date="2023-03-14T19:18:00Z">
        <w:r>
          <w:t>Srta. Lix: tiene dos oportunidades para responder correctamente a la pregunta.</w:t>
        </w:r>
      </w:ins>
    </w:p>
    <w:p w:rsidR="00F04297" w:rsidRDefault="002C215A">
      <w:pPr>
        <w:pStyle w:val="Prrafodelista"/>
        <w:numPr>
          <w:ilvl w:val="0"/>
          <w:numId w:val="16"/>
        </w:numPr>
        <w:jc w:val="both"/>
        <w:rPr>
          <w:ins w:id="694" w:author="ivan del pino" w:date="2023-03-14T19:19:00Z"/>
        </w:rPr>
        <w:pPrChange w:id="695" w:author="ivan del pino" w:date="2023-03-14T19:17:00Z">
          <w:pPr>
            <w:jc w:val="both"/>
          </w:pPr>
        </w:pPrChange>
      </w:pPr>
      <w:ins w:id="696" w:author="ivan del pino" w:date="2023-03-14T19:19:00Z">
        <w:r>
          <w:t>Dr. Jow: cuando acierta una pregunta, roba 50 puntos a un jugador del equipo contrario.</w:t>
        </w:r>
      </w:ins>
    </w:p>
    <w:p w:rsidR="00F04297" w:rsidRDefault="002C215A">
      <w:pPr>
        <w:pStyle w:val="Prrafodelista"/>
        <w:numPr>
          <w:ilvl w:val="0"/>
          <w:numId w:val="16"/>
        </w:numPr>
        <w:jc w:val="both"/>
        <w:rPr>
          <w:ins w:id="697" w:author="ivan del pino" w:date="2023-03-14T19:21:00Z"/>
        </w:rPr>
        <w:pPrChange w:id="698" w:author="ivan del pino" w:date="2023-03-14T19:17:00Z">
          <w:pPr>
            <w:jc w:val="both"/>
          </w:pPr>
        </w:pPrChange>
      </w:pPr>
      <w:ins w:id="699" w:author="ivan del pino" w:date="2023-03-14T19:20:00Z">
        <w:r>
          <w:lastRenderedPageBreak/>
          <w:t>Sargento Delis: en caso de responder a una pregunta de forma errónea, este no pierde puntos.</w:t>
        </w:r>
      </w:ins>
    </w:p>
    <w:p w:rsidR="002C215A" w:rsidRDefault="002C215A" w:rsidP="002C215A">
      <w:pPr>
        <w:jc w:val="both"/>
        <w:rPr>
          <w:ins w:id="700" w:author="ivan del pino" w:date="2023-03-14T19:23:00Z"/>
        </w:rPr>
      </w:pPr>
      <w:ins w:id="701" w:author="ivan del pino" w:date="2023-03-14T19:21:00Z">
        <w:r>
          <w:t>Además de los personajes especiales, los estudiantes también disponen de una serie de objetos que les dan unas ventajas al ser utilizados. Estos se encuentran repartidos a lo largo del tablero, y se repres</w:t>
        </w:r>
      </w:ins>
      <w:ins w:id="702" w:author="ivan del pino" w:date="2023-03-14T19:22:00Z">
        <w:r>
          <w:t xml:space="preserve">entan mediante un punto negro en las casillas. Para conseguirlos, deben acceder a esa casilla y responder a la pregunta correctamente, y una vez usados, este volverá a aparecer en otra casilla. Los jugadores no saben en ningún momento </w:t>
        </w:r>
      </w:ins>
      <w:ins w:id="703" w:author="ivan del pino" w:date="2023-03-14T19:23:00Z">
        <w:r>
          <w:t>que punto representa cada objeto.</w:t>
        </w:r>
      </w:ins>
    </w:p>
    <w:p w:rsidR="002C215A" w:rsidRDefault="002C215A" w:rsidP="002C215A">
      <w:pPr>
        <w:jc w:val="both"/>
        <w:rPr>
          <w:ins w:id="704" w:author="ivan del pino" w:date="2023-03-14T19:23:00Z"/>
        </w:rPr>
      </w:pPr>
      <w:ins w:id="705" w:author="ivan del pino" w:date="2023-03-14T19:23:00Z">
        <w:r>
          <w:t>Los diferentes objetos son:</w:t>
        </w:r>
      </w:ins>
    </w:p>
    <w:p w:rsidR="00F04297" w:rsidRDefault="002C215A">
      <w:pPr>
        <w:pStyle w:val="Prrafodelista"/>
        <w:numPr>
          <w:ilvl w:val="0"/>
          <w:numId w:val="17"/>
        </w:numPr>
        <w:jc w:val="both"/>
        <w:rPr>
          <w:ins w:id="706" w:author="ivan del pino" w:date="2023-03-14T19:25:00Z"/>
        </w:rPr>
        <w:pPrChange w:id="707" w:author="ivan del pino" w:date="2023-03-14T19:23:00Z">
          <w:pPr>
            <w:jc w:val="both"/>
          </w:pPr>
        </w:pPrChange>
      </w:pPr>
      <w:ins w:id="708" w:author="ivan del pino" w:date="2023-03-14T19:24:00Z">
        <w:r>
          <w:t>Móvil: permite acceder al chat al jugador</w:t>
        </w:r>
      </w:ins>
      <w:ins w:id="709" w:author="ivan del pino" w:date="2023-03-14T19:25:00Z">
        <w:r>
          <w:t xml:space="preserve"> al que pertenezca el turno.</w:t>
        </w:r>
      </w:ins>
    </w:p>
    <w:p w:rsidR="00F04297" w:rsidRDefault="002C215A">
      <w:pPr>
        <w:pStyle w:val="Prrafodelista"/>
        <w:numPr>
          <w:ilvl w:val="0"/>
          <w:numId w:val="17"/>
        </w:numPr>
        <w:jc w:val="both"/>
        <w:rPr>
          <w:ins w:id="710" w:author="ivan del pino" w:date="2023-03-14T19:25:00Z"/>
        </w:rPr>
        <w:pPrChange w:id="711" w:author="ivan del pino" w:date="2023-03-14T19:23:00Z">
          <w:pPr>
            <w:jc w:val="both"/>
          </w:pPr>
        </w:pPrChange>
      </w:pPr>
      <w:ins w:id="712" w:author="ivan del pino" w:date="2023-03-14T19:25:00Z">
        <w:r>
          <w:t>Medalla: en caso de acierto de la pregunta, todos los jugadores del equipo sumarán 50 puntos.</w:t>
        </w:r>
      </w:ins>
    </w:p>
    <w:p w:rsidR="00F04297" w:rsidRDefault="002C215A">
      <w:pPr>
        <w:pStyle w:val="Prrafodelista"/>
        <w:numPr>
          <w:ilvl w:val="0"/>
          <w:numId w:val="17"/>
        </w:numPr>
        <w:jc w:val="both"/>
        <w:rPr>
          <w:ins w:id="713" w:author="ivan del pino" w:date="2023-03-14T19:26:00Z"/>
        </w:rPr>
        <w:pPrChange w:id="714" w:author="ivan del pino" w:date="2023-03-14T19:23:00Z">
          <w:pPr>
            <w:jc w:val="both"/>
          </w:pPr>
        </w:pPrChange>
      </w:pPr>
      <w:ins w:id="715" w:author="ivan del pino" w:date="2023-03-14T19:25:00Z">
        <w:r>
          <w:t>Vitaminas</w:t>
        </w:r>
      </w:ins>
      <w:ins w:id="716" w:author="ivan del pino" w:date="2023-03-14T19:26:00Z">
        <w:r>
          <w:t>: hacen inmunes a la resta de puntos al poseedor. Están activas durante dos turnos.</w:t>
        </w:r>
      </w:ins>
    </w:p>
    <w:p w:rsidR="00F04297" w:rsidRDefault="002C215A">
      <w:pPr>
        <w:pStyle w:val="Prrafodelista"/>
        <w:numPr>
          <w:ilvl w:val="0"/>
          <w:numId w:val="17"/>
        </w:numPr>
        <w:jc w:val="both"/>
        <w:rPr>
          <w:ins w:id="717" w:author="ivan del pino" w:date="2023-03-14T19:27:00Z"/>
        </w:rPr>
        <w:pPrChange w:id="718" w:author="ivan del pino" w:date="2023-03-14T19:23:00Z">
          <w:pPr>
            <w:jc w:val="both"/>
          </w:pPr>
        </w:pPrChange>
      </w:pPr>
      <w:ins w:id="719" w:author="ivan del pino" w:date="2023-03-14T19:26:00Z">
        <w:r>
          <w:t>Pegamento: el equipo contrario, en el siguiente turno, no moverá su ficha.</w:t>
        </w:r>
      </w:ins>
    </w:p>
    <w:p w:rsidR="00F04297" w:rsidRDefault="002C215A">
      <w:pPr>
        <w:pStyle w:val="Prrafodelista"/>
        <w:numPr>
          <w:ilvl w:val="0"/>
          <w:numId w:val="17"/>
        </w:numPr>
        <w:jc w:val="both"/>
        <w:rPr>
          <w:ins w:id="720" w:author="ivan del pino" w:date="2023-03-14T19:27:00Z"/>
        </w:rPr>
        <w:pPrChange w:id="721" w:author="ivan del pino" w:date="2023-03-14T19:23:00Z">
          <w:pPr>
            <w:jc w:val="both"/>
          </w:pPr>
        </w:pPrChange>
      </w:pPr>
      <w:ins w:id="722" w:author="ivan del pino" w:date="2023-03-14T19:27:00Z">
        <w:r>
          <w:t>Amplificador: el jugador quita 100 puntos a un jugador del equipo contrario.</w:t>
        </w:r>
      </w:ins>
    </w:p>
    <w:p w:rsidR="00F04297" w:rsidRDefault="002C215A">
      <w:pPr>
        <w:pStyle w:val="Prrafodelista"/>
        <w:numPr>
          <w:ilvl w:val="0"/>
          <w:numId w:val="17"/>
        </w:numPr>
        <w:jc w:val="both"/>
        <w:rPr>
          <w:ins w:id="723" w:author="ivan del pino" w:date="2023-03-14T19:28:00Z"/>
        </w:rPr>
        <w:pPrChange w:id="724" w:author="ivan del pino" w:date="2023-03-14T19:23:00Z">
          <w:pPr>
            <w:jc w:val="both"/>
          </w:pPr>
        </w:pPrChange>
      </w:pPr>
      <w:ins w:id="725" w:author="ivan del pino" w:date="2023-03-14T19:27:00Z">
        <w:r>
          <w:t>Moneadas: en caso de que la respuesta del jugador sea positiva, donará los 100 puntos que gana al responder correctamente a la pregunta a un</w:t>
        </w:r>
      </w:ins>
      <w:ins w:id="726" w:author="ivan del pino" w:date="2023-03-14T19:28:00Z">
        <w:r>
          <w:t xml:space="preserve"> jugador de su equipo a su elección.</w:t>
        </w:r>
      </w:ins>
    </w:p>
    <w:p w:rsidR="00F04297" w:rsidRDefault="002C215A">
      <w:pPr>
        <w:pStyle w:val="Prrafodelista"/>
        <w:numPr>
          <w:ilvl w:val="0"/>
          <w:numId w:val="17"/>
        </w:numPr>
        <w:jc w:val="both"/>
        <w:rPr>
          <w:ins w:id="727" w:author="ivan del pino" w:date="2023-03-15T21:00:00Z"/>
        </w:rPr>
        <w:pPrChange w:id="728" w:author="ivan del pino" w:date="2023-03-14T19:23:00Z">
          <w:pPr>
            <w:jc w:val="both"/>
          </w:pPr>
        </w:pPrChange>
      </w:pPr>
      <w:ins w:id="729" w:author="ivan del pino" w:date="2023-03-14T19:28:00Z">
        <w:r>
          <w:t xml:space="preserve">Botiquín: el jugador podrá obtener </w:t>
        </w:r>
      </w:ins>
      <w:ins w:id="730" w:author="ivan del pino" w:date="2023-03-14T19:29:00Z">
        <w:r w:rsidR="00EF3256">
          <w:t>un</w:t>
        </w:r>
      </w:ins>
      <w:ins w:id="731" w:author="ivan del pino" w:date="2023-03-14T19:37:00Z">
        <w:r w:rsidR="00336B33">
          <w:t>a</w:t>
        </w:r>
      </w:ins>
      <w:ins w:id="732" w:author="ivan del pino" w:date="2023-03-14T19:29:00Z">
        <w:r w:rsidR="00EF3256">
          <w:t xml:space="preserve"> vida extra o 200 puntos.</w:t>
        </w:r>
      </w:ins>
    </w:p>
    <w:p w:rsidR="00F04297" w:rsidRDefault="00277E08">
      <w:pPr>
        <w:pStyle w:val="Ttulo3"/>
        <w:jc w:val="both"/>
        <w:rPr>
          <w:ins w:id="733" w:author="ivan del pino" w:date="2023-03-15T21:01:00Z"/>
        </w:rPr>
        <w:pPrChange w:id="734" w:author="ivan del pino" w:date="2023-03-15T21:02:00Z">
          <w:pPr>
            <w:jc w:val="both"/>
          </w:pPr>
        </w:pPrChange>
      </w:pPr>
      <w:ins w:id="735" w:author="ivan del pino" w:date="2023-03-15T21:00:00Z">
        <w:r>
          <w:t xml:space="preserve">4.2 </w:t>
        </w:r>
      </w:ins>
      <w:ins w:id="736" w:author="ivan del pino" w:date="2023-03-15T21:01:00Z">
        <w:r>
          <w:t>Íconos y objetos principales del juego</w:t>
        </w:r>
      </w:ins>
    </w:p>
    <w:p w:rsidR="00F04297" w:rsidRDefault="00277E08">
      <w:pPr>
        <w:pStyle w:val="Prrafodelista"/>
        <w:numPr>
          <w:ilvl w:val="0"/>
          <w:numId w:val="19"/>
        </w:numPr>
        <w:jc w:val="both"/>
        <w:rPr>
          <w:ins w:id="737" w:author="ivan del pino" w:date="2023-03-15T21:03:00Z"/>
        </w:rPr>
        <w:pPrChange w:id="738" w:author="ivan del pino" w:date="2023-03-15T21:02:00Z">
          <w:pPr>
            <w:jc w:val="both"/>
          </w:pPr>
        </w:pPrChange>
      </w:pPr>
      <w:ins w:id="739" w:author="ivan del pino" w:date="2023-03-15T21:02:00Z">
        <w:r>
          <w:t>Casa: cuando el usuario pulsa este botón, la página web vuelve al menú principal.</w:t>
        </w:r>
      </w:ins>
    </w:p>
    <w:p w:rsidR="00F04297" w:rsidRDefault="00277E08">
      <w:pPr>
        <w:pStyle w:val="Prrafodelista"/>
        <w:numPr>
          <w:ilvl w:val="0"/>
          <w:numId w:val="19"/>
        </w:numPr>
        <w:jc w:val="both"/>
        <w:rPr>
          <w:ins w:id="740" w:author="ivan del pino" w:date="2023-03-15T21:03:00Z"/>
        </w:rPr>
        <w:pPrChange w:id="741" w:author="ivan del pino" w:date="2023-03-15T21:02:00Z">
          <w:pPr>
            <w:jc w:val="both"/>
          </w:pPr>
        </w:pPrChange>
      </w:pPr>
      <w:ins w:id="742" w:author="ivan del pino" w:date="2023-03-15T21:03:00Z">
        <w:r>
          <w:t>Flecha verde: cuando es pulsada, vuelve a la ventana anterior</w:t>
        </w:r>
        <w:r w:rsidR="007659CA">
          <w:t>.</w:t>
        </w:r>
      </w:ins>
    </w:p>
    <w:p w:rsidR="00F04297" w:rsidRDefault="007659CA">
      <w:pPr>
        <w:pStyle w:val="Prrafodelista"/>
        <w:numPr>
          <w:ilvl w:val="0"/>
          <w:numId w:val="19"/>
        </w:numPr>
        <w:jc w:val="both"/>
        <w:rPr>
          <w:ins w:id="743" w:author="ivan del pino" w:date="2023-03-15T21:03:00Z"/>
        </w:rPr>
        <w:pPrChange w:id="744" w:author="ivan del pino" w:date="2023-03-15T21:02:00Z">
          <w:pPr>
            <w:jc w:val="both"/>
          </w:pPr>
        </w:pPrChange>
      </w:pPr>
      <w:ins w:id="745" w:author="ivan del pino" w:date="2023-03-15T21:03:00Z">
        <w:r>
          <w:t>Interrogación: muestra información que puede resultar de utilidad al usuario sobre la página donde se encuentra.</w:t>
        </w:r>
      </w:ins>
    </w:p>
    <w:p w:rsidR="00F04297" w:rsidRDefault="007659CA">
      <w:pPr>
        <w:pStyle w:val="Prrafodelista"/>
        <w:numPr>
          <w:ilvl w:val="0"/>
          <w:numId w:val="19"/>
        </w:numPr>
        <w:jc w:val="both"/>
        <w:rPr>
          <w:ins w:id="746" w:author="ivan del pino" w:date="2023-03-15T21:04:00Z"/>
        </w:rPr>
        <w:pPrChange w:id="747" w:author="ivan del pino" w:date="2023-03-15T21:02:00Z">
          <w:pPr>
            <w:jc w:val="both"/>
          </w:pPr>
        </w:pPrChange>
      </w:pPr>
      <w:ins w:id="748" w:author="ivan del pino" w:date="2023-03-15T21:04:00Z">
        <w:r>
          <w:t>Dado: es el encargado de, al ser pulsado por el estudiante al que pertenece el turno, mostrar al jugador cual es su tirada.</w:t>
        </w:r>
      </w:ins>
    </w:p>
    <w:p w:rsidR="00F04297" w:rsidRDefault="007659CA">
      <w:pPr>
        <w:pStyle w:val="Prrafodelista"/>
        <w:numPr>
          <w:ilvl w:val="0"/>
          <w:numId w:val="19"/>
        </w:numPr>
        <w:jc w:val="both"/>
        <w:rPr>
          <w:ins w:id="749" w:author="ivan del pino" w:date="2023-03-15T21:05:00Z"/>
        </w:rPr>
        <w:pPrChange w:id="750" w:author="ivan del pino" w:date="2023-03-15T21:02:00Z">
          <w:pPr>
            <w:jc w:val="both"/>
          </w:pPr>
        </w:pPrChange>
      </w:pPr>
      <w:ins w:id="751" w:author="ivan del pino" w:date="2023-03-15T21:04:00Z">
        <w:r>
          <w:t xml:space="preserve">Bolsa: </w:t>
        </w:r>
      </w:ins>
      <w:ins w:id="752" w:author="ivan del pino" w:date="2023-03-15T21:05:00Z">
        <w:r>
          <w:t>muestra todos los objetos que, al ser pulsados, muestran cuáles son su utilidad en la partida.</w:t>
        </w:r>
      </w:ins>
    </w:p>
    <w:p w:rsidR="00F04297" w:rsidRDefault="007659CA">
      <w:pPr>
        <w:pStyle w:val="Prrafodelista"/>
        <w:numPr>
          <w:ilvl w:val="0"/>
          <w:numId w:val="19"/>
        </w:numPr>
        <w:jc w:val="both"/>
        <w:rPr>
          <w:ins w:id="753" w:author="ivan del pino" w:date="2023-03-15T21:06:00Z"/>
        </w:rPr>
        <w:pPrChange w:id="754" w:author="ivan del pino" w:date="2023-03-15T21:02:00Z">
          <w:pPr>
            <w:jc w:val="both"/>
          </w:pPr>
        </w:pPrChange>
      </w:pPr>
      <w:ins w:id="755" w:author="ivan del pino" w:date="2023-03-15T21:05:00Z">
        <w:r>
          <w:t>Personas con lupa: muestra a los jugadores en sus correspondientes equipo</w:t>
        </w:r>
      </w:ins>
      <w:ins w:id="756" w:author="ivan del pino" w:date="2023-03-15T21:06:00Z">
        <w:r>
          <w:t>s, ordenados por la cantidad de puntos que poseen.</w:t>
        </w:r>
      </w:ins>
    </w:p>
    <w:p w:rsidR="00F04297" w:rsidRDefault="007659CA">
      <w:pPr>
        <w:pStyle w:val="Prrafodelista"/>
        <w:numPr>
          <w:ilvl w:val="0"/>
          <w:numId w:val="19"/>
        </w:numPr>
        <w:jc w:val="both"/>
        <w:rPr>
          <w:ins w:id="757" w:author="ivan del pino" w:date="2023-03-15T21:06:00Z"/>
        </w:rPr>
        <w:pPrChange w:id="758" w:author="ivan del pino" w:date="2023-03-15T21:02:00Z">
          <w:pPr>
            <w:jc w:val="both"/>
          </w:pPr>
        </w:pPrChange>
      </w:pPr>
      <w:ins w:id="759" w:author="ivan del pino" w:date="2023-03-15T21:06:00Z">
        <w:r>
          <w:t>Bocadillo de conversación: abre el chat de cada equipo.</w:t>
        </w:r>
      </w:ins>
    </w:p>
    <w:p w:rsidR="00F04297" w:rsidRDefault="007659CA">
      <w:pPr>
        <w:pStyle w:val="Prrafodelista"/>
        <w:numPr>
          <w:ilvl w:val="0"/>
          <w:numId w:val="19"/>
        </w:numPr>
        <w:jc w:val="both"/>
        <w:rPr>
          <w:ins w:id="760" w:author="ivan del pino" w:date="2023-03-15T21:07:00Z"/>
        </w:rPr>
        <w:pPrChange w:id="761" w:author="ivan del pino" w:date="2023-03-15T21:02:00Z">
          <w:pPr>
            <w:jc w:val="both"/>
          </w:pPr>
        </w:pPrChange>
      </w:pPr>
      <w:ins w:id="762" w:author="ivan del pino" w:date="2023-03-15T21:06:00Z">
        <w:r>
          <w:t xml:space="preserve">Personajes: muestra los </w:t>
        </w:r>
      </w:ins>
      <w:ins w:id="763" w:author="ivan del pino" w:date="2023-03-15T21:07:00Z">
        <w:r>
          <w:t>diferentes personajes especiales y, al ser pulsados, informa de sus efectos en la partida.</w:t>
        </w:r>
      </w:ins>
    </w:p>
    <w:p w:rsidR="00F04297" w:rsidRDefault="007659CA">
      <w:pPr>
        <w:pStyle w:val="Prrafodelista"/>
        <w:numPr>
          <w:ilvl w:val="0"/>
          <w:numId w:val="19"/>
        </w:numPr>
        <w:jc w:val="both"/>
        <w:rPr>
          <w:ins w:id="764" w:author="ivan del pino" w:date="2023-03-15T21:08:00Z"/>
        </w:rPr>
        <w:pPrChange w:id="765" w:author="ivan del pino" w:date="2023-03-15T21:02:00Z">
          <w:pPr>
            <w:jc w:val="both"/>
          </w:pPr>
        </w:pPrChange>
      </w:pPr>
      <w:ins w:id="766" w:author="ivan del pino" w:date="2023-03-15T21:07:00Z">
        <w:r>
          <w:t>Casilla marrón: se trata de una casilla sin efecto especial del t</w:t>
        </w:r>
      </w:ins>
      <w:ins w:id="767" w:author="ivan del pino" w:date="2023-03-15T21:08:00Z">
        <w:r>
          <w:t>ablero.</w:t>
        </w:r>
      </w:ins>
    </w:p>
    <w:p w:rsidR="00F04297" w:rsidRDefault="007659CA">
      <w:pPr>
        <w:pStyle w:val="Prrafodelista"/>
        <w:numPr>
          <w:ilvl w:val="0"/>
          <w:numId w:val="19"/>
        </w:numPr>
        <w:jc w:val="both"/>
        <w:rPr>
          <w:ins w:id="768" w:author="ivan del pino" w:date="2023-03-15T21:08:00Z"/>
        </w:rPr>
        <w:pPrChange w:id="769" w:author="ivan del pino" w:date="2023-03-15T21:02:00Z">
          <w:pPr>
            <w:jc w:val="both"/>
          </w:pPr>
        </w:pPrChange>
      </w:pPr>
      <w:ins w:id="770" w:author="ivan del pino" w:date="2023-03-15T21:08:00Z">
        <w:r>
          <w:lastRenderedPageBreak/>
          <w:t>Punto negro: representa la casilla donde se ubica un objeto al azar.</w:t>
        </w:r>
      </w:ins>
    </w:p>
    <w:p w:rsidR="00F04297" w:rsidRDefault="007659CA">
      <w:pPr>
        <w:pStyle w:val="Prrafodelista"/>
        <w:numPr>
          <w:ilvl w:val="0"/>
          <w:numId w:val="19"/>
        </w:numPr>
        <w:jc w:val="both"/>
        <w:rPr>
          <w:ins w:id="771" w:author="ivan del pino" w:date="2023-03-15T21:08:00Z"/>
        </w:rPr>
        <w:pPrChange w:id="772" w:author="ivan del pino" w:date="2023-03-15T21:02:00Z">
          <w:pPr>
            <w:jc w:val="both"/>
          </w:pPr>
        </w:pPrChange>
      </w:pPr>
      <w:ins w:id="773" w:author="ivan del pino" w:date="2023-03-15T21:08:00Z">
        <w:r>
          <w:t>Casilla con marco azul: representa la casilla adyacente a una casilla de zona.</w:t>
        </w:r>
      </w:ins>
    </w:p>
    <w:p w:rsidR="00F04297" w:rsidRDefault="007659CA">
      <w:pPr>
        <w:pStyle w:val="Prrafodelista"/>
        <w:numPr>
          <w:ilvl w:val="0"/>
          <w:numId w:val="19"/>
        </w:numPr>
        <w:jc w:val="both"/>
        <w:rPr>
          <w:ins w:id="774" w:author="ivan del pino" w:date="2023-03-15T21:09:00Z"/>
        </w:rPr>
        <w:pPrChange w:id="775" w:author="ivan del pino" w:date="2023-03-15T21:02:00Z">
          <w:pPr>
            <w:jc w:val="both"/>
          </w:pPr>
        </w:pPrChange>
      </w:pPr>
      <w:ins w:id="776" w:author="ivan del pino" w:date="2023-03-15T21:09:00Z">
        <w:r>
          <w:t>Casilla verde: representa la casilla a la que el estudiante puede desplazarse después de haber realizado su tirada.</w:t>
        </w:r>
      </w:ins>
    </w:p>
    <w:p w:rsidR="00F04297" w:rsidRDefault="007659CA">
      <w:pPr>
        <w:pStyle w:val="Prrafodelista"/>
        <w:numPr>
          <w:ilvl w:val="0"/>
          <w:numId w:val="19"/>
        </w:numPr>
        <w:jc w:val="both"/>
        <w:rPr>
          <w:ins w:id="777" w:author="ivan del pino" w:date="2023-03-15T21:10:00Z"/>
        </w:rPr>
        <w:pPrChange w:id="778" w:author="ivan del pino" w:date="2023-03-15T21:10:00Z">
          <w:pPr>
            <w:jc w:val="both"/>
          </w:pPr>
        </w:pPrChange>
      </w:pPr>
      <w:ins w:id="779" w:author="ivan del pino" w:date="2023-03-15T21:09:00Z">
        <w:r>
          <w:t>Ficha La Resistencia y Zombie: son las fichas de los dos equipos, que se irá</w:t>
        </w:r>
      </w:ins>
      <w:ins w:id="780" w:author="ivan del pino" w:date="2023-03-15T21:10:00Z">
        <w:r>
          <w:t>n desplazando a lo largo del tablero.</w:t>
        </w:r>
        <w:r w:rsidR="00BB5A8D">
          <w:t>´</w:t>
        </w:r>
      </w:ins>
    </w:p>
    <w:p w:rsidR="00F04297" w:rsidRDefault="00BB5A8D">
      <w:pPr>
        <w:pStyle w:val="Ttulo3"/>
        <w:rPr>
          <w:ins w:id="781" w:author="ivan del pino" w:date="2023-03-15T21:11:00Z"/>
        </w:rPr>
        <w:pPrChange w:id="782" w:author="ivan del pino" w:date="2023-03-15T21:10:00Z">
          <w:pPr>
            <w:jc w:val="both"/>
          </w:pPr>
        </w:pPrChange>
      </w:pPr>
      <w:ins w:id="783" w:author="ivan del pino" w:date="2023-03-15T21:10:00Z">
        <w:r>
          <w:t>4.3 Gestión de la partida por parte del pr</w:t>
        </w:r>
      </w:ins>
      <w:ins w:id="784" w:author="ivan del pino" w:date="2023-03-15T21:11:00Z">
        <w:r>
          <w:t>ofesor</w:t>
        </w:r>
      </w:ins>
    </w:p>
    <w:p w:rsidR="00BB5A8D" w:rsidRDefault="00BB5A8D" w:rsidP="00BB5A8D">
      <w:pPr>
        <w:jc w:val="both"/>
        <w:rPr>
          <w:ins w:id="785" w:author="ivan del pino" w:date="2023-03-15T21:11:00Z"/>
        </w:rPr>
      </w:pPr>
      <w:ins w:id="786" w:author="ivan del pino" w:date="2023-03-15T21:11:00Z">
        <w:r>
          <w:t>El profesor dispone de diferentes herramientas para gestionar el correcto avance de la partida.</w:t>
        </w:r>
      </w:ins>
    </w:p>
    <w:p w:rsidR="00BB5A8D" w:rsidRDefault="00BB5A8D" w:rsidP="00BB5A8D">
      <w:pPr>
        <w:jc w:val="both"/>
        <w:rPr>
          <w:ins w:id="787" w:author="ivan del pino" w:date="2023-03-15T21:12:00Z"/>
        </w:rPr>
      </w:pPr>
      <w:ins w:id="788" w:author="ivan del pino" w:date="2023-03-15T21:11:00Z">
        <w:r>
          <w:t>En su menú principal, este tiene el botón de gestionar usuarios, por e</w:t>
        </w:r>
      </w:ins>
      <w:ins w:id="789" w:author="ivan del pino" w:date="2023-03-15T21:12:00Z">
        <w:r>
          <w:t>l cual, accederá a una nueva página donde podrá visualizar a todos los alumnos registrados, y en caso de que este así lo requiera, eliminar a un usuario de la partida.</w:t>
        </w:r>
      </w:ins>
      <w:ins w:id="790" w:author="ivan del pino" w:date="2023-03-15T21:57:00Z">
        <w:r w:rsidR="00F6513D">
          <w:t xml:space="preserve"> Debajo de este botón se encuentra </w:t>
        </w:r>
      </w:ins>
      <w:ins w:id="791" w:author="ivan del pino" w:date="2023-03-15T21:58:00Z">
        <w:r w:rsidR="00F6513D">
          <w:t>Reiniciar partida, que al ser pulsado, resetea los datos guardados de la última partida a el estado base. En la misma pantalla, el profesor encuentra el b</w:t>
        </w:r>
      </w:ins>
      <w:ins w:id="792" w:author="ivan del pino" w:date="2023-03-15T21:59:00Z">
        <w:r w:rsidR="00F6513D">
          <w:t>otón de play, por el cual accederá al tablero.</w:t>
        </w:r>
      </w:ins>
    </w:p>
    <w:p w:rsidR="000A1AD9" w:rsidRDefault="000A1AD9" w:rsidP="00BB5A8D">
      <w:pPr>
        <w:jc w:val="both"/>
        <w:rPr>
          <w:ins w:id="793" w:author="ivan del pino" w:date="2023-03-15T21:59:00Z"/>
        </w:rPr>
      </w:pPr>
      <w:ins w:id="794" w:author="ivan del pino" w:date="2023-03-15T21:12:00Z">
        <w:r>
          <w:t xml:space="preserve">Dentro del tablero, </w:t>
        </w:r>
      </w:ins>
      <w:ins w:id="795" w:author="ivan del pino" w:date="2023-03-15T21:13:00Z">
        <w:r>
          <w:t xml:space="preserve">este dispone en la parte inferior derecha de un botón, que irá rotando en función de si la partida está en curso o no, un botón de pausa o uno de play. La utilidad de estos botones </w:t>
        </w:r>
      </w:ins>
      <w:ins w:id="796" w:author="ivan del pino" w:date="2023-03-15T21:14:00Z">
        <w:r>
          <w:t>son pausar la partida para proseguir en otro momento, o empezar la partida una vez que los alumnos estén listos para jugar, respectivamente.</w:t>
        </w:r>
      </w:ins>
    </w:p>
    <w:p w:rsidR="00F6513D" w:rsidRDefault="00F6513D" w:rsidP="00BB5A8D">
      <w:pPr>
        <w:jc w:val="both"/>
        <w:rPr>
          <w:ins w:id="797" w:author="ivan del pino" w:date="2023-03-15T22:04:00Z"/>
        </w:rPr>
      </w:pPr>
      <w:ins w:id="798" w:author="ivan del pino" w:date="2023-03-15T21:59:00Z">
        <w:r>
          <w:t>Cuando un estudiante responde a una pregunta, el profesor po</w:t>
        </w:r>
      </w:ins>
      <w:ins w:id="799" w:author="ivan del pino" w:date="2023-03-15T22:00:00Z">
        <w:r>
          <w:t>drá elegir si la respuesta ha sido a la correcta o no.</w:t>
        </w:r>
      </w:ins>
    </w:p>
    <w:p w:rsidR="00D71281" w:rsidRDefault="00D71281" w:rsidP="00BB5A8D">
      <w:pPr>
        <w:jc w:val="both"/>
        <w:rPr>
          <w:ins w:id="800" w:author="ivan del pino" w:date="2023-03-15T21:59:00Z"/>
        </w:rPr>
      </w:pPr>
      <w:ins w:id="801" w:author="ivan del pino" w:date="2023-03-15T22:04:00Z">
        <w:r>
          <w:t xml:space="preserve">El juego </w:t>
        </w:r>
      </w:ins>
      <w:ins w:id="802" w:author="ivan del pino" w:date="2023-03-15T22:05:00Z">
        <w:r>
          <w:t>está</w:t>
        </w:r>
      </w:ins>
      <w:ins w:id="803" w:author="ivan del pino" w:date="2023-03-15T22:04:00Z">
        <w:r>
          <w:t xml:space="preserve"> diseñado para que el profesor no tenga que acceder a la base de datos directamente, únicamente interactuar con esta mediante las opciones que da la página we</w:t>
        </w:r>
      </w:ins>
      <w:ins w:id="804" w:author="ivan del pino" w:date="2023-03-15T22:05:00Z">
        <w:r>
          <w:t>b.</w:t>
        </w:r>
      </w:ins>
    </w:p>
    <w:p w:rsidR="00F04297" w:rsidRDefault="00F6513D">
      <w:pPr>
        <w:pStyle w:val="Ttulo3"/>
        <w:rPr>
          <w:ins w:id="805" w:author="ivan del pino" w:date="2023-03-15T22:00:00Z"/>
        </w:rPr>
        <w:pPrChange w:id="806" w:author="ivan del pino" w:date="2023-03-15T21:59:00Z">
          <w:pPr>
            <w:jc w:val="both"/>
          </w:pPr>
        </w:pPrChange>
      </w:pPr>
      <w:ins w:id="807" w:author="ivan del pino" w:date="2023-03-15T21:59:00Z">
        <w:r>
          <w:t>4.4 Guía de estudiante</w:t>
        </w:r>
      </w:ins>
    </w:p>
    <w:p w:rsidR="00395127" w:rsidRDefault="00395127" w:rsidP="00395127">
      <w:pPr>
        <w:jc w:val="both"/>
        <w:rPr>
          <w:ins w:id="808" w:author="ivan del pino" w:date="2023-03-15T22:01:00Z"/>
        </w:rPr>
      </w:pPr>
      <w:ins w:id="809" w:author="ivan del pino" w:date="2023-03-15T22:00:00Z">
        <w:r>
          <w:t>El usuario estudiante, la primera vez que accede al jue</w:t>
        </w:r>
      </w:ins>
      <w:ins w:id="810" w:author="ivan del pino" w:date="2023-03-15T22:01:00Z">
        <w:r>
          <w:t xml:space="preserve">go, se tiene que registrar con su nombre y apellidos y con su correo, creándose así un nuevo usuario en caso de que no exista ningún otro usuario con esos datos. </w:t>
        </w:r>
      </w:ins>
    </w:p>
    <w:p w:rsidR="00395127" w:rsidRDefault="00395127" w:rsidP="00395127">
      <w:pPr>
        <w:jc w:val="both"/>
        <w:rPr>
          <w:ins w:id="811" w:author="ivan del pino" w:date="2023-03-15T22:03:00Z"/>
        </w:rPr>
      </w:pPr>
      <w:ins w:id="812" w:author="ivan del pino" w:date="2023-03-15T22:01:00Z">
        <w:r>
          <w:t xml:space="preserve">En caso de que haya jugado </w:t>
        </w:r>
      </w:ins>
      <w:ins w:id="813" w:author="ivan del pino" w:date="2023-03-15T22:02:00Z">
        <w:r>
          <w:t>con anterioridad, este deberá solo iniciar sesión con los datos con los que se registró.</w:t>
        </w:r>
      </w:ins>
    </w:p>
    <w:p w:rsidR="00D71281" w:rsidRDefault="00D71281" w:rsidP="00395127">
      <w:pPr>
        <w:jc w:val="both"/>
        <w:rPr>
          <w:ins w:id="814" w:author="ivan del pino" w:date="2023-03-15T22:05:00Z"/>
        </w:rPr>
      </w:pPr>
      <w:ins w:id="815" w:author="ivan del pino" w:date="2023-03-15T22:03:00Z">
        <w:r>
          <w:t>El estudiante, en caso de haber introducido algún dato erróneo, puede modificar sus datos en gesti</w:t>
        </w:r>
      </w:ins>
      <w:ins w:id="816" w:author="ivan del pino" w:date="2023-03-15T22:04:00Z">
        <w:r>
          <w:t>onar</w:t>
        </w:r>
      </w:ins>
      <w:ins w:id="817" w:author="ivan del pino" w:date="2023-03-15T22:03:00Z">
        <w:r>
          <w:t xml:space="preserve"> de usuario</w:t>
        </w:r>
      </w:ins>
      <w:ins w:id="818" w:author="ivan del pino" w:date="2023-03-15T22:04:00Z">
        <w:r>
          <w:t>, y para acceder al tablero, únicamente debe pulsar en jugar.</w:t>
        </w:r>
      </w:ins>
    </w:p>
    <w:p w:rsidR="00D71281" w:rsidRDefault="00D71281" w:rsidP="00395127">
      <w:pPr>
        <w:jc w:val="both"/>
        <w:rPr>
          <w:ins w:id="819" w:author="ivan del pino" w:date="2023-03-15T22:06:00Z"/>
        </w:rPr>
      </w:pPr>
      <w:ins w:id="820" w:author="ivan del pino" w:date="2023-03-15T22:05:00Z">
        <w:r>
          <w:lastRenderedPageBreak/>
          <w:t>Una vez dentro de la partida, su objetivo será conseguir el máximo de puntos posible para su equipo. Para ello, deberá responder a las preguntas correctamente, y en caso contrario, estas le r</w:t>
        </w:r>
      </w:ins>
      <w:ins w:id="821" w:author="ivan del pino" w:date="2023-03-15T22:06:00Z">
        <w:r>
          <w:t>estarán puntos.</w:t>
        </w:r>
      </w:ins>
    </w:p>
    <w:p w:rsidR="00D71281" w:rsidRDefault="00D71281" w:rsidP="00395127">
      <w:pPr>
        <w:jc w:val="both"/>
        <w:rPr>
          <w:ins w:id="822" w:author="ivan del pino" w:date="2023-03-15T22:07:00Z"/>
        </w:rPr>
      </w:pPr>
      <w:ins w:id="823" w:author="ivan del pino" w:date="2023-03-15T22:06:00Z">
        <w:r>
          <w:t>Hay dos tipos de casillas en el tablero, las casillas normales, que aportan 100 puntos en caso de acertar, y restan la misma cantidad en caso de fallo, y las de zona, que suman o restan 200 puntos div</w:t>
        </w:r>
      </w:ins>
      <w:ins w:id="824" w:author="ivan del pino" w:date="2023-03-15T22:07:00Z">
        <w:r>
          <w:t>ididos entre todos los usuarios del equipo al que pertenezca el jugador.</w:t>
        </w:r>
      </w:ins>
    </w:p>
    <w:p w:rsidR="00D71281" w:rsidRDefault="00D71281" w:rsidP="00395127">
      <w:pPr>
        <w:jc w:val="both"/>
        <w:rPr>
          <w:ins w:id="825" w:author="ivan del pino" w:date="2023-03-15T22:08:00Z"/>
        </w:rPr>
      </w:pPr>
      <w:ins w:id="826" w:author="ivan del pino" w:date="2023-03-15T22:07:00Z">
        <w:r>
          <w:t>Los jugadores irán alternándose de turno, de esta manera, solo podrá lanzar el dado (pulsand</w:t>
        </w:r>
      </w:ins>
      <w:ins w:id="827" w:author="ivan del pino" w:date="2023-03-15T22:08:00Z">
        <w:r>
          <w:t>o en él) el jugador cuyo nombre esté en la ventana de aviso de cambio de turno.</w:t>
        </w:r>
      </w:ins>
    </w:p>
    <w:p w:rsidR="00D71281" w:rsidRDefault="00D71281" w:rsidP="00395127">
      <w:pPr>
        <w:jc w:val="both"/>
        <w:rPr>
          <w:ins w:id="828" w:author="ivan del pino" w:date="2023-03-15T22:09:00Z"/>
        </w:rPr>
      </w:pPr>
      <w:ins w:id="829" w:author="ivan del pino" w:date="2023-03-15T22:08:00Z">
        <w:r>
          <w:t>Además, los estudiantes disponen una seri</w:t>
        </w:r>
      </w:ins>
      <w:ins w:id="830" w:author="ivan del pino" w:date="2023-03-15T22:09:00Z">
        <w:r>
          <w:t xml:space="preserve">e de personajes especiales que les aportarán habilidades especiales, y estos rotarán entre los diferentes jugadores del equipo una vez hayan sido usados. </w:t>
        </w:r>
      </w:ins>
    </w:p>
    <w:p w:rsidR="00D71281" w:rsidRPr="00395127" w:rsidRDefault="00D71281" w:rsidP="00395127">
      <w:pPr>
        <w:jc w:val="both"/>
        <w:rPr>
          <w:ins w:id="831" w:author="ivan del pino" w:date="2023-03-14T18:58:00Z"/>
        </w:rPr>
      </w:pPr>
      <w:ins w:id="832" w:author="ivan del pino" w:date="2023-03-15T22:09:00Z">
        <w:r>
          <w:t>También se disponen de los objetos, que están repartidos a lo largo del tablero, represe</w:t>
        </w:r>
      </w:ins>
      <w:ins w:id="833" w:author="ivan del pino" w:date="2023-03-15T22:10:00Z">
        <w:r>
          <w:t>ntados como puntos negros, y que, en caso de acertar la pregunta, ofrecerán ventajas al jugador o al equipo ganador.</w:t>
        </w:r>
      </w:ins>
    </w:p>
    <w:p w:rsidR="00E979A2" w:rsidDel="00A9574E" w:rsidRDefault="00E979A2" w:rsidP="00E979A2">
      <w:pPr>
        <w:jc w:val="both"/>
        <w:rPr>
          <w:del w:id="834" w:author="ivan del pino" w:date="2023-03-14T18:58:00Z"/>
        </w:rPr>
      </w:pPr>
      <w:del w:id="835" w:author="ivan del pino" w:date="2023-03-14T18:58:00Z">
        <w:r w:rsidDel="00A9574E">
          <w:delText xml:space="preserve">Para que un estudiante cree un usuario, tiene que </w:delText>
        </w:r>
        <w:r w:rsidR="00F05427" w:rsidDel="00A9574E">
          <w:delText>acceder</w:delText>
        </w:r>
        <w:r w:rsidDel="00A9574E">
          <w:delText xml:space="preserve"> a la ventana correspondiente para la creación de usuarios, la cual se ha explicado anteriormente, e introducir una combinación de nombre y correo que no </w:delText>
        </w:r>
        <w:r w:rsidR="00F05427" w:rsidDel="00A9574E">
          <w:delText>existente</w:delText>
        </w:r>
        <w:r w:rsidDel="00A9574E">
          <w:delText>. En caso de que ya exista dicha combinación, será denegada la creación de la cuenta con un mensaje donde se le indica el motivo de esto y se le invita a probar con otra combinación.</w:delText>
        </w:r>
      </w:del>
    </w:p>
    <w:p w:rsidR="00E979A2" w:rsidDel="00A9574E" w:rsidRDefault="00E979A2" w:rsidP="00E979A2">
      <w:pPr>
        <w:jc w:val="both"/>
        <w:rPr>
          <w:del w:id="836" w:author="ivan del pino" w:date="2023-03-14T18:58:00Z"/>
        </w:rPr>
      </w:pPr>
      <w:del w:id="837" w:author="ivan del pino" w:date="2023-03-14T18:58:00Z">
        <w:r w:rsidDel="00A9574E">
          <w:delText>En el caso de inicio de sesión sigue un proceso muy parecido, con la diferencia que esta vez la aplicación busca que exista una combinación igual a la que el usuario ha dado, y en caso contrario muestra el mensaje de error.</w:delText>
        </w:r>
        <w:r w:rsidR="00D11FA2" w:rsidDel="00A9574E">
          <w:delText xml:space="preserve"> La ventana donde el usuario puede acceder a introducir sus datos se muestra en la </w:delText>
        </w:r>
        <w:r w:rsidR="00F05427" w:rsidDel="00A9574E">
          <w:delText>ilustración</w:delText>
        </w:r>
        <w:r w:rsidR="00D11FA2" w:rsidDel="00A9574E">
          <w:delText xml:space="preserve"> 23.</w:delText>
        </w:r>
      </w:del>
    </w:p>
    <w:p w:rsidR="00D11FA2" w:rsidDel="00A9574E" w:rsidRDefault="006106A9" w:rsidP="006106A9">
      <w:pPr>
        <w:jc w:val="both"/>
        <w:rPr>
          <w:del w:id="838" w:author="ivan del pino" w:date="2023-03-14T18:58:00Z"/>
        </w:rPr>
      </w:pPr>
      <w:del w:id="839" w:author="ivan del pino" w:date="2023-03-14T18:58:00Z">
        <w:r w:rsidDel="00A9574E">
          <w:delText>Una vez el usuario haya iniciado sesión o se haya registrado, este entrará en la base de datos de la partida como que el usuario está en juego, hasta que el profesor pause la partida o la de por finalizada.</w:delText>
        </w:r>
      </w:del>
    </w:p>
    <w:p w:rsidR="00FA3137" w:rsidDel="00A9574E" w:rsidRDefault="00FA3137" w:rsidP="006106A9">
      <w:pPr>
        <w:jc w:val="both"/>
        <w:rPr>
          <w:del w:id="840" w:author="ivan del pino" w:date="2023-03-14T18:58:00Z"/>
        </w:rPr>
      </w:pPr>
      <w:del w:id="841" w:author="ivan del pino" w:date="2023-03-14T18:58:00Z">
        <w:r w:rsidDel="00A9574E">
          <w:delText>Los mensajes de usuario creado correctamente y de inicio de sesión correcto se pueden observar en las ilustración 51 y 52, respectivamente.</w:delText>
        </w:r>
      </w:del>
    </w:p>
    <w:p w:rsidR="00BB2195" w:rsidDel="00A9574E" w:rsidRDefault="00F04297" w:rsidP="00BB2195">
      <w:pPr>
        <w:keepNext/>
        <w:jc w:val="center"/>
        <w:rPr>
          <w:del w:id="842" w:author="ivan del pino" w:date="2023-03-14T18:58:00Z"/>
        </w:rPr>
      </w:pPr>
      <w:del w:id="843" w:author="ivan del pino" w:date="2023-03-14T18:58:00Z">
        <w:r>
          <w:rPr>
            <w:noProof/>
            <w:lang w:eastAsia="es-ES"/>
          </w:rPr>
          <w:lastRenderedPageBreak/>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61" cstate="print"/>
                      <a:stretch>
                        <a:fillRect/>
                      </a:stretch>
                    </pic:blipFill>
                    <pic:spPr>
                      <a:xfrm>
                        <a:off x="0" y="0"/>
                        <a:ext cx="3429297" cy="2126164"/>
                      </a:xfrm>
                      <a:prstGeom prst="rect">
                        <a:avLst/>
                      </a:prstGeom>
                    </pic:spPr>
                  </pic:pic>
                </a:graphicData>
              </a:graphic>
            </wp:inline>
          </w:drawing>
        </w:r>
      </w:del>
    </w:p>
    <w:p w:rsidR="00BB2195" w:rsidDel="00A9574E" w:rsidRDefault="00BB2195" w:rsidP="00BB2195">
      <w:pPr>
        <w:pStyle w:val="Epgrafe"/>
        <w:jc w:val="center"/>
        <w:rPr>
          <w:del w:id="844" w:author="ivan del pino" w:date="2023-03-14T18:58:00Z"/>
          <w:color w:val="auto"/>
        </w:rPr>
      </w:pPr>
      <w:bookmarkStart w:id="845" w:name="_Toc125576687"/>
      <w:del w:id="846" w:author="ivan del pino" w:date="2023-03-14T18:58:00Z">
        <w:r w:rsidRPr="00BB2195" w:rsidDel="00A9574E">
          <w:rPr>
            <w:color w:val="auto"/>
          </w:rPr>
          <w:delText xml:space="preserve">Ilustración </w:delText>
        </w:r>
        <w:r w:rsidR="00283CD9" w:rsidRPr="00BB2195" w:rsidDel="00A9574E">
          <w:rPr>
            <w:b w:val="0"/>
            <w:bCs w:val="0"/>
          </w:rPr>
          <w:fldChar w:fldCharType="begin"/>
        </w:r>
        <w:r w:rsidRPr="00BB2195" w:rsidDel="00A9574E">
          <w:rPr>
            <w:color w:val="auto"/>
          </w:rPr>
          <w:delInstrText xml:space="preserve"> SEQ Ilustración \* ARABIC </w:delInstrText>
        </w:r>
        <w:r w:rsidR="00283CD9" w:rsidRPr="00BB2195" w:rsidDel="00A9574E">
          <w:rPr>
            <w:b w:val="0"/>
            <w:bCs w:val="0"/>
          </w:rPr>
          <w:fldChar w:fldCharType="separate"/>
        </w:r>
      </w:del>
      <w:del w:id="847" w:author="ivan del pino" w:date="2023-03-13T19:33:00Z">
        <w:r w:rsidR="00E118C8" w:rsidDel="009524BC">
          <w:rPr>
            <w:noProof/>
            <w:color w:val="auto"/>
          </w:rPr>
          <w:delText>51</w:delText>
        </w:r>
      </w:del>
      <w:del w:id="848" w:author="ivan del pino" w:date="2023-03-14T18:58:00Z">
        <w:r w:rsidR="00283CD9" w:rsidRPr="00BB2195" w:rsidDel="00A9574E">
          <w:rPr>
            <w:b w:val="0"/>
            <w:bCs w:val="0"/>
          </w:rPr>
          <w:fldChar w:fldCharType="end"/>
        </w:r>
        <w:r w:rsidRPr="00BB2195" w:rsidDel="00A9574E">
          <w:rPr>
            <w:color w:val="auto"/>
          </w:rPr>
          <w:delText xml:space="preserve"> : Mensaje usuario creado exitosamente</w:delText>
        </w:r>
        <w:bookmarkEnd w:id="845"/>
      </w:del>
    </w:p>
    <w:p w:rsidR="00BB2195" w:rsidDel="00A9574E" w:rsidRDefault="00F04297" w:rsidP="00BB2195">
      <w:pPr>
        <w:keepNext/>
        <w:jc w:val="center"/>
        <w:rPr>
          <w:del w:id="849" w:author="ivan del pino" w:date="2023-03-14T18:58:00Z"/>
        </w:rPr>
      </w:pPr>
      <w:del w:id="850" w:author="ivan del pino" w:date="2023-03-14T18:58:00Z">
        <w:r>
          <w:rPr>
            <w:noProof/>
            <w:lang w:eastAsia="es-ES"/>
          </w:rPr>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2" cstate="print"/>
                      <a:stretch>
                        <a:fillRect/>
                      </a:stretch>
                    </pic:blipFill>
                    <pic:spPr>
                      <a:xfrm>
                        <a:off x="0" y="0"/>
                        <a:ext cx="3368332" cy="2141406"/>
                      </a:xfrm>
                      <a:prstGeom prst="rect">
                        <a:avLst/>
                      </a:prstGeom>
                    </pic:spPr>
                  </pic:pic>
                </a:graphicData>
              </a:graphic>
            </wp:inline>
          </w:drawing>
        </w:r>
      </w:del>
    </w:p>
    <w:p w:rsidR="00BB2195" w:rsidRPr="00BB2195" w:rsidDel="00A9574E" w:rsidRDefault="00BB2195" w:rsidP="00BB2195">
      <w:pPr>
        <w:pStyle w:val="Epgrafe"/>
        <w:jc w:val="center"/>
        <w:rPr>
          <w:del w:id="851" w:author="ivan del pino" w:date="2023-03-14T18:58:00Z"/>
          <w:color w:val="auto"/>
        </w:rPr>
      </w:pPr>
      <w:bookmarkStart w:id="852" w:name="_Toc125576688"/>
      <w:del w:id="853" w:author="ivan del pino" w:date="2023-03-14T18:58:00Z">
        <w:r w:rsidRPr="00BB2195" w:rsidDel="00A9574E">
          <w:rPr>
            <w:color w:val="auto"/>
          </w:rPr>
          <w:delText xml:space="preserve">Ilustración </w:delText>
        </w:r>
        <w:r w:rsidR="00283CD9" w:rsidRPr="00BB2195" w:rsidDel="00A9574E">
          <w:rPr>
            <w:b w:val="0"/>
            <w:bCs w:val="0"/>
          </w:rPr>
          <w:fldChar w:fldCharType="begin"/>
        </w:r>
        <w:r w:rsidRPr="00BB2195" w:rsidDel="00A9574E">
          <w:rPr>
            <w:color w:val="auto"/>
          </w:rPr>
          <w:delInstrText xml:space="preserve"> SEQ Ilustración \* ARABIC </w:delInstrText>
        </w:r>
        <w:r w:rsidR="00283CD9" w:rsidRPr="00BB2195" w:rsidDel="00A9574E">
          <w:rPr>
            <w:b w:val="0"/>
            <w:bCs w:val="0"/>
          </w:rPr>
          <w:fldChar w:fldCharType="separate"/>
        </w:r>
      </w:del>
      <w:del w:id="854" w:author="ivan del pino" w:date="2023-03-13T19:33:00Z">
        <w:r w:rsidR="00E118C8" w:rsidDel="009524BC">
          <w:rPr>
            <w:noProof/>
            <w:color w:val="auto"/>
          </w:rPr>
          <w:delText>52</w:delText>
        </w:r>
      </w:del>
      <w:del w:id="855" w:author="ivan del pino" w:date="2023-03-14T18:58:00Z">
        <w:r w:rsidR="00283CD9" w:rsidRPr="00BB2195" w:rsidDel="00A9574E">
          <w:rPr>
            <w:b w:val="0"/>
            <w:bCs w:val="0"/>
          </w:rPr>
          <w:fldChar w:fldCharType="end"/>
        </w:r>
        <w:r w:rsidRPr="00BB2195" w:rsidDel="00A9574E">
          <w:rPr>
            <w:color w:val="auto"/>
          </w:rPr>
          <w:delText xml:space="preserve"> : Mensaje inicio de sesión exitoso</w:delText>
        </w:r>
        <w:bookmarkEnd w:id="852"/>
      </w:del>
    </w:p>
    <w:p w:rsidR="00D11FA2" w:rsidDel="00A9574E" w:rsidRDefault="00F04297" w:rsidP="00CC335A">
      <w:pPr>
        <w:keepNext/>
        <w:jc w:val="center"/>
        <w:rPr>
          <w:del w:id="856" w:author="ivan del pino" w:date="2023-03-14T18:58:00Z"/>
        </w:rPr>
      </w:pPr>
      <w:del w:id="857" w:author="ivan del pino" w:date="2023-03-14T18:58:00Z">
        <w:r>
          <w:rPr>
            <w:noProof/>
            <w:lang w:eastAsia="es-ES"/>
          </w:rPr>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19" cstate="print"/>
                      <a:stretch>
                        <a:fillRect/>
                      </a:stretch>
                    </pic:blipFill>
                    <pic:spPr>
                      <a:xfrm>
                        <a:off x="0" y="0"/>
                        <a:ext cx="5400040" cy="3195955"/>
                      </a:xfrm>
                      <a:prstGeom prst="rect">
                        <a:avLst/>
                      </a:prstGeom>
                    </pic:spPr>
                  </pic:pic>
                </a:graphicData>
              </a:graphic>
            </wp:inline>
          </w:drawing>
        </w:r>
      </w:del>
    </w:p>
    <w:p w:rsidR="00E979A2" w:rsidRPr="00D11FA2" w:rsidDel="00A9574E" w:rsidRDefault="00D11FA2" w:rsidP="00D11FA2">
      <w:pPr>
        <w:pStyle w:val="Epgrafe"/>
        <w:jc w:val="center"/>
        <w:rPr>
          <w:del w:id="858" w:author="ivan del pino" w:date="2023-03-14T18:58:00Z"/>
          <w:color w:val="auto"/>
        </w:rPr>
      </w:pPr>
      <w:bookmarkStart w:id="859" w:name="_Toc125576689"/>
      <w:del w:id="860" w:author="ivan del pino" w:date="2023-03-14T18:58:00Z">
        <w:r w:rsidRPr="00D11FA2" w:rsidDel="00A9574E">
          <w:rPr>
            <w:color w:val="auto"/>
          </w:rPr>
          <w:delText xml:space="preserve">Ilustración </w:delText>
        </w:r>
        <w:r w:rsidR="00283CD9" w:rsidRPr="00D11FA2" w:rsidDel="00A9574E">
          <w:rPr>
            <w:b w:val="0"/>
            <w:bCs w:val="0"/>
          </w:rPr>
          <w:fldChar w:fldCharType="begin"/>
        </w:r>
        <w:r w:rsidRPr="00D11FA2" w:rsidDel="00A9574E">
          <w:rPr>
            <w:color w:val="auto"/>
          </w:rPr>
          <w:delInstrText xml:space="preserve"> SEQ Ilustración \* ARABIC </w:delInstrText>
        </w:r>
        <w:r w:rsidR="00283CD9" w:rsidRPr="00D11FA2" w:rsidDel="00A9574E">
          <w:rPr>
            <w:b w:val="0"/>
            <w:bCs w:val="0"/>
          </w:rPr>
          <w:fldChar w:fldCharType="separate"/>
        </w:r>
      </w:del>
      <w:del w:id="861" w:author="ivan del pino" w:date="2023-03-13T19:33:00Z">
        <w:r w:rsidR="00E118C8" w:rsidDel="009524BC">
          <w:rPr>
            <w:noProof/>
            <w:color w:val="auto"/>
          </w:rPr>
          <w:delText>53</w:delText>
        </w:r>
      </w:del>
      <w:del w:id="862" w:author="ivan del pino" w:date="2023-03-14T18:58:00Z">
        <w:r w:rsidR="00283CD9" w:rsidRPr="00D11FA2" w:rsidDel="00A9574E">
          <w:rPr>
            <w:b w:val="0"/>
            <w:bCs w:val="0"/>
          </w:rPr>
          <w:fldChar w:fldCharType="end"/>
        </w:r>
        <w:r w:rsidRPr="00D11FA2" w:rsidDel="00A9574E">
          <w:rPr>
            <w:color w:val="auto"/>
          </w:rPr>
          <w:delText xml:space="preserve"> : Base de datos de los estudiantes</w:delText>
        </w:r>
        <w:r w:rsidR="00CB2321" w:rsidDel="00A9574E">
          <w:rPr>
            <w:color w:val="auto"/>
          </w:rPr>
          <w:delText xml:space="preserve"> con seis de estos ya registrados</w:delText>
        </w:r>
        <w:bookmarkEnd w:id="859"/>
      </w:del>
    </w:p>
    <w:p w:rsidR="00E979A2" w:rsidDel="00A9574E" w:rsidRDefault="00E979A2" w:rsidP="00D20B93">
      <w:pPr>
        <w:pStyle w:val="Ttulo3"/>
        <w:rPr>
          <w:del w:id="863" w:author="ivan del pino" w:date="2023-03-14T18:58:00Z"/>
        </w:rPr>
      </w:pPr>
      <w:bookmarkStart w:id="864" w:name="_Toc125576627"/>
      <w:del w:id="865" w:author="ivan del pino" w:date="2023-03-14T18:58:00Z">
        <w:r w:rsidDel="00A9574E">
          <w:lastRenderedPageBreak/>
          <w:delText>3.4.2 Inicio de sesión siendo profesor</w:delText>
        </w:r>
        <w:bookmarkEnd w:id="864"/>
      </w:del>
    </w:p>
    <w:p w:rsidR="00E979A2" w:rsidDel="00A9574E" w:rsidRDefault="00E979A2" w:rsidP="006106A9">
      <w:pPr>
        <w:jc w:val="both"/>
        <w:rPr>
          <w:del w:id="866" w:author="ivan del pino" w:date="2023-03-14T18:58:00Z"/>
        </w:rPr>
      </w:pPr>
      <w:del w:id="867" w:author="ivan del pino" w:date="2023-03-14T18:58:00Z">
        <w:r w:rsidDel="00A9574E">
          <w:delText>En el caso de que el usuario sea profesor, tendrá que acceder por el apartado de profesor cuando la aplicación nos da la opción, donde se pedirá una contraseña</w:delText>
        </w:r>
        <w:r w:rsidR="00CC335A" w:rsidDel="00A9574E">
          <w:delText>,</w:delText>
        </w:r>
        <w:r w:rsidR="00BB2195" w:rsidDel="00A9574E">
          <w:delText xml:space="preserve"> como se muestra en la figura 5</w:delText>
        </w:r>
        <w:r w:rsidR="00A96E08" w:rsidDel="00A9574E">
          <w:delText>4</w:delText>
        </w:r>
        <w:r w:rsidDel="00A9574E">
          <w:delText>. Esta es “ProfesorTFG2022”, y una vez introducida, accede al menú del profesor, donde puede gestio</w:delText>
        </w:r>
        <w:r w:rsidR="006106A9" w:rsidDel="00A9574E">
          <w:delText>nar los estudiantes registrados, reiniciar la partida o continuar con la que estaba en proceso.</w:delText>
        </w:r>
      </w:del>
    </w:p>
    <w:p w:rsidR="00CC335A" w:rsidDel="00A9574E" w:rsidRDefault="00F04297" w:rsidP="00CC335A">
      <w:pPr>
        <w:keepNext/>
        <w:jc w:val="center"/>
        <w:rPr>
          <w:del w:id="868" w:author="ivan del pino" w:date="2023-03-14T18:58:00Z"/>
        </w:rPr>
      </w:pPr>
      <w:del w:id="869" w:author="ivan del pino" w:date="2023-03-14T18:58:00Z">
        <w:r>
          <w:rPr>
            <w:noProof/>
            <w:lang w:eastAsia="es-ES"/>
          </w:rPr>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3" cstate="print"/>
                      <a:stretch>
                        <a:fillRect/>
                      </a:stretch>
                    </pic:blipFill>
                    <pic:spPr>
                      <a:xfrm>
                        <a:off x="0" y="0"/>
                        <a:ext cx="3627435" cy="1966131"/>
                      </a:xfrm>
                      <a:prstGeom prst="rect">
                        <a:avLst/>
                      </a:prstGeom>
                    </pic:spPr>
                  </pic:pic>
                </a:graphicData>
              </a:graphic>
            </wp:inline>
          </w:drawing>
        </w:r>
      </w:del>
    </w:p>
    <w:p w:rsidR="00CC335A" w:rsidRPr="00CC335A" w:rsidDel="00A9574E" w:rsidRDefault="00CC335A" w:rsidP="00CC335A">
      <w:pPr>
        <w:pStyle w:val="Epgrafe"/>
        <w:jc w:val="center"/>
        <w:rPr>
          <w:del w:id="870" w:author="ivan del pino" w:date="2023-03-14T18:58:00Z"/>
          <w:color w:val="auto"/>
        </w:rPr>
      </w:pPr>
      <w:bookmarkStart w:id="871" w:name="_Toc125576690"/>
      <w:del w:id="872" w:author="ivan del pino" w:date="2023-03-14T18:58:00Z">
        <w:r w:rsidRPr="00CC335A" w:rsidDel="00A9574E">
          <w:rPr>
            <w:color w:val="auto"/>
          </w:rPr>
          <w:delText xml:space="preserve">Ilustración </w:delText>
        </w:r>
        <w:r w:rsidR="00283CD9" w:rsidRPr="00CC335A" w:rsidDel="00A9574E">
          <w:rPr>
            <w:b w:val="0"/>
            <w:bCs w:val="0"/>
          </w:rPr>
          <w:fldChar w:fldCharType="begin"/>
        </w:r>
        <w:r w:rsidRPr="00CC335A" w:rsidDel="00A9574E">
          <w:rPr>
            <w:color w:val="auto"/>
          </w:rPr>
          <w:delInstrText xml:space="preserve"> SEQ Ilustración \* ARABIC </w:delInstrText>
        </w:r>
        <w:r w:rsidR="00283CD9" w:rsidRPr="00CC335A" w:rsidDel="00A9574E">
          <w:rPr>
            <w:b w:val="0"/>
            <w:bCs w:val="0"/>
          </w:rPr>
          <w:fldChar w:fldCharType="separate"/>
        </w:r>
      </w:del>
      <w:del w:id="873" w:author="ivan del pino" w:date="2023-03-13T19:33:00Z">
        <w:r w:rsidR="00E118C8" w:rsidDel="009524BC">
          <w:rPr>
            <w:noProof/>
            <w:color w:val="auto"/>
          </w:rPr>
          <w:delText>54</w:delText>
        </w:r>
      </w:del>
      <w:del w:id="874" w:author="ivan del pino" w:date="2023-03-14T18:58:00Z">
        <w:r w:rsidR="00283CD9" w:rsidRPr="00CC335A" w:rsidDel="00A9574E">
          <w:rPr>
            <w:b w:val="0"/>
            <w:bCs w:val="0"/>
          </w:rPr>
          <w:fldChar w:fldCharType="end"/>
        </w:r>
        <w:r w:rsidRPr="00CC335A" w:rsidDel="00A9574E">
          <w:rPr>
            <w:color w:val="auto"/>
          </w:rPr>
          <w:delText xml:space="preserve"> : Pestaña para introducir la contraseña siendo profesor</w:delText>
        </w:r>
        <w:bookmarkEnd w:id="871"/>
      </w:del>
    </w:p>
    <w:p w:rsidR="006106A9" w:rsidDel="00A9574E" w:rsidRDefault="006106A9" w:rsidP="00D20B93">
      <w:pPr>
        <w:pStyle w:val="Ttulo3"/>
        <w:rPr>
          <w:del w:id="875" w:author="ivan del pino" w:date="2023-03-14T18:58:00Z"/>
        </w:rPr>
      </w:pPr>
      <w:bookmarkStart w:id="876" w:name="_Toc125576628"/>
      <w:del w:id="877" w:author="ivan del pino" w:date="2023-03-14T18:58:00Z">
        <w:r w:rsidDel="00A9574E">
          <w:delText>3.4.3 Inicio de la partida</w:delText>
        </w:r>
        <w:bookmarkEnd w:id="876"/>
        <w:r w:rsidDel="00A9574E">
          <w:delText xml:space="preserve"> </w:delText>
        </w:r>
      </w:del>
    </w:p>
    <w:p w:rsidR="006106A9" w:rsidDel="00A9574E" w:rsidRDefault="006106A9" w:rsidP="006106A9">
      <w:pPr>
        <w:jc w:val="both"/>
        <w:rPr>
          <w:del w:id="878" w:author="ivan del pino" w:date="2023-03-14T18:58:00Z"/>
        </w:rPr>
      </w:pPr>
      <w:del w:id="879" w:author="ivan del pino" w:date="2023-03-14T18:58:00Z">
        <w:r w:rsidDel="00A9574E">
          <w:delText xml:space="preserve">Una vez el profesor </w:delText>
        </w:r>
        <w:r w:rsidR="00CC335A" w:rsidDel="00A9574E">
          <w:delText>sabe</w:delText>
        </w:r>
        <w:r w:rsidDel="00A9574E">
          <w:delText xml:space="preserve"> que todos los alumnos ya están registrados en la partida, este puede proceder a iniciar la partida. De esta manera, el tablero se encarga de generar los objetos aleatoriamente por el tablero, el profesor de repartir los personajes especiales entre </w:delText>
        </w:r>
        <w:r w:rsidR="00CC335A" w:rsidDel="00A9574E">
          <w:delText>los alumnos de ambos equipos, y, por último, aparece en las pantallas de los equipos un mensaje indicando al jugador y el equipo al que pertenece el turno,</w:delText>
        </w:r>
        <w:r w:rsidR="00A96E08" w:rsidDel="00A9574E">
          <w:delText xml:space="preserve"> como se muestra en la </w:delText>
        </w:r>
        <w:r w:rsidR="00F05427" w:rsidDel="00A9574E">
          <w:delText>ilustración</w:delText>
        </w:r>
        <w:r w:rsidR="00A96E08" w:rsidDel="00A9574E">
          <w:delText xml:space="preserve"> 55</w:delText>
        </w:r>
        <w:r w:rsidR="00CC335A" w:rsidDel="00A9574E">
          <w:delText>.</w:delText>
        </w:r>
      </w:del>
    </w:p>
    <w:p w:rsidR="00CC335A" w:rsidDel="00A9574E" w:rsidRDefault="00F04297" w:rsidP="00CC335A">
      <w:pPr>
        <w:keepNext/>
        <w:jc w:val="center"/>
        <w:rPr>
          <w:del w:id="880" w:author="ivan del pino" w:date="2023-03-14T18:58:00Z"/>
        </w:rPr>
      </w:pPr>
      <w:del w:id="881" w:author="ivan del pino" w:date="2023-03-14T18:58:00Z">
        <w:r>
          <w:rPr>
            <w:noProof/>
            <w:lang w:eastAsia="es-ES"/>
          </w:rPr>
          <w:drawing>
            <wp:inline distT="0" distB="0" distL="0" distR="0">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4" cstate="print"/>
                      <a:stretch>
                        <a:fillRect/>
                      </a:stretch>
                    </pic:blipFill>
                    <pic:spPr>
                      <a:xfrm>
                        <a:off x="0" y="0"/>
                        <a:ext cx="3357726" cy="2278636"/>
                      </a:xfrm>
                      <a:prstGeom prst="rect">
                        <a:avLst/>
                      </a:prstGeom>
                    </pic:spPr>
                  </pic:pic>
                </a:graphicData>
              </a:graphic>
            </wp:inline>
          </w:drawing>
        </w:r>
      </w:del>
    </w:p>
    <w:p w:rsidR="00CC335A" w:rsidRPr="00CC335A" w:rsidDel="00A9574E" w:rsidRDefault="00CC335A" w:rsidP="00CC335A">
      <w:pPr>
        <w:pStyle w:val="Epgrafe"/>
        <w:jc w:val="center"/>
        <w:rPr>
          <w:del w:id="882" w:author="ivan del pino" w:date="2023-03-14T18:58:00Z"/>
          <w:color w:val="auto"/>
        </w:rPr>
      </w:pPr>
      <w:bookmarkStart w:id="883" w:name="_Toc125576691"/>
      <w:del w:id="884" w:author="ivan del pino" w:date="2023-03-14T18:58:00Z">
        <w:r w:rsidRPr="00CC335A" w:rsidDel="00A9574E">
          <w:rPr>
            <w:color w:val="auto"/>
          </w:rPr>
          <w:delText xml:space="preserve">Ilustración </w:delText>
        </w:r>
        <w:r w:rsidR="00283CD9" w:rsidRPr="00CC335A" w:rsidDel="00A9574E">
          <w:rPr>
            <w:b w:val="0"/>
            <w:bCs w:val="0"/>
          </w:rPr>
          <w:fldChar w:fldCharType="begin"/>
        </w:r>
        <w:r w:rsidRPr="00CC335A" w:rsidDel="00A9574E">
          <w:rPr>
            <w:color w:val="auto"/>
          </w:rPr>
          <w:delInstrText xml:space="preserve"> SEQ Ilustración \* ARABIC </w:delInstrText>
        </w:r>
        <w:r w:rsidR="00283CD9" w:rsidRPr="00CC335A" w:rsidDel="00A9574E">
          <w:rPr>
            <w:b w:val="0"/>
            <w:bCs w:val="0"/>
          </w:rPr>
          <w:fldChar w:fldCharType="separate"/>
        </w:r>
      </w:del>
      <w:del w:id="885" w:author="ivan del pino" w:date="2023-03-13T19:33:00Z">
        <w:r w:rsidR="00E118C8" w:rsidDel="009524BC">
          <w:rPr>
            <w:noProof/>
            <w:color w:val="auto"/>
          </w:rPr>
          <w:delText>55</w:delText>
        </w:r>
      </w:del>
      <w:del w:id="886" w:author="ivan del pino" w:date="2023-03-14T18:58:00Z">
        <w:r w:rsidR="00283CD9" w:rsidRPr="00CC335A" w:rsidDel="00A9574E">
          <w:rPr>
            <w:b w:val="0"/>
            <w:bCs w:val="0"/>
          </w:rPr>
          <w:fldChar w:fldCharType="end"/>
        </w:r>
        <w:r w:rsidRPr="00CC335A" w:rsidDel="00A9574E">
          <w:rPr>
            <w:color w:val="auto"/>
          </w:rPr>
          <w:delText xml:space="preserve"> : Mensaje de información del nuevo turno</w:delText>
        </w:r>
        <w:bookmarkEnd w:id="883"/>
      </w:del>
    </w:p>
    <w:p w:rsidR="006106A9" w:rsidDel="00A9574E" w:rsidRDefault="006106A9" w:rsidP="006106A9">
      <w:pPr>
        <w:jc w:val="both"/>
        <w:rPr>
          <w:del w:id="887" w:author="ivan del pino" w:date="2023-03-14T18:58:00Z"/>
        </w:rPr>
      </w:pPr>
      <w:del w:id="888" w:author="ivan del pino" w:date="2023-03-14T18:58:00Z">
        <w:r w:rsidDel="00A9574E">
          <w:lastRenderedPageBreak/>
          <w:delText>Una vez empieza, los estudiantes van avanzando tirando el dado y respondiendo a las preguntas que vayan apareciendo</w:delText>
        </w:r>
        <w:r w:rsidR="00BA2769" w:rsidDel="00A9574E">
          <w:delText>, donde el profesor tiene la potestad en la aplicación de decidir si la respuesta es correcta o errónea.</w:delText>
        </w:r>
      </w:del>
    </w:p>
    <w:p w:rsidR="00BA2769" w:rsidDel="00A9574E" w:rsidRDefault="00BA2769" w:rsidP="00D20B93">
      <w:pPr>
        <w:pStyle w:val="Ttulo3"/>
        <w:rPr>
          <w:del w:id="889" w:author="ivan del pino" w:date="2023-03-14T18:58:00Z"/>
        </w:rPr>
      </w:pPr>
      <w:bookmarkStart w:id="890" w:name="_Toc125576629"/>
      <w:del w:id="891" w:author="ivan del pino" w:date="2023-03-14T18:58:00Z">
        <w:r w:rsidDel="00A9574E">
          <w:delText>3.4.4 Pausa de la partida</w:delText>
        </w:r>
        <w:bookmarkEnd w:id="890"/>
        <w:r w:rsidDel="00A9574E">
          <w:delText xml:space="preserve"> </w:delText>
        </w:r>
      </w:del>
    </w:p>
    <w:p w:rsidR="00BA2769" w:rsidRPr="00E979A2" w:rsidDel="00A9574E" w:rsidRDefault="00BA2769" w:rsidP="006106A9">
      <w:pPr>
        <w:jc w:val="both"/>
        <w:rPr>
          <w:del w:id="892" w:author="ivan del pino" w:date="2023-03-14T18:58:00Z"/>
        </w:rPr>
      </w:pPr>
      <w:del w:id="893" w:author="ivan del pino" w:date="2023-03-14T18:58:00Z">
        <w:r w:rsidDel="00A9574E">
          <w:delTex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delText>
        </w:r>
      </w:del>
    </w:p>
    <w:p w:rsidR="00E979A2" w:rsidDel="00A9574E" w:rsidRDefault="00BA2769" w:rsidP="00D20B93">
      <w:pPr>
        <w:pStyle w:val="Ttulo3"/>
        <w:rPr>
          <w:del w:id="894" w:author="ivan del pino" w:date="2023-03-14T18:58:00Z"/>
        </w:rPr>
      </w:pPr>
      <w:bookmarkStart w:id="895" w:name="_Toc125576630"/>
      <w:del w:id="896" w:author="ivan del pino" w:date="2023-03-14T18:58:00Z">
        <w:r w:rsidDel="00A9574E">
          <w:delText>3.4.5 Finalización de la partida</w:delText>
        </w:r>
        <w:bookmarkEnd w:id="895"/>
        <w:r w:rsidDel="00A9574E">
          <w:delText xml:space="preserve"> </w:delText>
        </w:r>
      </w:del>
    </w:p>
    <w:p w:rsidR="00CB2321" w:rsidDel="00A9574E" w:rsidRDefault="00CB2321" w:rsidP="00E979A2">
      <w:pPr>
        <w:jc w:val="both"/>
        <w:rPr>
          <w:del w:id="897" w:author="ivan del pino" w:date="2023-03-14T18:58:00Z"/>
        </w:rPr>
      </w:pPr>
      <w:del w:id="898" w:author="ivan del pino" w:date="2023-03-14T18:58:00Z">
        <w:r w:rsidDel="00A9574E">
          <w:delText>Para finalizar la partida, el profesor en su menú debe pulsar el botón de reiniciar, y confirmar el mensaje de advertencia que se muestra</w:delText>
        </w:r>
        <w:r w:rsidR="00FA3137" w:rsidDel="00A9574E">
          <w:delText xml:space="preserve"> en la ilustración 56</w:delText>
        </w:r>
        <w:r w:rsidDel="00A9574E">
          <w:delText>. De esta manera se consigue que todos los datos guardados en la partida que indican el progreso de esta, se reinician al estado base de la partida.</w:delText>
        </w:r>
      </w:del>
    </w:p>
    <w:p w:rsidR="00CB2321" w:rsidDel="00A9574E" w:rsidRDefault="00F04297" w:rsidP="00CB2321">
      <w:pPr>
        <w:keepNext/>
        <w:jc w:val="center"/>
        <w:rPr>
          <w:del w:id="899" w:author="ivan del pino" w:date="2023-03-14T18:58:00Z"/>
        </w:rPr>
      </w:pPr>
      <w:del w:id="900" w:author="ivan del pino" w:date="2023-03-14T18:58:00Z">
        <w:r>
          <w:rPr>
            <w:noProof/>
            <w:lang w:eastAsia="es-ES"/>
          </w:rPr>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5" cstate="print"/>
                      <a:stretch>
                        <a:fillRect/>
                      </a:stretch>
                    </pic:blipFill>
                    <pic:spPr>
                      <a:xfrm>
                        <a:off x="0" y="0"/>
                        <a:ext cx="2933954" cy="1325995"/>
                      </a:xfrm>
                      <a:prstGeom prst="rect">
                        <a:avLst/>
                      </a:prstGeom>
                    </pic:spPr>
                  </pic:pic>
                </a:graphicData>
              </a:graphic>
            </wp:inline>
          </w:drawing>
        </w:r>
      </w:del>
    </w:p>
    <w:p w:rsidR="00BA2769" w:rsidRPr="00CB2321" w:rsidDel="00A9574E" w:rsidRDefault="00CB2321" w:rsidP="00CB2321">
      <w:pPr>
        <w:pStyle w:val="Epgrafe"/>
        <w:jc w:val="center"/>
        <w:rPr>
          <w:del w:id="901" w:author="ivan del pino" w:date="2023-03-14T18:58:00Z"/>
          <w:color w:val="auto"/>
        </w:rPr>
      </w:pPr>
      <w:bookmarkStart w:id="902" w:name="_Toc125576692"/>
      <w:del w:id="903" w:author="ivan del pino" w:date="2023-03-14T18:58:00Z">
        <w:r w:rsidRPr="00CB2321" w:rsidDel="00A9574E">
          <w:rPr>
            <w:color w:val="auto"/>
          </w:rPr>
          <w:delText xml:space="preserve">Ilustración </w:delText>
        </w:r>
        <w:r w:rsidR="00283CD9" w:rsidRPr="00CB2321" w:rsidDel="00A9574E">
          <w:rPr>
            <w:b w:val="0"/>
            <w:bCs w:val="0"/>
          </w:rPr>
          <w:fldChar w:fldCharType="begin"/>
        </w:r>
        <w:r w:rsidRPr="00CB2321" w:rsidDel="00A9574E">
          <w:rPr>
            <w:color w:val="auto"/>
          </w:rPr>
          <w:delInstrText xml:space="preserve"> SEQ Ilustración \* ARABIC </w:delInstrText>
        </w:r>
        <w:r w:rsidR="00283CD9" w:rsidRPr="00CB2321" w:rsidDel="00A9574E">
          <w:rPr>
            <w:b w:val="0"/>
            <w:bCs w:val="0"/>
          </w:rPr>
          <w:fldChar w:fldCharType="separate"/>
        </w:r>
      </w:del>
      <w:del w:id="904" w:author="ivan del pino" w:date="2023-03-13T19:33:00Z">
        <w:r w:rsidR="00E118C8" w:rsidDel="009524BC">
          <w:rPr>
            <w:noProof/>
            <w:color w:val="auto"/>
          </w:rPr>
          <w:delText>56</w:delText>
        </w:r>
      </w:del>
      <w:del w:id="905" w:author="ivan del pino" w:date="2023-03-14T18:58:00Z">
        <w:r w:rsidR="00283CD9" w:rsidRPr="00CB2321" w:rsidDel="00A9574E">
          <w:rPr>
            <w:b w:val="0"/>
            <w:bCs w:val="0"/>
          </w:rPr>
          <w:fldChar w:fldCharType="end"/>
        </w:r>
        <w:r w:rsidRPr="00CB2321" w:rsidDel="00A9574E">
          <w:rPr>
            <w:color w:val="auto"/>
          </w:rPr>
          <w:delText xml:space="preserve"> : Mensaje de advertencia reinicio de partida</w:delText>
        </w:r>
        <w:bookmarkEnd w:id="902"/>
      </w:del>
    </w:p>
    <w:p w:rsidR="00BA2769" w:rsidDel="00A9574E" w:rsidRDefault="00BA2769" w:rsidP="00E979A2">
      <w:pPr>
        <w:jc w:val="both"/>
        <w:rPr>
          <w:del w:id="906" w:author="ivan del pino" w:date="2023-03-14T18:58:00Z"/>
        </w:rPr>
      </w:pPr>
    </w:p>
    <w:p w:rsidR="00BA2769" w:rsidRDefault="00BA2769">
      <w:pPr>
        <w:spacing w:after="200"/>
      </w:pPr>
      <w:del w:id="907" w:author="ivan del pino" w:date="2023-03-14T18:58:00Z">
        <w:r w:rsidDel="00A9574E">
          <w:br w:type="page"/>
        </w:r>
      </w:del>
      <w:ins w:id="908" w:author="Maximiliano Paredes Velasco" w:date="2023-02-23T20:49:00Z">
        <w:r w:rsidR="00AE5C86">
          <w:lastRenderedPageBreak/>
          <w:t>+toda esta sección 3.4 no tiene ningún interés, solo pones pantallas simples que no tiene nada de relevancia. Fusionar con la parte de diseño de interfaces</w:t>
        </w:r>
      </w:ins>
    </w:p>
    <w:p w:rsidR="00B04883" w:rsidRDefault="00B04883" w:rsidP="00F24135">
      <w:pPr>
        <w:pStyle w:val="Ttulo1"/>
        <w:rPr>
          <w:ins w:id="909" w:author="Maximiliano Paredes Velasco" w:date="2023-02-23T20:58:00Z"/>
        </w:rPr>
      </w:pPr>
      <w:bookmarkStart w:id="910" w:name="_Toc125576631"/>
      <w:ins w:id="911" w:author="Maximiliano Paredes Velasco" w:date="2023-02-23T20:57:00Z">
        <w:r>
          <w:t>Por otro lado, la descripción del juego está muy lioso. No se entiende para qué sirve cada cosa, qué dinámica tiene, etc. mejor po</w:t>
        </w:r>
      </w:ins>
      <w:ins w:id="912" w:author="Maximiliano Paredes Velasco" w:date="2023-02-23T20:58:00Z">
        <w:r>
          <w:t>ner una sección donde se explica el juegos, el objetivo, reglas del juego, dinámica, el guíon del juego, etc. igual una tabla con los iconos principales viene bien.</w:t>
        </w:r>
      </w:ins>
    </w:p>
    <w:p w:rsidR="00B04883" w:rsidRDefault="00B04883" w:rsidP="00B04883">
      <w:pPr>
        <w:rPr>
          <w:ins w:id="913" w:author="Maximiliano Paredes Velasco" w:date="2023-02-23T20:59:00Z"/>
        </w:rPr>
      </w:pPr>
    </w:p>
    <w:p w:rsidR="00B04883" w:rsidRDefault="00B04883" w:rsidP="00B04883">
      <w:pPr>
        <w:rPr>
          <w:ins w:id="914" w:author="Maximiliano Paredes Velasco" w:date="2023-02-23T21:00:00Z"/>
        </w:rPr>
      </w:pPr>
      <w:ins w:id="915" w:author="Maximiliano Paredes Velasco" w:date="2023-02-23T20:59:00Z">
        <w:r>
          <w:t>También se echa en falta que por lo que cuentas y las capturas de imágenes no parece que sea nada educativo. Debes poner algunas capturas que se vena preguntas de contenidos de la asignatura. Y también darle un po</w:t>
        </w:r>
      </w:ins>
      <w:ins w:id="916" w:author="Maximiliano Paredes Velasco" w:date="2023-02-23T21:00:00Z">
        <w:r>
          <w:t>co más de visibilidad a la parte del profesor , viéndose crear una pregunta con texto real, etc.</w:t>
        </w:r>
      </w:ins>
    </w:p>
    <w:p w:rsidR="00B04883" w:rsidRDefault="00B04883" w:rsidP="00B04883">
      <w:pPr>
        <w:rPr>
          <w:ins w:id="917" w:author="Maximiliano Paredes Velasco" w:date="2023-02-23T21:00:00Z"/>
        </w:rPr>
      </w:pPr>
    </w:p>
    <w:p w:rsidR="00F04297" w:rsidRDefault="00B04883">
      <w:pPr>
        <w:rPr>
          <w:ins w:id="918" w:author="Maximiliano Paredes Velasco" w:date="2023-02-23T20:57:00Z"/>
        </w:rPr>
        <w:pPrChange w:id="919" w:author="Maximiliano Paredes Velasco" w:date="2023-02-23T20:58:00Z">
          <w:pPr>
            <w:pStyle w:val="Ttulo1"/>
          </w:pPr>
        </w:pPrChange>
      </w:pPr>
      <w:ins w:id="920" w:author="Maximiliano Paredes Velasco" w:date="2023-02-23T21:00:00Z">
        <w:r>
          <w:t>Hay que añadir un anexo de manual de usuario. Otro de manual de instalación</w:t>
        </w:r>
      </w:ins>
      <w:ins w:id="921" w:author="Maximiliano Paredes Velasco" w:date="2023-02-23T21:01:00Z">
        <w:r>
          <w:t xml:space="preserve"> y que inclusya</w:t>
        </w:r>
      </w:ins>
      <w:ins w:id="922" w:author="Maximiliano Paredes Velasco" w:date="2023-02-23T21:00:00Z">
        <w:r>
          <w:t xml:space="preserve"> los datos de usuario y acceso a firebase y al no</w:t>
        </w:r>
      </w:ins>
      <w:ins w:id="923" w:author="Maximiliano Paredes Velasco" w:date="2023-02-23T21:01:00Z">
        <w:r>
          <w:t>tice y las indicaciones necesarias para su mantenimiento posterior</w:t>
        </w:r>
      </w:ins>
    </w:p>
    <w:p w:rsidR="00B04883" w:rsidRDefault="00B04883" w:rsidP="00F24135">
      <w:pPr>
        <w:pStyle w:val="Ttulo1"/>
        <w:rPr>
          <w:ins w:id="924" w:author="Maximiliano Paredes Velasco" w:date="2023-02-23T20:57:00Z"/>
        </w:rPr>
      </w:pPr>
    </w:p>
    <w:p w:rsidR="00866E3C" w:rsidRDefault="00866E3C" w:rsidP="00F24135">
      <w:pPr>
        <w:pStyle w:val="Ttulo1"/>
      </w:pPr>
      <w:r>
        <w:t xml:space="preserve">Capítulo </w:t>
      </w:r>
      <w:r w:rsidR="0068022D">
        <w:t>5</w:t>
      </w:r>
      <w:r w:rsidR="007043D3">
        <w:t xml:space="preserve">: </w:t>
      </w:r>
      <w:r>
        <w:t>Pruebas</w:t>
      </w:r>
      <w:bookmarkEnd w:id="910"/>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925" w:name="_Toc125576632"/>
      <w:r>
        <w:t>5</w:t>
      </w:r>
      <w:r w:rsidR="0089559F">
        <w:t>.1 Pruebas de caja blanca</w:t>
      </w:r>
      <w:bookmarkEnd w:id="925"/>
    </w:p>
    <w:p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w:t>
      </w:r>
      <w:r>
        <w:lastRenderedPageBreak/>
        <w:t>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rPr>
          <w:ins w:id="926" w:author="ivan del pino" w:date="2023-03-18T16:05:00Z"/>
        </w:rPr>
      </w:pPr>
      <w:r>
        <w:t>Por último, para los personajes especiales se uso el mismo método que con los objetos, con la diferencia de la necesidad de comprobar también que al usar el personaje, este rotase a otro alumno que no tuviese personaje especial.</w:t>
      </w:r>
    </w:p>
    <w:tbl>
      <w:tblPr>
        <w:tblStyle w:val="Tablaconcuadrcula"/>
        <w:tblW w:w="0" w:type="auto"/>
        <w:tblLook w:val="04A0"/>
        <w:tblPrChange w:id="927" w:author="ivan del pino" w:date="2023-03-18T16:25:00Z">
          <w:tblPr>
            <w:tblStyle w:val="Tablaconcuadrcula"/>
            <w:tblW w:w="0" w:type="auto"/>
            <w:tblLook w:val="04A0"/>
          </w:tblPr>
        </w:tblPrChange>
      </w:tblPr>
      <w:tblGrid>
        <w:gridCol w:w="3085"/>
        <w:gridCol w:w="5559"/>
        <w:tblGridChange w:id="928">
          <w:tblGrid>
            <w:gridCol w:w="4322"/>
            <w:gridCol w:w="4322"/>
          </w:tblGrid>
        </w:tblGridChange>
      </w:tblGrid>
      <w:tr w:rsidR="00F04297" w:rsidTr="00873C8A">
        <w:trPr>
          <w:ins w:id="929" w:author="ivan del pino" w:date="2023-03-18T16:08:00Z"/>
        </w:trPr>
        <w:tc>
          <w:tcPr>
            <w:tcW w:w="3085" w:type="dxa"/>
            <w:tcPrChange w:id="930" w:author="ivan del pino" w:date="2023-03-18T16:25:00Z">
              <w:tcPr>
                <w:tcW w:w="4322" w:type="dxa"/>
              </w:tcPr>
            </w:tcPrChange>
          </w:tcPr>
          <w:p w:rsidR="00F04297" w:rsidRDefault="00F04297" w:rsidP="00F04297">
            <w:pPr>
              <w:jc w:val="both"/>
              <w:rPr>
                <w:ins w:id="931" w:author="ivan del pino" w:date="2023-03-18T16:08:00Z"/>
              </w:rPr>
            </w:pPr>
            <w:ins w:id="932" w:author="ivan del pino" w:date="2023-03-18T16:08:00Z">
              <w:r>
                <w:t>Prueba de respuesta correcta individual</w:t>
              </w:r>
            </w:ins>
          </w:p>
        </w:tc>
        <w:tc>
          <w:tcPr>
            <w:tcW w:w="5559" w:type="dxa"/>
            <w:tcPrChange w:id="933" w:author="ivan del pino" w:date="2023-03-18T16:25:00Z">
              <w:tcPr>
                <w:tcW w:w="4322" w:type="dxa"/>
              </w:tcPr>
            </w:tcPrChange>
          </w:tcPr>
          <w:p w:rsidR="00F04297" w:rsidRDefault="00F04297" w:rsidP="00F04297">
            <w:pPr>
              <w:jc w:val="both"/>
              <w:rPr>
                <w:ins w:id="934" w:author="ivan del pino" w:date="2023-03-18T16:08:00Z"/>
              </w:rPr>
            </w:pPr>
            <w:ins w:id="935" w:author="ivan del pino" w:date="2023-03-18T16:08:00Z">
              <w:r>
                <w:t>Se comprueba</w:t>
              </w:r>
            </w:ins>
            <w:ins w:id="936" w:author="ivan del pino" w:date="2023-03-18T16:09:00Z">
              <w:r>
                <w:t xml:space="preserve"> que al contestar correctamente a una pregunta</w:t>
              </w:r>
            </w:ins>
            <w:ins w:id="937" w:author="ivan del pino" w:date="2023-03-18T16:11:00Z">
              <w:r>
                <w:t xml:space="preserve"> individual</w:t>
              </w:r>
            </w:ins>
            <w:ins w:id="938" w:author="ivan del pino" w:date="2023-03-18T16:09:00Z">
              <w:r>
                <w:t>, el estudiante aumenta 100 puntos su puntuación.</w:t>
              </w:r>
            </w:ins>
            <w:ins w:id="939" w:author="ivan del pino" w:date="2023-03-18T16:12:00Z">
              <w:r>
                <w:t xml:space="preserve"> El resultado es el correcto.</w:t>
              </w:r>
            </w:ins>
          </w:p>
        </w:tc>
      </w:tr>
      <w:tr w:rsidR="00F04297" w:rsidTr="00873C8A">
        <w:trPr>
          <w:ins w:id="940" w:author="ivan del pino" w:date="2023-03-18T16:09:00Z"/>
        </w:trPr>
        <w:tc>
          <w:tcPr>
            <w:tcW w:w="3085" w:type="dxa"/>
            <w:tcPrChange w:id="941" w:author="ivan del pino" w:date="2023-03-18T16:25:00Z">
              <w:tcPr>
                <w:tcW w:w="4322" w:type="dxa"/>
              </w:tcPr>
            </w:tcPrChange>
          </w:tcPr>
          <w:p w:rsidR="00F04297" w:rsidRDefault="00F04297" w:rsidP="0089559F">
            <w:pPr>
              <w:jc w:val="both"/>
              <w:rPr>
                <w:ins w:id="942" w:author="ivan del pino" w:date="2023-03-18T16:09:00Z"/>
              </w:rPr>
            </w:pPr>
            <w:ins w:id="943" w:author="ivan del pino" w:date="2023-03-18T16:09:00Z">
              <w:r>
                <w:t xml:space="preserve">Prueba de respuesta </w:t>
              </w:r>
            </w:ins>
            <w:ins w:id="944" w:author="ivan del pino" w:date="2023-03-18T16:10:00Z">
              <w:r>
                <w:t>in</w:t>
              </w:r>
            </w:ins>
            <w:ins w:id="945" w:author="ivan del pino" w:date="2023-03-18T16:09:00Z">
              <w:r>
                <w:t>correcta individual</w:t>
              </w:r>
            </w:ins>
          </w:p>
        </w:tc>
        <w:tc>
          <w:tcPr>
            <w:tcW w:w="5559" w:type="dxa"/>
            <w:tcPrChange w:id="946" w:author="ivan del pino" w:date="2023-03-18T16:25:00Z">
              <w:tcPr>
                <w:tcW w:w="4322" w:type="dxa"/>
              </w:tcPr>
            </w:tcPrChange>
          </w:tcPr>
          <w:p w:rsidR="00F04297" w:rsidRDefault="00F04297" w:rsidP="00F04297">
            <w:pPr>
              <w:jc w:val="both"/>
              <w:rPr>
                <w:ins w:id="947" w:author="ivan del pino" w:date="2023-03-18T16:09:00Z"/>
              </w:rPr>
            </w:pPr>
            <w:ins w:id="948" w:author="ivan del pino" w:date="2023-03-18T16:10:00Z">
              <w:r>
                <w:t>Se comprueba que al contestar incorrectamente a una pregunta</w:t>
              </w:r>
            </w:ins>
            <w:ins w:id="949" w:author="ivan del pino" w:date="2023-03-18T16:11:00Z">
              <w:r>
                <w:t xml:space="preserve"> individual</w:t>
              </w:r>
            </w:ins>
            <w:ins w:id="950" w:author="ivan del pino" w:date="2023-03-18T16:10:00Z">
              <w:r>
                <w:t>, el estudiante disminuye 100 puntos su puntuación.</w:t>
              </w:r>
            </w:ins>
            <w:ins w:id="951" w:author="ivan del pino" w:date="2023-03-18T16:12:00Z">
              <w:r>
                <w:t xml:space="preserve"> El resultado es el correcto.</w:t>
              </w:r>
            </w:ins>
          </w:p>
        </w:tc>
      </w:tr>
      <w:tr w:rsidR="00F04297" w:rsidTr="00873C8A">
        <w:trPr>
          <w:ins w:id="952" w:author="ivan del pino" w:date="2023-03-18T16:10:00Z"/>
        </w:trPr>
        <w:tc>
          <w:tcPr>
            <w:tcW w:w="3085" w:type="dxa"/>
            <w:tcPrChange w:id="953" w:author="ivan del pino" w:date="2023-03-18T16:25:00Z">
              <w:tcPr>
                <w:tcW w:w="4322" w:type="dxa"/>
              </w:tcPr>
            </w:tcPrChange>
          </w:tcPr>
          <w:p w:rsidR="00F04297" w:rsidRDefault="00F04297" w:rsidP="00F04297">
            <w:pPr>
              <w:jc w:val="both"/>
              <w:rPr>
                <w:ins w:id="954" w:author="ivan del pino" w:date="2023-03-18T16:10:00Z"/>
              </w:rPr>
            </w:pPr>
            <w:ins w:id="955" w:author="ivan del pino" w:date="2023-03-18T16:10:00Z">
              <w:r>
                <w:t>Prueba de respuesta correcta de zona</w:t>
              </w:r>
            </w:ins>
          </w:p>
        </w:tc>
        <w:tc>
          <w:tcPr>
            <w:tcW w:w="5559" w:type="dxa"/>
            <w:tcPrChange w:id="956" w:author="ivan del pino" w:date="2023-03-18T16:25:00Z">
              <w:tcPr>
                <w:tcW w:w="4322" w:type="dxa"/>
              </w:tcPr>
            </w:tcPrChange>
          </w:tcPr>
          <w:p w:rsidR="00F04297" w:rsidRDefault="00F04297" w:rsidP="00F04297">
            <w:pPr>
              <w:jc w:val="both"/>
              <w:rPr>
                <w:ins w:id="957" w:author="ivan del pino" w:date="2023-03-18T16:10:00Z"/>
              </w:rPr>
            </w:pPr>
            <w:ins w:id="958" w:author="ivan del pino" w:date="2023-03-18T16:11:00Z">
              <w:r>
                <w:t>Se comprueba que al contestar correctamente a una pregunta de zona, se reparten 200 puntos entre todos los jugadores del equipo, repartidos correctamente.</w:t>
              </w:r>
            </w:ins>
            <w:ins w:id="959" w:author="ivan del pino" w:date="2023-03-18T16:12:00Z">
              <w:r>
                <w:t xml:space="preserve"> El resultado es el correcto.</w:t>
              </w:r>
            </w:ins>
          </w:p>
        </w:tc>
      </w:tr>
      <w:tr w:rsidR="00F04297" w:rsidTr="00873C8A">
        <w:trPr>
          <w:ins w:id="960" w:author="ivan del pino" w:date="2023-03-18T16:10:00Z"/>
        </w:trPr>
        <w:tc>
          <w:tcPr>
            <w:tcW w:w="3085" w:type="dxa"/>
            <w:tcPrChange w:id="961" w:author="ivan del pino" w:date="2023-03-18T16:25:00Z">
              <w:tcPr>
                <w:tcW w:w="4322" w:type="dxa"/>
              </w:tcPr>
            </w:tcPrChange>
          </w:tcPr>
          <w:p w:rsidR="00F04297" w:rsidRDefault="00F04297" w:rsidP="0089559F">
            <w:pPr>
              <w:jc w:val="both"/>
              <w:rPr>
                <w:ins w:id="962" w:author="ivan del pino" w:date="2023-03-18T16:10:00Z"/>
              </w:rPr>
            </w:pPr>
            <w:ins w:id="963" w:author="ivan del pino" w:date="2023-03-18T16:12:00Z">
              <w:r>
                <w:t>Prueba de respuesta incorrecta de zona</w:t>
              </w:r>
            </w:ins>
          </w:p>
        </w:tc>
        <w:tc>
          <w:tcPr>
            <w:tcW w:w="5559" w:type="dxa"/>
            <w:tcPrChange w:id="964" w:author="ivan del pino" w:date="2023-03-18T16:25:00Z">
              <w:tcPr>
                <w:tcW w:w="4322" w:type="dxa"/>
              </w:tcPr>
            </w:tcPrChange>
          </w:tcPr>
          <w:p w:rsidR="00F04297" w:rsidRDefault="00F04297" w:rsidP="00F04297">
            <w:pPr>
              <w:jc w:val="both"/>
              <w:rPr>
                <w:ins w:id="965" w:author="ivan del pino" w:date="2023-03-18T16:10:00Z"/>
              </w:rPr>
            </w:pPr>
            <w:ins w:id="966" w:author="ivan del pino" w:date="2023-03-18T16:12:00Z">
              <w:r>
                <w:t>Se comprueba que al contestar incorrectamente a una pregunta de zona, se resten 200 puntos entre todos los jugadores del equipo. El resultado es el correcto.</w:t>
              </w:r>
            </w:ins>
          </w:p>
        </w:tc>
      </w:tr>
      <w:tr w:rsidR="00F04297" w:rsidTr="00873C8A">
        <w:trPr>
          <w:ins w:id="967" w:author="ivan del pino" w:date="2023-03-18T16:14:00Z"/>
        </w:trPr>
        <w:tc>
          <w:tcPr>
            <w:tcW w:w="3085" w:type="dxa"/>
            <w:tcPrChange w:id="968" w:author="ivan del pino" w:date="2023-03-18T16:25:00Z">
              <w:tcPr>
                <w:tcW w:w="4322" w:type="dxa"/>
              </w:tcPr>
            </w:tcPrChange>
          </w:tcPr>
          <w:p w:rsidR="00F04297" w:rsidRDefault="00F04297" w:rsidP="0089559F">
            <w:pPr>
              <w:jc w:val="both"/>
              <w:rPr>
                <w:ins w:id="969" w:author="ivan del pino" w:date="2023-03-18T16:14:00Z"/>
              </w:rPr>
            </w:pPr>
            <w:ins w:id="970" w:author="ivan del pino" w:date="2023-03-18T16:14:00Z">
              <w:r>
                <w:t>Prueba del correcto funcionamiento de los objetos</w:t>
              </w:r>
            </w:ins>
          </w:p>
        </w:tc>
        <w:tc>
          <w:tcPr>
            <w:tcW w:w="5559" w:type="dxa"/>
            <w:tcPrChange w:id="971" w:author="ivan del pino" w:date="2023-03-18T16:25:00Z">
              <w:tcPr>
                <w:tcW w:w="4322" w:type="dxa"/>
              </w:tcPr>
            </w:tcPrChange>
          </w:tcPr>
          <w:p w:rsidR="00F04297" w:rsidRDefault="00F04297" w:rsidP="00F04297">
            <w:pPr>
              <w:jc w:val="both"/>
              <w:rPr>
                <w:ins w:id="972" w:author="ivan del pino" w:date="2023-03-18T16:14:00Z"/>
              </w:rPr>
            </w:pPr>
            <w:ins w:id="973" w:author="ivan del pino" w:date="2023-03-18T16:14:00Z">
              <w:r>
                <w:t xml:space="preserve">Se comprueba el correcto el uso de todos los objetos del juego, </w:t>
              </w:r>
              <w:r w:rsidR="00634E37">
                <w:t>o</w:t>
              </w:r>
            </w:ins>
            <w:ins w:id="974" w:author="ivan del pino" w:date="2023-03-18T16:15:00Z">
              <w:r w:rsidR="00634E37">
                <w:t>bservando como resultado que estos realizan su función correctamente. Además, también se analiza que estos no utilicen sus ventajas en caso de que no haya acierto. El resultado es el correcto.</w:t>
              </w:r>
            </w:ins>
          </w:p>
        </w:tc>
      </w:tr>
      <w:tr w:rsidR="00F04297" w:rsidTr="00873C8A">
        <w:trPr>
          <w:ins w:id="975" w:author="ivan del pino" w:date="2023-03-18T16:14:00Z"/>
        </w:trPr>
        <w:tc>
          <w:tcPr>
            <w:tcW w:w="3085" w:type="dxa"/>
            <w:tcPrChange w:id="976" w:author="ivan del pino" w:date="2023-03-18T16:25:00Z">
              <w:tcPr>
                <w:tcW w:w="4322" w:type="dxa"/>
              </w:tcPr>
            </w:tcPrChange>
          </w:tcPr>
          <w:p w:rsidR="00F04297" w:rsidRDefault="00634E37" w:rsidP="0089559F">
            <w:pPr>
              <w:jc w:val="both"/>
              <w:rPr>
                <w:ins w:id="977" w:author="ivan del pino" w:date="2023-03-18T16:14:00Z"/>
              </w:rPr>
            </w:pPr>
            <w:ins w:id="978" w:author="ivan del pino" w:date="2023-03-18T16:15:00Z">
              <w:r>
                <w:t>Prueba del correcto funcionamiento de</w:t>
              </w:r>
            </w:ins>
            <w:ins w:id="979" w:author="ivan del pino" w:date="2023-03-18T16:16:00Z">
              <w:r>
                <w:t xml:space="preserve"> los personajes especiales</w:t>
              </w:r>
            </w:ins>
          </w:p>
        </w:tc>
        <w:tc>
          <w:tcPr>
            <w:tcW w:w="5559" w:type="dxa"/>
            <w:tcPrChange w:id="980" w:author="ivan del pino" w:date="2023-03-18T16:25:00Z">
              <w:tcPr>
                <w:tcW w:w="4322" w:type="dxa"/>
              </w:tcPr>
            </w:tcPrChange>
          </w:tcPr>
          <w:p w:rsidR="00634E37" w:rsidRDefault="00634E37" w:rsidP="00F04297">
            <w:pPr>
              <w:jc w:val="both"/>
              <w:rPr>
                <w:ins w:id="981" w:author="ivan del pino" w:date="2023-03-18T16:14:00Z"/>
              </w:rPr>
            </w:pPr>
            <w:ins w:id="982" w:author="ivan del pino" w:date="2023-03-18T16:16:00Z">
              <w:r>
                <w:t>Se comprueba que los personajes especiales utilicen correctamente sus ventajas, además de la rotación entre los diferentes estudiantes. El resultado es el correcto.</w:t>
              </w:r>
            </w:ins>
          </w:p>
        </w:tc>
      </w:tr>
    </w:tbl>
    <w:p w:rsidR="00F04297" w:rsidRDefault="00F04297" w:rsidP="0089559F">
      <w:pPr>
        <w:jc w:val="both"/>
      </w:pPr>
    </w:p>
    <w:p w:rsidR="0089559F" w:rsidRDefault="0068022D" w:rsidP="0089559F">
      <w:pPr>
        <w:pStyle w:val="Ttulo2"/>
      </w:pPr>
      <w:bookmarkStart w:id="983" w:name="_Toc125576633"/>
      <w:r>
        <w:t>5</w:t>
      </w:r>
      <w:r w:rsidR="0089559F">
        <w:t>.2 Pruebas de caja negra</w:t>
      </w:r>
      <w:bookmarkEnd w:id="983"/>
    </w:p>
    <w:p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lastRenderedPageBreak/>
        <w:t xml:space="preserve">pertenecía </w:t>
      </w:r>
      <w:r>
        <w:t>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rPr>
          <w:ins w:id="984" w:author="ivan del pino" w:date="2023-03-18T16:19:00Z"/>
        </w:rPr>
      </w:pPr>
      <w:r>
        <w:t>Por último, se comprobó que el botón de reinicio funcionase correctamente, reiniciando todos los datos en la base de datos.</w:t>
      </w:r>
    </w:p>
    <w:tbl>
      <w:tblPr>
        <w:tblStyle w:val="Tablaconcuadrcula"/>
        <w:tblW w:w="0" w:type="auto"/>
        <w:tblLook w:val="04A0"/>
        <w:tblPrChange w:id="985" w:author="ivan del pino" w:date="2023-03-18T16:25:00Z">
          <w:tblPr>
            <w:tblStyle w:val="Tablaconcuadrcula"/>
            <w:tblW w:w="0" w:type="auto"/>
            <w:tblLook w:val="04A0"/>
          </w:tblPr>
        </w:tblPrChange>
      </w:tblPr>
      <w:tblGrid>
        <w:gridCol w:w="3227"/>
        <w:gridCol w:w="5417"/>
        <w:tblGridChange w:id="986">
          <w:tblGrid>
            <w:gridCol w:w="4322"/>
            <w:gridCol w:w="4322"/>
          </w:tblGrid>
        </w:tblGridChange>
      </w:tblGrid>
      <w:tr w:rsidR="00634E37" w:rsidTr="00873C8A">
        <w:trPr>
          <w:ins w:id="987" w:author="ivan del pino" w:date="2023-03-18T16:19:00Z"/>
        </w:trPr>
        <w:tc>
          <w:tcPr>
            <w:tcW w:w="3227" w:type="dxa"/>
            <w:tcPrChange w:id="988" w:author="ivan del pino" w:date="2023-03-18T16:25:00Z">
              <w:tcPr>
                <w:tcW w:w="4322" w:type="dxa"/>
              </w:tcPr>
            </w:tcPrChange>
          </w:tcPr>
          <w:p w:rsidR="00634E37" w:rsidRDefault="00634E37" w:rsidP="00464A9F">
            <w:pPr>
              <w:jc w:val="both"/>
              <w:rPr>
                <w:ins w:id="989" w:author="ivan del pino" w:date="2023-03-18T16:19:00Z"/>
              </w:rPr>
            </w:pPr>
            <w:ins w:id="990" w:author="ivan del pino" w:date="2023-03-18T16:21:00Z">
              <w:r>
                <w:t>M</w:t>
              </w:r>
            </w:ins>
            <w:ins w:id="991" w:author="ivan del pino" w:date="2023-03-18T16:19:00Z">
              <w:r>
                <w:t>ovimiento en el tablero por parte de los estudiantes</w:t>
              </w:r>
            </w:ins>
          </w:p>
        </w:tc>
        <w:tc>
          <w:tcPr>
            <w:tcW w:w="5417" w:type="dxa"/>
            <w:tcPrChange w:id="992" w:author="ivan del pino" w:date="2023-03-18T16:25:00Z">
              <w:tcPr>
                <w:tcW w:w="4322" w:type="dxa"/>
              </w:tcPr>
            </w:tcPrChange>
          </w:tcPr>
          <w:p w:rsidR="00634E37" w:rsidRDefault="00634E37" w:rsidP="00464A9F">
            <w:pPr>
              <w:jc w:val="both"/>
              <w:rPr>
                <w:ins w:id="993" w:author="ivan del pino" w:date="2023-03-18T16:19:00Z"/>
              </w:rPr>
            </w:pPr>
            <w:ins w:id="994" w:author="ivan del pino" w:date="2023-03-18T16:20:00Z">
              <w:r>
                <w:t>Se comprueba que los estudiantes vayan alternando los turnos y moviendo la ficha correspondiente</w:t>
              </w:r>
            </w:ins>
            <w:ins w:id="995" w:author="ivan del pino" w:date="2023-03-18T16:21:00Z">
              <w:r>
                <w:t xml:space="preserve"> a su equipo. El resultado es el correcto.</w:t>
              </w:r>
            </w:ins>
          </w:p>
        </w:tc>
      </w:tr>
      <w:tr w:rsidR="00634E37" w:rsidTr="00873C8A">
        <w:trPr>
          <w:ins w:id="996" w:author="ivan del pino" w:date="2023-03-18T16:19:00Z"/>
        </w:trPr>
        <w:tc>
          <w:tcPr>
            <w:tcW w:w="3227" w:type="dxa"/>
            <w:tcPrChange w:id="997" w:author="ivan del pino" w:date="2023-03-18T16:25:00Z">
              <w:tcPr>
                <w:tcW w:w="4322" w:type="dxa"/>
              </w:tcPr>
            </w:tcPrChange>
          </w:tcPr>
          <w:p w:rsidR="00634E37" w:rsidRDefault="00634E37" w:rsidP="00464A9F">
            <w:pPr>
              <w:jc w:val="both"/>
              <w:rPr>
                <w:ins w:id="998" w:author="ivan del pino" w:date="2023-03-18T16:19:00Z"/>
              </w:rPr>
            </w:pPr>
            <w:ins w:id="999" w:author="ivan del pino" w:date="2023-03-18T16:21:00Z">
              <w:r>
                <w:t>Creación de un nuevo usuario</w:t>
              </w:r>
            </w:ins>
          </w:p>
        </w:tc>
        <w:tc>
          <w:tcPr>
            <w:tcW w:w="5417" w:type="dxa"/>
            <w:tcPrChange w:id="1000" w:author="ivan del pino" w:date="2023-03-18T16:25:00Z">
              <w:tcPr>
                <w:tcW w:w="4322" w:type="dxa"/>
              </w:tcPr>
            </w:tcPrChange>
          </w:tcPr>
          <w:p w:rsidR="00634E37" w:rsidRDefault="00634E37" w:rsidP="00464A9F">
            <w:pPr>
              <w:jc w:val="both"/>
              <w:rPr>
                <w:ins w:id="1001" w:author="ivan del pino" w:date="2023-03-18T16:19:00Z"/>
              </w:rPr>
            </w:pPr>
            <w:ins w:id="1002" w:author="ivan del pino" w:date="2023-03-18T16:21:00Z">
              <w:r>
                <w:t>Se comprueba la correcta crea</w:t>
              </w:r>
            </w:ins>
            <w:ins w:id="1003" w:author="ivan del pino" w:date="2023-03-18T16:22:00Z">
              <w:r>
                <w:t>ción de un nuevo usuario, validando que este se cree cuando los datos son inexistentes y que de error al intentar crear un usuario con datos existentes. El resultado es el correcto.</w:t>
              </w:r>
            </w:ins>
          </w:p>
        </w:tc>
      </w:tr>
      <w:tr w:rsidR="00634E37" w:rsidTr="00873C8A">
        <w:trPr>
          <w:ins w:id="1004" w:author="ivan del pino" w:date="2023-03-18T16:19:00Z"/>
        </w:trPr>
        <w:tc>
          <w:tcPr>
            <w:tcW w:w="3227" w:type="dxa"/>
            <w:tcPrChange w:id="1005" w:author="ivan del pino" w:date="2023-03-18T16:25:00Z">
              <w:tcPr>
                <w:tcW w:w="4322" w:type="dxa"/>
              </w:tcPr>
            </w:tcPrChange>
          </w:tcPr>
          <w:p w:rsidR="00634E37" w:rsidRDefault="00634E37" w:rsidP="00464A9F">
            <w:pPr>
              <w:jc w:val="both"/>
              <w:rPr>
                <w:ins w:id="1006" w:author="ivan del pino" w:date="2023-03-18T16:19:00Z"/>
              </w:rPr>
            </w:pPr>
            <w:ins w:id="1007" w:author="ivan del pino" w:date="2023-03-18T16:22:00Z">
              <w:r>
                <w:t>Inicio de sesión</w:t>
              </w:r>
            </w:ins>
          </w:p>
        </w:tc>
        <w:tc>
          <w:tcPr>
            <w:tcW w:w="5417" w:type="dxa"/>
            <w:tcPrChange w:id="1008" w:author="ivan del pino" w:date="2023-03-18T16:25:00Z">
              <w:tcPr>
                <w:tcW w:w="4322" w:type="dxa"/>
              </w:tcPr>
            </w:tcPrChange>
          </w:tcPr>
          <w:p w:rsidR="00634E37" w:rsidRDefault="00634E37" w:rsidP="00464A9F">
            <w:pPr>
              <w:jc w:val="both"/>
              <w:rPr>
                <w:ins w:id="1009" w:author="ivan del pino" w:date="2023-03-18T16:19:00Z"/>
              </w:rPr>
            </w:pPr>
            <w:ins w:id="1010" w:author="ivan del pino" w:date="2023-03-18T16:24:00Z">
              <w:r>
                <w:t xml:space="preserve">Se comprueba el correcto inicio de sesión en caso de que el usuario haya sido creado con </w:t>
              </w:r>
            </w:ins>
            <w:ins w:id="1011" w:author="ivan del pino" w:date="2023-03-18T16:25:00Z">
              <w:r w:rsidR="00873C8A">
                <w:t>anterioridad</w:t>
              </w:r>
            </w:ins>
            <w:ins w:id="1012" w:author="ivan del pino" w:date="2023-03-18T16:24:00Z">
              <w:r>
                <w:t xml:space="preserve">, </w:t>
              </w:r>
              <w:r w:rsidR="00873C8A">
                <w:t>y en caso de que no fuese crea</w:t>
              </w:r>
            </w:ins>
            <w:ins w:id="1013" w:author="ivan del pino" w:date="2023-03-18T16:25:00Z">
              <w:r w:rsidR="00873C8A">
                <w:t>do, se comprueba que este no inicie sesión y avise al usuario. El resultado es el correcto.</w:t>
              </w:r>
            </w:ins>
          </w:p>
        </w:tc>
      </w:tr>
      <w:tr w:rsidR="00634E37" w:rsidTr="00873C8A">
        <w:trPr>
          <w:ins w:id="1014" w:author="ivan del pino" w:date="2023-03-18T16:19:00Z"/>
        </w:trPr>
        <w:tc>
          <w:tcPr>
            <w:tcW w:w="3227" w:type="dxa"/>
            <w:tcPrChange w:id="1015" w:author="ivan del pino" w:date="2023-03-18T16:25:00Z">
              <w:tcPr>
                <w:tcW w:w="4322" w:type="dxa"/>
              </w:tcPr>
            </w:tcPrChange>
          </w:tcPr>
          <w:p w:rsidR="00634E37" w:rsidRDefault="00873C8A" w:rsidP="00464A9F">
            <w:pPr>
              <w:jc w:val="both"/>
              <w:rPr>
                <w:ins w:id="1016" w:author="ivan del pino" w:date="2023-03-18T16:19:00Z"/>
              </w:rPr>
            </w:pPr>
            <w:ins w:id="1017" w:author="ivan del pino" w:date="2023-03-18T16:25:00Z">
              <w:r>
                <w:t>Botón de reinicio de sesión</w:t>
              </w:r>
            </w:ins>
          </w:p>
        </w:tc>
        <w:tc>
          <w:tcPr>
            <w:tcW w:w="5417" w:type="dxa"/>
            <w:tcPrChange w:id="1018" w:author="ivan del pino" w:date="2023-03-18T16:25:00Z">
              <w:tcPr>
                <w:tcW w:w="4322" w:type="dxa"/>
              </w:tcPr>
            </w:tcPrChange>
          </w:tcPr>
          <w:p w:rsidR="00634E37" w:rsidRDefault="00873C8A" w:rsidP="00464A9F">
            <w:pPr>
              <w:jc w:val="both"/>
              <w:rPr>
                <w:ins w:id="1019" w:author="ivan del pino" w:date="2023-03-18T16:19:00Z"/>
              </w:rPr>
            </w:pPr>
            <w:ins w:id="1020" w:author="ivan del pino" w:date="2023-03-18T16:25:00Z">
              <w:r>
                <w:t xml:space="preserve">Se comprueba que cuando un usuario </w:t>
              </w:r>
            </w:ins>
            <w:ins w:id="1021" w:author="ivan del pino" w:date="2023-03-18T16:26:00Z">
              <w:r>
                <w:t>profesor pulsa el botón de reiniciar partida, todos los datos pasan al estado base.</w:t>
              </w:r>
            </w:ins>
          </w:p>
        </w:tc>
      </w:tr>
    </w:tbl>
    <w:p w:rsidR="00634E37" w:rsidRDefault="00634E37" w:rsidP="00464A9F">
      <w:pPr>
        <w:jc w:val="both"/>
        <w:rPr>
          <w:ins w:id="1022" w:author="Maximiliano Paredes Velasco" w:date="2023-02-23T20:50:00Z"/>
        </w:rPr>
      </w:pPr>
    </w:p>
    <w:p w:rsidR="00AE5C86" w:rsidRDefault="00AE5C86" w:rsidP="00464A9F">
      <w:pPr>
        <w:jc w:val="both"/>
        <w:rPr>
          <w:ins w:id="1023" w:author="Maximiliano Paredes Velasco" w:date="2023-02-23T20:50:00Z"/>
        </w:rPr>
      </w:pPr>
    </w:p>
    <w:p w:rsidR="00AE5C86" w:rsidRPr="0071207A" w:rsidRDefault="00AE5C86" w:rsidP="00464A9F">
      <w:pPr>
        <w:jc w:val="both"/>
      </w:pPr>
      <w:ins w:id="1024" w:author="Maximiliano Paredes Velasco" w:date="2023-02-23T20:50:00Z">
        <w:r>
          <w:t>Haz una tabla resumen de las pruebas que se han hecho poniendo en columnas: código de la prue</w:t>
        </w:r>
      </w:ins>
      <w:ins w:id="1025" w:author="Maximiliano Paredes Velasco" w:date="2023-02-23T20:51:00Z">
        <w:r>
          <w:t>ba, qué se prueba, resultado de la prueba (error o fallo)</w:t>
        </w:r>
      </w:ins>
    </w:p>
    <w:p w:rsidR="007A2B37" w:rsidRDefault="0068022D" w:rsidP="007A2B37">
      <w:pPr>
        <w:pStyle w:val="Ttulo2"/>
      </w:pPr>
      <w:bookmarkStart w:id="1026" w:name="_Toc125576634"/>
      <w:r>
        <w:t>5</w:t>
      </w:r>
      <w:r w:rsidR="007A2B37">
        <w:t>.3 Pruebas de usabilidad</w:t>
      </w:r>
      <w:bookmarkEnd w:id="1026"/>
    </w:p>
    <w:p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lastRenderedPageBreak/>
        <w:t xml:space="preserve">Visibilidad: </w:t>
      </w:r>
      <w:r>
        <w:t xml:space="preserve">en la aplicación se han usado </w:t>
      </w:r>
      <w:ins w:id="1027" w:author="ivan del pino" w:date="2023-03-18T16:53:00Z">
        <w:r w:rsidR="00E8413F">
          <w:t>desde mensajes que informan a los usuarios del estado actual de la partida, hasta apartados donde el jugador puede</w:t>
        </w:r>
      </w:ins>
      <w:ins w:id="1028" w:author="ivan del pino" w:date="2023-03-18T16:54:00Z">
        <w:r w:rsidR="00E8413F">
          <w:t xml:space="preserve"> observar distintos aspectos de esta.</w:t>
        </w:r>
      </w:ins>
      <w:commentRangeStart w:id="1029"/>
      <w:del w:id="1030" w:author="ivan del pino" w:date="2023-03-18T16:54:00Z">
        <w:r w:rsidDel="00E8413F">
          <w:delText xml:space="preserve">varios mensajes para </w:delText>
        </w:r>
        <w:commentRangeEnd w:id="1029"/>
        <w:r w:rsidR="00B04883" w:rsidDel="00E8413F">
          <w:rPr>
            <w:rStyle w:val="Refdecomentario"/>
          </w:rPr>
          <w:commentReference w:id="1029"/>
        </w:r>
        <w:r w:rsidDel="00E8413F">
          <w:delText>informar a los usuarios de cambios.</w:delText>
        </w:r>
      </w:del>
      <w:r>
        <w:t xml:space="preserve"> </w:t>
      </w:r>
      <w:ins w:id="1031" w:author="ivan del pino" w:date="2023-03-18T16:54:00Z">
        <w:r w:rsidR="00E8413F">
          <w:t>Por ejemplo, el mensaje de nuevo turno o el ranking</w:t>
        </w:r>
      </w:ins>
      <w:ins w:id="1032" w:author="ivan del pino" w:date="2023-03-18T16:55:00Z">
        <w:r w:rsidR="00E8413F">
          <w:t xml:space="preserve"> de los jugadores con más puntos. </w:t>
        </w:r>
      </w:ins>
      <w:r>
        <w:t>En este apartado la nota sería un 5.</w:t>
      </w:r>
    </w:p>
    <w:p w:rsidR="002E1E2A" w:rsidRPr="002E1E2A" w:rsidRDefault="002E1E2A" w:rsidP="002E1E2A">
      <w:pPr>
        <w:pStyle w:val="Prrafodelista"/>
        <w:numPr>
          <w:ilvl w:val="0"/>
          <w:numId w:val="5"/>
        </w:numPr>
        <w:jc w:val="both"/>
      </w:pPr>
      <w:r>
        <w:rPr>
          <w:b/>
        </w:rPr>
        <w:t xml:space="preserve">Relación con la realidad: </w:t>
      </w:r>
      <w:commentRangeStart w:id="1033"/>
      <w:r w:rsidR="00EA0EAA">
        <w:t xml:space="preserve">la aplicación </w:t>
      </w:r>
      <w:del w:id="1034" w:author="ivan del pino" w:date="2023-03-18T16:55:00Z">
        <w:r w:rsidR="00EA0EAA" w:rsidDel="009C29A9">
          <w:delText>usa un lenguaje básico pensado para que cualquier tipo de usuario pueda entenderlo</w:delText>
        </w:r>
        <w:commentRangeEnd w:id="1033"/>
        <w:r w:rsidR="00B04883" w:rsidDel="009C29A9">
          <w:rPr>
            <w:rStyle w:val="Refdecomentario"/>
          </w:rPr>
          <w:commentReference w:id="1033"/>
        </w:r>
      </w:del>
      <w:ins w:id="1035" w:author="ivan del pino" w:date="2023-03-18T16:55:00Z">
        <w:r w:rsidR="009C29A9">
          <w:t xml:space="preserve">está pensada para estudiantes de cualquier ámbito, por lo que se ha usado </w:t>
        </w:r>
      </w:ins>
      <w:ins w:id="1036" w:author="ivan del pino" w:date="2023-03-18T16:56:00Z">
        <w:r w:rsidR="009C29A9">
          <w:t>un lenguaje sencillo y coloquial para que cualquier persona no encuentre dificultad a la hora de usar la aplicación</w:t>
        </w:r>
      </w:ins>
      <w:r w:rsidR="00EA0EAA">
        <w:t>. En este apartado la nota sería un 4.</w:t>
      </w:r>
    </w:p>
    <w:p w:rsidR="00F04297" w:rsidRDefault="002E1E2A">
      <w:pPr>
        <w:pStyle w:val="Prrafodelista"/>
        <w:numPr>
          <w:ilvl w:val="0"/>
          <w:numId w:val="5"/>
        </w:numPr>
        <w:spacing w:after="200"/>
        <w:jc w:val="both"/>
        <w:pPrChange w:id="1037" w:author="Maximiliano Paredes Velasco" w:date="2023-02-23T20:54:00Z">
          <w:pPr>
            <w:pStyle w:val="Prrafodelista"/>
            <w:numPr>
              <w:numId w:val="5"/>
            </w:numPr>
            <w:ind w:hanging="360"/>
            <w:jc w:val="both"/>
          </w:pPr>
        </w:pPrChange>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commentRangeStart w:id="1038"/>
      <w:r w:rsidR="004008FC">
        <w:t>la aplicación mantiene los mismos botones y diseños en sus diferentes partes.</w:t>
      </w:r>
      <w:commentRangeEnd w:id="1038"/>
      <w:r w:rsidR="00B04883">
        <w:rPr>
          <w:rStyle w:val="Refdecomentario"/>
        </w:rPr>
        <w:commentReference w:id="1038"/>
      </w:r>
      <w:ins w:id="1039" w:author="ivan del pino" w:date="2023-03-18T16:57:00Z">
        <w:r w:rsidR="009C29A9">
          <w:t xml:space="preserve"> Por ejemplo, el botón de interrogación usado para encontrar más información acerca de la página donde se encuentra el usuario, es el mismo para toda la aplicaci</w:t>
        </w:r>
      </w:ins>
      <w:ins w:id="1040" w:author="ivan del pino" w:date="2023-03-18T16:58:00Z">
        <w:r w:rsidR="009C29A9">
          <w:t>ón.</w:t>
        </w:r>
      </w:ins>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commentRangeStart w:id="1041"/>
      <w:del w:id="1042" w:author="ivan del pino" w:date="2023-03-18T16:59:00Z">
        <w:r w:rsidR="004008FC" w:rsidDel="009C29A9">
          <w:delText>el juego no permite el inicio de sesión o registro con datos erróneos, además de evitar que un usuario que no sea el profesor inicie como tal.</w:delText>
        </w:r>
      </w:del>
      <w:ins w:id="1043" w:author="ivan del pino" w:date="2023-03-18T17:01:00Z">
        <w:r w:rsidR="009C29A9">
          <w:t>La aplicación no permite el uso i</w:t>
        </w:r>
      </w:ins>
      <w:ins w:id="1044" w:author="ivan del pino" w:date="2023-03-18T17:02:00Z">
        <w:r w:rsidR="009C29A9">
          <w:t>ncorrecto de esta para prevenir errores. Por ejemplo, e</w:t>
        </w:r>
      </w:ins>
      <w:ins w:id="1045" w:author="ivan del pino" w:date="2023-03-18T16:59:00Z">
        <w:r w:rsidR="009C29A9">
          <w:t>l juego no permite</w:t>
        </w:r>
      </w:ins>
      <w:ins w:id="1046" w:author="ivan del pino" w:date="2023-03-18T17:00:00Z">
        <w:r w:rsidR="009C29A9">
          <w:t xml:space="preserve"> el registro de usuarios con datos </w:t>
        </w:r>
      </w:ins>
      <w:ins w:id="1047" w:author="ivan del pino" w:date="2023-03-18T17:01:00Z">
        <w:r w:rsidR="009C29A9">
          <w:t>ya existentes o el inicio de sesión con datos inexistentes</w:t>
        </w:r>
      </w:ins>
      <w:ins w:id="1048" w:author="ivan del pino" w:date="2023-03-18T17:02:00Z">
        <w:r w:rsidR="009C29A9">
          <w:t xml:space="preserve">, no permite que un usuario al que no corresponde el turno pueda lanzar el dado, </w:t>
        </w:r>
      </w:ins>
      <w:ins w:id="1049" w:author="ivan del pino" w:date="2023-03-18T17:03:00Z">
        <w:r w:rsidR="009C29A9">
          <w:t>dota al profesor de una contraseña para evitar el acceso como profesor a personas que no lo fuesen, entre otras cosas.</w:t>
        </w:r>
      </w:ins>
      <w:r w:rsidR="004008FC">
        <w:t xml:space="preserve"> </w:t>
      </w:r>
      <w:commentRangeEnd w:id="1041"/>
      <w:r w:rsidR="00B04883">
        <w:rPr>
          <w:rStyle w:val="Refdecomentario"/>
        </w:rPr>
        <w:commentReference w:id="1041"/>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ins w:id="1050" w:author="ivan del pino" w:date="2023-03-18T17:04:00Z">
        <w:r w:rsidR="004D5797">
          <w:t xml:space="preserve"> A parte de esto, se utilizan </w:t>
        </w:r>
      </w:ins>
      <w:ins w:id="1051" w:author="ivan del pino" w:date="2023-03-18T17:05:00Z">
        <w:r w:rsidR="009765BB">
          <w:t>los mismos elementos</w:t>
        </w:r>
      </w:ins>
      <w:ins w:id="1052" w:author="ivan del pino" w:date="2023-03-18T17:04:00Z">
        <w:r w:rsidR="004D5797">
          <w:t xml:space="preserve"> para los botones que tienen la misma utilidad, evitando así que el estudiante tenga que es</w:t>
        </w:r>
      </w:ins>
      <w:ins w:id="1053" w:author="ivan del pino" w:date="2023-03-18T17:05:00Z">
        <w:r w:rsidR="004D5797">
          <w:t>tar concentrándose en elementos ajenos a la partida.</w:t>
        </w:r>
      </w:ins>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ins w:id="1054" w:author="ivan del pino" w:date="2023-03-18T17:06:00Z">
        <w:r w:rsidR="009765BB">
          <w:t xml:space="preserve"> Además, se uso un lenguaje coloquial en toda la aplicación, de tal manera que el usuario no tenga que tener conocimientos de ningún área en específico para comprender el juego.</w:t>
        </w:r>
      </w:ins>
      <w:r w:rsidR="004008FC">
        <w:t xml:space="preserve">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La información que no es necesaria en ese momento está oculta y puede ser accedida en cualquier momento.</w:t>
      </w:r>
      <w:ins w:id="1055" w:author="ivan del pino" w:date="2023-03-18T17:07:00Z">
        <w:r w:rsidR="009765BB">
          <w:t xml:space="preserve"> Además, se intenta que esta información sea la mínima posible para no sobrecargar la </w:t>
        </w:r>
        <w:r w:rsidR="009765BB">
          <w:lastRenderedPageBreak/>
          <w:t>interfaz al usuario. Un ejemplo son los botones de información adicional, que solo la muestran en caso de ser pulsados.</w:t>
        </w:r>
      </w:ins>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El usuario está informado en todo momento de los pasos que tiene que realizar, y en caso de realizar uno erróneo, se le da la opción de rehacerlo correctamente</w:t>
      </w:r>
      <w:ins w:id="1056" w:author="ivan del pino" w:date="2023-03-18T17:08:00Z">
        <w:r w:rsidR="009765BB">
          <w:t>, además de informarle el motivo de su error</w:t>
        </w:r>
      </w:ins>
      <w:r w:rsidR="004008FC">
        <w:t xml:space="preserve">. </w:t>
      </w:r>
      <w:r w:rsidR="00EA0EAA">
        <w:t>En este apartado la nota s</w:t>
      </w:r>
      <w:r w:rsidR="004008FC">
        <w:t>ería un 3</w:t>
      </w:r>
      <w:r w:rsidR="00EA0EAA">
        <w:t>.</w:t>
      </w:r>
    </w:p>
    <w:p w:rsidR="0089559F" w:rsidRDefault="002E1E2A" w:rsidP="0089559F">
      <w:pPr>
        <w:pStyle w:val="Prrafodelista"/>
        <w:numPr>
          <w:ilvl w:val="0"/>
          <w:numId w:val="5"/>
        </w:numPr>
        <w:jc w:val="both"/>
        <w:rPr>
          <w:ins w:id="1057" w:author="Maximiliano Paredes Velasco" w:date="2023-02-23T20:52:00Z"/>
        </w:rPr>
      </w:pPr>
      <w:r>
        <w:rPr>
          <w:b/>
        </w:rPr>
        <w:t>Ayuda y documentación:</w:t>
      </w:r>
      <w:r w:rsidR="004008FC">
        <w:rPr>
          <w:b/>
        </w:rPr>
        <w:t xml:space="preserve"> </w:t>
      </w:r>
      <w:r w:rsidR="004008FC">
        <w:t>Dentro de la aplicación, hay numerosos botones de ayuda que el usuario puede usar cuando le sea necesario.</w:t>
      </w:r>
      <w:ins w:id="1058" w:author="ivan del pino" w:date="2023-03-18T17:09:00Z">
        <w:r w:rsidR="009765BB">
          <w:t xml:space="preserve"> Además de estos puntos de información, se le dota al usuario de una guía para entender el funcionamiento de la aplicación antes de empezar a utilizarla.</w:t>
        </w:r>
      </w:ins>
      <w:r w:rsidR="004008FC">
        <w:t xml:space="preserve"> </w:t>
      </w:r>
      <w:r w:rsidR="00EA0EAA">
        <w:t xml:space="preserve">En </w:t>
      </w:r>
      <w:r w:rsidR="004008FC">
        <w:t>este apartado la nota sería un 4</w:t>
      </w:r>
      <w:r w:rsidR="00EA0EAA">
        <w:t>.</w:t>
      </w:r>
    </w:p>
    <w:p w:rsidR="00F04297" w:rsidRDefault="00B04883">
      <w:pPr>
        <w:jc w:val="both"/>
        <w:pPrChange w:id="1059" w:author="Maximiliano Paredes Velasco" w:date="2023-02-23T20:52:00Z">
          <w:pPr>
            <w:pStyle w:val="Prrafodelista"/>
            <w:numPr>
              <w:numId w:val="5"/>
            </w:numPr>
            <w:ind w:hanging="360"/>
            <w:jc w:val="both"/>
          </w:pPr>
        </w:pPrChange>
      </w:pPr>
      <w:ins w:id="1060" w:author="Maximiliano Paredes Velasco" w:date="2023-02-23T20:55:00Z">
        <w:r>
          <w:t>no he seguido revisando más las heurísticas, pero tienes que leértelas</w:t>
        </w:r>
      </w:ins>
      <w:ins w:id="1061" w:author="Maximiliano Paredes Velasco" w:date="2023-02-23T20:56:00Z">
        <w:r>
          <w:t xml:space="preserve"> con detalle por que no las entiendes, y luego aquí tienes que poner ejemplos y detalles más contundentes de los que has puesto. No se puede decir que por que he hecho una cosas en una pantalla ya se cumple esa regla. </w:t>
        </w:r>
      </w:ins>
    </w:p>
    <w:p w:rsidR="00F24135" w:rsidRDefault="00F24135" w:rsidP="00F24135">
      <w:pPr>
        <w:pStyle w:val="Ttulo1"/>
      </w:pPr>
      <w:bookmarkStart w:id="1062" w:name="_Toc125576635"/>
      <w:r>
        <w:t xml:space="preserve">Capítulo </w:t>
      </w:r>
      <w:r w:rsidR="0068022D">
        <w:t>6</w:t>
      </w:r>
      <w:r>
        <w:t>: Conclusiones</w:t>
      </w:r>
      <w:bookmarkEnd w:id="1062"/>
    </w:p>
    <w:p w:rsidR="0089559F" w:rsidRDefault="0089559F" w:rsidP="00866E3C">
      <w:pPr>
        <w:jc w:val="both"/>
      </w:pPr>
    </w:p>
    <w:p w:rsidR="00013E9C" w:rsidRDefault="00013E9C" w:rsidP="00866E3C">
      <w:pPr>
        <w:jc w:val="both"/>
      </w:pPr>
      <w:r>
        <w:t xml:space="preserve">El desarrollo del proyecto ha sido un camino muy constructivo, </w:t>
      </w:r>
      <w:r w:rsidR="00E10926">
        <w:t>debido a</w:t>
      </w:r>
      <w:ins w:id="1063"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ins w:id="1064" w:author="ivan del pino" w:date="2023-03-18T17:19:00Z">
        <w:r w:rsidR="00B051F0">
          <w:t xml:space="preserve"> Como punto negativo acerca de lo mencionado anteriormente, se puede comentar que, al tratarse de una tecnología totalmente desconocida</w:t>
        </w:r>
      </w:ins>
      <w:ins w:id="1065" w:author="ivan del pino" w:date="2023-03-18T17:20:00Z">
        <w:r w:rsidR="00B051F0">
          <w:t xml:space="preserve">, hubo que realizar un análisis más </w:t>
        </w:r>
      </w:ins>
      <w:ins w:id="1066" w:author="ivan del pino" w:date="2023-03-18T17:21:00Z">
        <w:r w:rsidR="00B051F0">
          <w:t>exhaustivo</w:t>
        </w:r>
      </w:ins>
      <w:ins w:id="1067" w:author="ivan del pino" w:date="2023-03-18T17:20:00Z">
        <w:r w:rsidR="00B051F0">
          <w:t xml:space="preserve"> de esta y no se pudo avanzar hasta conocer correctamente los usos y limitaciones de esta, ya que podría ser necesario lo que se hubiese</w:t>
        </w:r>
      </w:ins>
      <w:ins w:id="1068" w:author="ivan del pino" w:date="2023-03-18T17:21:00Z">
        <w:r w:rsidR="00B051F0">
          <w:t xml:space="preserve"> desarrollado hasta ese momento.</w:t>
        </w:r>
      </w:ins>
    </w:p>
    <w:p w:rsidR="00013E9C" w:rsidRPr="00E10926"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ins w:id="1069" w:author="ivan del pino" w:date="2023-03-18T17:21:00Z">
        <w:r w:rsidR="00B051F0">
          <w:t xml:space="preserve"> En este apartado comentar que en ocasiones ha sido muy tedioso, ya que era una página web muy extensa y para una sola persona podr</w:t>
        </w:r>
      </w:ins>
      <w:ins w:id="1070" w:author="ivan del pino" w:date="2023-03-18T17:22:00Z">
        <w:r w:rsidR="00B051F0">
          <w:t>ía ser muy largo y monótono su implementación.</w:t>
        </w:r>
      </w:ins>
    </w:p>
    <w:p w:rsidR="00257EAB" w:rsidRDefault="00257EAB">
      <w:pPr>
        <w:spacing w:after="200"/>
      </w:pPr>
      <w:r>
        <w:t>En cuanto a los objetivos, se han cumplido los todos los mencionados anteriormente.</w:t>
      </w:r>
    </w:p>
    <w:p w:rsidR="00257EAB" w:rsidDel="00E10926" w:rsidRDefault="00257EAB" w:rsidP="00257EAB">
      <w:pPr>
        <w:pStyle w:val="Prrafodelista"/>
        <w:numPr>
          <w:ilvl w:val="0"/>
          <w:numId w:val="8"/>
        </w:numPr>
        <w:spacing w:after="200"/>
        <w:jc w:val="both"/>
        <w:rPr>
          <w:del w:id="1071" w:author="ivan del pino" w:date="2023-03-18T17:14:00Z"/>
        </w:rPr>
      </w:pPr>
      <w:del w:id="1072" w:author="ivan del pino" w:date="2023-03-18T17:14:00Z">
        <w:r w:rsidDel="00E10926">
          <w:lastRenderedPageBreak/>
          <w:delText>Se ha brindado al profesor una nueva ayuda en forma de juego para poder realizar la labor de la enseñanza de una manera novedosa y sencilla.</w:delText>
        </w:r>
      </w:del>
    </w:p>
    <w:p w:rsidR="00257EAB" w:rsidDel="00E10926" w:rsidRDefault="00257EAB" w:rsidP="00257EAB">
      <w:pPr>
        <w:pStyle w:val="Prrafodelista"/>
        <w:numPr>
          <w:ilvl w:val="0"/>
          <w:numId w:val="8"/>
        </w:numPr>
        <w:spacing w:after="200"/>
        <w:jc w:val="both"/>
        <w:rPr>
          <w:del w:id="1073" w:author="ivan del pino" w:date="2023-03-18T17:14:00Z"/>
        </w:rPr>
      </w:pPr>
      <w:del w:id="1074" w:author="ivan del pino" w:date="2023-03-18T17:14:00Z">
        <w:r w:rsidDel="00E10926">
          <w:delText>Al ser un juego en equipo y en el que los alumnos deben participar, estos van a sentir una mayor motivación a la hora de aprender los conceptos, ya que genera una rivalidad con la que querrán ser los ganadores, con la consecuente mayor participación en las clases por parte de estos.</w:delText>
        </w:r>
      </w:del>
    </w:p>
    <w:p w:rsidR="00B04883" w:rsidDel="00E10926" w:rsidRDefault="00257EAB" w:rsidP="00257EAB">
      <w:pPr>
        <w:pStyle w:val="Prrafodelista"/>
        <w:numPr>
          <w:ilvl w:val="0"/>
          <w:numId w:val="8"/>
        </w:numPr>
        <w:spacing w:after="200"/>
        <w:jc w:val="both"/>
        <w:rPr>
          <w:del w:id="1075" w:author="ivan del pino" w:date="2023-03-18T17:14:00Z"/>
        </w:rPr>
      </w:pPr>
      <w:del w:id="1076" w:author="ivan del pino" w:date="2023-03-18T17:14:00Z">
        <w:r w:rsidDel="00E10926">
          <w:delText>Por último, se ha introducido una mejora en el sistema educativo, ya que es una herramienta nueva que queda a la disposición de los profesores.</w:delText>
        </w:r>
      </w:del>
    </w:p>
    <w:p w:rsidR="00E10926" w:rsidRDefault="00E10926" w:rsidP="00257EAB">
      <w:pPr>
        <w:pStyle w:val="Prrafodelista"/>
        <w:numPr>
          <w:ilvl w:val="0"/>
          <w:numId w:val="8"/>
        </w:numPr>
        <w:spacing w:after="200"/>
        <w:jc w:val="both"/>
        <w:rPr>
          <w:ins w:id="1077" w:author="ivan del pino" w:date="2023-03-18T17:16:00Z"/>
        </w:rPr>
      </w:pPr>
      <w:ins w:id="1078" w:author="ivan del pino" w:date="2023-03-18T17:14:00Z">
        <w:r>
          <w:t>En primer lugar, se analizó el funcionamiento de Firebase. Primero, se analizó las diferentes herramientas que este ofrece y su po</w:t>
        </w:r>
      </w:ins>
      <w:ins w:id="1079" w:author="ivan del pino" w:date="2023-03-18T17:15:00Z">
        <w:r>
          <w:t>sible uso dentro de la aplicación, y más tarde, se revisó la forma de uso de la</w:t>
        </w:r>
        <w:r w:rsidR="00B051F0">
          <w:t xml:space="preserve"> base de datos de Firebase, que era la </w:t>
        </w:r>
      </w:ins>
      <w:ins w:id="1080" w:author="ivan del pino" w:date="2023-03-18T17:16:00Z">
        <w:r w:rsidR="00B051F0">
          <w:t>única</w:t>
        </w:r>
      </w:ins>
      <w:ins w:id="1081" w:author="ivan del pino" w:date="2023-03-18T17:15:00Z">
        <w:r w:rsidR="00B051F0">
          <w:t xml:space="preserve"> herramienta que se iba a utilizar.</w:t>
        </w:r>
      </w:ins>
    </w:p>
    <w:p w:rsidR="00B051F0" w:rsidRDefault="00B051F0" w:rsidP="00257EAB">
      <w:pPr>
        <w:pStyle w:val="Prrafodelista"/>
        <w:numPr>
          <w:ilvl w:val="0"/>
          <w:numId w:val="8"/>
        </w:numPr>
        <w:spacing w:after="200"/>
        <w:jc w:val="both"/>
        <w:rPr>
          <w:ins w:id="1082" w:author="ivan del pino" w:date="2023-03-18T17:17:00Z"/>
        </w:rPr>
      </w:pPr>
      <w:ins w:id="1083" w:author="ivan del pino" w:date="2023-03-18T17:16:00Z">
        <w:r>
          <w:t>En segundo lugar, se creó un boceto que indicaba como iba a ser la interfaz del usuario y las conexiones que iban a conectar l</w:t>
        </w:r>
      </w:ins>
      <w:ins w:id="1084" w:author="ivan del pino" w:date="2023-03-18T17:17:00Z">
        <w:r>
          <w:t>os diferentes apartados de la página web.</w:t>
        </w:r>
      </w:ins>
    </w:p>
    <w:p w:rsidR="00B051F0" w:rsidRDefault="00B051F0" w:rsidP="00257EAB">
      <w:pPr>
        <w:pStyle w:val="Prrafodelista"/>
        <w:numPr>
          <w:ilvl w:val="0"/>
          <w:numId w:val="8"/>
        </w:numPr>
        <w:spacing w:after="200"/>
        <w:jc w:val="both"/>
        <w:rPr>
          <w:ins w:id="1085" w:author="ivan del pino" w:date="2023-03-18T17:17:00Z"/>
        </w:rPr>
      </w:pPr>
      <w:ins w:id="1086" w:author="ivan del pino" w:date="2023-03-18T17:17:00Z">
        <w:r>
          <w:t>A continuación, utilizando el boceto anterior, se implementó la página web, cumpliendo así el tercer objetivo impuesto.</w:t>
        </w:r>
      </w:ins>
    </w:p>
    <w:p w:rsidR="00B051F0" w:rsidRDefault="00B051F0" w:rsidP="00257EAB">
      <w:pPr>
        <w:pStyle w:val="Prrafodelista"/>
        <w:numPr>
          <w:ilvl w:val="0"/>
          <w:numId w:val="8"/>
        </w:numPr>
        <w:spacing w:after="200"/>
        <w:jc w:val="both"/>
        <w:rPr>
          <w:ins w:id="1087" w:author="ivan del pino" w:date="2023-03-18T17:18:00Z"/>
        </w:rPr>
      </w:pPr>
      <w:ins w:id="1088" w:author="ivan del pino" w:date="2023-03-18T17:17:00Z">
        <w:r>
          <w:t>En cuarto lugar, se creó la base de datos que iba a ser la enc</w:t>
        </w:r>
      </w:ins>
      <w:ins w:id="1089" w:author="ivan del pino" w:date="2023-03-18T17:18:00Z">
        <w:r>
          <w:t>argada de almacenar todos los datos de la partida.</w:t>
        </w:r>
      </w:ins>
    </w:p>
    <w:p w:rsidR="00B051F0" w:rsidRDefault="00B051F0" w:rsidP="00B051F0">
      <w:pPr>
        <w:pStyle w:val="Prrafodelista"/>
        <w:numPr>
          <w:ilvl w:val="0"/>
          <w:numId w:val="8"/>
        </w:numPr>
        <w:spacing w:after="200"/>
        <w:jc w:val="both"/>
        <w:rPr>
          <w:ins w:id="1090" w:author="ivan del pino" w:date="2023-03-18T17:23:00Z"/>
        </w:rPr>
      </w:pPr>
      <w:ins w:id="1091" w:author="ivan del pino" w:date="2023-03-18T17:18:00Z">
        <w:r>
          <w:t>Y por último lugar, se implementó toda la funcionalidad de la aplicación, desde el generador aleatorio de la tirada del dado hasta toda la conexión con la base de datos.</w:t>
        </w:r>
      </w:ins>
    </w:p>
    <w:p w:rsidR="00B051F0" w:rsidRDefault="00B051F0" w:rsidP="00B051F0">
      <w:pPr>
        <w:spacing w:after="200"/>
        <w:ind w:left="720"/>
        <w:jc w:val="both"/>
        <w:rPr>
          <w:ins w:id="1092" w:author="ivan del pino" w:date="2023-03-18T17:23:00Z"/>
        </w:rPr>
        <w:pPrChange w:id="1093" w:author="ivan del pino" w:date="2023-03-18T17:23:00Z">
          <w:pPr>
            <w:pStyle w:val="Prrafodelista"/>
            <w:numPr>
              <w:numId w:val="8"/>
            </w:numPr>
            <w:spacing w:after="200"/>
            <w:ind w:hanging="360"/>
            <w:jc w:val="both"/>
          </w:pPr>
        </w:pPrChange>
      </w:pPr>
    </w:p>
    <w:p w:rsidR="00B051F0" w:rsidRDefault="00B051F0" w:rsidP="00B051F0">
      <w:pPr>
        <w:spacing w:after="200"/>
        <w:jc w:val="both"/>
        <w:rPr>
          <w:ins w:id="1094" w:author="ivan del pino" w:date="2023-03-18T17:25:00Z"/>
        </w:rPr>
        <w:pPrChange w:id="1095" w:author="ivan del pino" w:date="2023-03-18T17:23:00Z">
          <w:pPr>
            <w:pStyle w:val="Prrafodelista"/>
            <w:numPr>
              <w:numId w:val="8"/>
            </w:numPr>
            <w:spacing w:after="200"/>
            <w:ind w:hanging="360"/>
            <w:jc w:val="both"/>
          </w:pPr>
        </w:pPrChange>
      </w:pPr>
      <w:ins w:id="1096" w:author="ivan del pino" w:date="2023-03-18T17:23:00Z">
        <w:r>
          <w:t>Por último, sobre posibles mejoras para la aplicación en un futuro, se podría plantear la i</w:t>
        </w:r>
      </w:ins>
      <w:ins w:id="1097" w:author="ivan del pino" w:date="2023-03-18T17:24:00Z">
        <w:r>
          <w:t xml:space="preserve">mplementación para poder generar preguntas al profesor. De esta manera, el profesor podría cambiar estas preguntas a su gusto y aumentar o disminuir la dificultad dependiendo el criterio </w:t>
        </w:r>
      </w:ins>
      <w:ins w:id="1098" w:author="ivan del pino" w:date="2023-03-18T17:25:00Z">
        <w:r>
          <w:t>que el considere.</w:t>
        </w:r>
      </w:ins>
    </w:p>
    <w:p w:rsidR="00B051F0" w:rsidRDefault="00077971" w:rsidP="00B051F0">
      <w:pPr>
        <w:spacing w:after="200"/>
        <w:jc w:val="both"/>
        <w:rPr>
          <w:ins w:id="1099" w:author="ivan del pino" w:date="2023-03-18T17:23:00Z"/>
        </w:rPr>
        <w:pPrChange w:id="1100" w:author="ivan del pino" w:date="2023-03-18T17:23:00Z">
          <w:pPr>
            <w:pStyle w:val="Prrafodelista"/>
            <w:numPr>
              <w:numId w:val="8"/>
            </w:numPr>
            <w:spacing w:after="200"/>
            <w:ind w:hanging="360"/>
            <w:jc w:val="both"/>
          </w:pPr>
        </w:pPrChange>
      </w:pPr>
      <w:ins w:id="1101" w:author="ivan del pino" w:date="2023-03-18T17:26:00Z">
        <w:r>
          <w:t xml:space="preserve">Otra mejora podría ser dotar a los estudiantes la opción de tener una imagen de perfil, de tal manera que al mostrar el mensaje de nuevo turno, estos pudieran observar la imagen de perfil y sin tener que mirar el nombre de la persona a la que pertenezca el turno, </w:t>
        </w:r>
      </w:ins>
      <w:ins w:id="1102" w:author="ivan del pino" w:date="2023-03-18T17:27:00Z">
        <w:r>
          <w:t>saber a quien pertenece este.</w:t>
        </w:r>
      </w:ins>
    </w:p>
    <w:p w:rsidR="00F04297" w:rsidRDefault="00B04883">
      <w:pPr>
        <w:spacing w:after="200"/>
        <w:jc w:val="both"/>
        <w:pPrChange w:id="1103" w:author="Maximiliano Paredes Velasco" w:date="2023-02-23T21:01:00Z">
          <w:pPr>
            <w:pStyle w:val="Prrafodelista"/>
            <w:numPr>
              <w:numId w:val="8"/>
            </w:numPr>
            <w:spacing w:after="200"/>
            <w:ind w:hanging="360"/>
            <w:jc w:val="both"/>
          </w:pPr>
        </w:pPrChange>
      </w:pPr>
      <w:ins w:id="1104" w:author="Maximiliano Paredes Velasco" w:date="2023-02-23T21:01:00Z">
        <w:r>
          <w:t>las conclusiones hay que desarrollarlas mucho más. Un sección donde repasas los objeti</w:t>
        </w:r>
      </w:ins>
      <w:ins w:id="1105" w:author="Maximiliano Paredes Velasco" w:date="2023-02-23T21:02:00Z">
        <w:r>
          <w:t>vos y vas diciendo si se han alcanzado o no, otra sobre tu conclusión sobre la tecnología usada, cosas buenas o malas que ha encontrado, otra sobre trabajo futuro para mejora la app, etc.</w:t>
        </w:r>
      </w:ins>
      <w:r w:rsidR="00646952">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1106" w:name="_Toc125576636"/>
      <w:r>
        <w:lastRenderedPageBreak/>
        <w:t>Bibliografía</w:t>
      </w:r>
      <w:bookmarkEnd w:id="1106"/>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077971" w:rsidP="00C64BAD">
      <w:r>
        <w:fldChar w:fldCharType="begin"/>
      </w:r>
      <w:r>
        <w:instrText xml:space="preserve"> HYPERLINK "</w:instrText>
      </w:r>
      <w:r w:rsidRPr="00BB2195">
        <w:instrText>https://www.xataka.com/basics/que-github-que-que-le-ofrece-a-desarrolladores</w:instrText>
      </w:r>
      <w:r>
        <w:instrText xml:space="preserve">" </w:instrText>
      </w:r>
      <w:r>
        <w:fldChar w:fldCharType="separate"/>
      </w:r>
      <w:r w:rsidRPr="00077971">
        <w:rPr>
          <w:rPrChange w:id="1107" w:author="ivan del pino" w:date="2023-03-18T17:28:00Z">
            <w:rPr>
              <w:rStyle w:val="Hipervnculo"/>
            </w:rPr>
          </w:rPrChange>
        </w:rPr>
        <w:t>https://www.xataka.com/basics/que-github-que-que-le-ofrece-a-desarrolladores</w:t>
      </w:r>
      <w:r>
        <w:fldChar w:fldCharType="end"/>
      </w:r>
    </w:p>
    <w:p w:rsidR="00077971" w:rsidRPr="00077971" w:rsidRDefault="00077971" w:rsidP="00C64BAD">
      <w:pPr>
        <w:rPr>
          <w:i/>
        </w:rPr>
      </w:pPr>
      <w:r w:rsidRPr="00077971">
        <w:rPr>
          <w:i/>
          <w:rPrChange w:id="1108" w:author="ivan del pino" w:date="2023-03-18T17:27:00Z">
            <w:rPr/>
          </w:rPrChange>
        </w:rPr>
        <w:t>¿Qué es la gamificación?</w:t>
      </w:r>
    </w:p>
    <w:p w:rsidR="00077971" w:rsidRDefault="00077971" w:rsidP="00C64BAD">
      <w:r w:rsidRPr="00BB2195">
        <w:t>https://e</w:t>
      </w:r>
      <w:r>
        <w:t>ducaciontrespuntocero.com/noticias/gamificacion-que-es-objetivos/</w:t>
      </w:r>
    </w:p>
    <w:p w:rsidR="00841B86" w:rsidRPr="00C64BAD" w:rsidRDefault="00841B86" w:rsidP="00C64BAD"/>
    <w:sectPr w:rsidR="00841B86" w:rsidRPr="00C64BAD" w:rsidSect="008D538A">
      <w:headerReference w:type="default" r:id="rId66"/>
      <w:footerReference w:type="default" r:id="rId67"/>
      <w:footerReference w:type="first" r:id="rId68"/>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Maximiliano Paredes Velasco" w:date="2023-02-23T17:54:00Z" w:initials="MPV">
    <w:p w:rsidR="00B051F0" w:rsidRDefault="00B051F0" w:rsidP="00462308">
      <w:pPr>
        <w:pStyle w:val="Textocomentario"/>
      </w:pPr>
      <w:r>
        <w:rPr>
          <w:rStyle w:val="Refdecomentario"/>
        </w:rPr>
        <w:annotationRef/>
      </w:r>
      <w:r>
        <w:t>Qué es esto? Buscar otro término</w:t>
      </w:r>
    </w:p>
  </w:comment>
  <w:comment w:id="4" w:author="Maximiliano Paredes Velasco" w:date="2023-02-23T17:55:00Z" w:initials="MPV">
    <w:p w:rsidR="00B051F0" w:rsidRDefault="00B051F0" w:rsidP="00462308">
      <w:pPr>
        <w:pStyle w:val="Textocomentario"/>
      </w:pPr>
      <w:r>
        <w:rPr>
          <w:rStyle w:val="Refdecomentario"/>
        </w:rPr>
        <w:annotationRef/>
      </w:r>
      <w:r>
        <w:t>Mejorar la redacción, no está clara</w:t>
      </w:r>
    </w:p>
  </w:comment>
  <w:comment w:id="103" w:author="Maximiliano Paredes Velasco" w:date="2023-02-23T20:03:00Z" w:initials="MPV">
    <w:p w:rsidR="00B051F0" w:rsidRDefault="00B051F0" w:rsidP="00462308">
      <w:pPr>
        <w:pStyle w:val="Textocomentario"/>
      </w:pPr>
      <w:r>
        <w:rPr>
          <w:rStyle w:val="Refdecomentario"/>
        </w:rPr>
        <w:annotationRef/>
      </w:r>
      <w:r>
        <w:t>Evitar 1 persona. En su lugar intenta hablar en tercera persona: que se van a nombrar a continuación</w:t>
      </w:r>
    </w:p>
  </w:comment>
  <w:comment w:id="105" w:author="Maximiliano Paredes Velasco" w:date="2023-02-23T20:04:00Z" w:initials="MPV">
    <w:p w:rsidR="00B051F0" w:rsidRDefault="00B051F0" w:rsidP="00462308">
      <w:pPr>
        <w:pStyle w:val="Textocomentario"/>
      </w:pPr>
      <w:r>
        <w:rPr>
          <w:rStyle w:val="Refdecomentario"/>
        </w:rPr>
        <w:annotationRef/>
      </w:r>
      <w:r>
        <w:t>Ya que lo citas tendrás que poner entre comilla la definición que hizo, o te refieres a que lo creó? Mejorar la narrativa en tal caso</w:t>
      </w:r>
    </w:p>
  </w:comment>
  <w:comment w:id="113" w:author="Maximiliano Paredes Velasco" w:date="2023-02-23T20:06:00Z" w:initials="MPV">
    <w:p w:rsidR="00B051F0" w:rsidRDefault="00B051F0" w:rsidP="00462308">
      <w:pPr>
        <w:pStyle w:val="Textocomentario"/>
      </w:pPr>
      <w:r>
        <w:rPr>
          <w:rStyle w:val="Refdecomentario"/>
        </w:rPr>
        <w:annotationRef/>
      </w:r>
      <w:r>
        <w:t>Para todo el documento: no se pueden hacer párrafos de un línea. Los párrafos deben ser de 3 o 4 líneas al menos</w:t>
      </w:r>
    </w:p>
  </w:comment>
  <w:comment w:id="117" w:author="Maximiliano Paredes Velasco" w:date="2023-02-23T20:06:00Z" w:initials="MPV">
    <w:p w:rsidR="00B051F0" w:rsidRDefault="00B051F0" w:rsidP="00462308">
      <w:pPr>
        <w:pStyle w:val="Textocomentario"/>
      </w:pPr>
      <w:r>
        <w:rPr>
          <w:rStyle w:val="Refdecomentario"/>
        </w:rPr>
        <w:annotationRef/>
      </w:r>
      <w:r>
        <w:t>Frase incabada</w:t>
      </w:r>
    </w:p>
  </w:comment>
  <w:comment w:id="128" w:author="Maximiliano Paredes Velasco" w:date="2023-02-23T20:09:00Z" w:initials="MPV">
    <w:p w:rsidR="00B051F0" w:rsidRDefault="00B051F0" w:rsidP="00462308">
      <w:pPr>
        <w:pStyle w:val="Textocomentario"/>
      </w:pPr>
      <w:r>
        <w:rPr>
          <w:rStyle w:val="Refdecomentario"/>
        </w:rPr>
        <w:annotationRef/>
      </w:r>
      <w:r>
        <w:t>Eliminar esto, aquí solo describes la tecnología usada, no lo que vas a hacer</w:t>
      </w:r>
    </w:p>
  </w:comment>
  <w:comment w:id="351" w:author="Maximiliano Paredes Velasco" w:date="2023-02-23T20:39:00Z" w:initials="MPV">
    <w:p w:rsidR="00B051F0" w:rsidRDefault="00B051F0" w:rsidP="00462308">
      <w:pPr>
        <w:pStyle w:val="Textocomentario"/>
      </w:pPr>
      <w:r>
        <w:rPr>
          <w:rStyle w:val="Refdecomentario"/>
        </w:rPr>
        <w:annotationRef/>
      </w:r>
      <w:r>
        <w:t>Aquí estás mezclando cosas: el parráfo de arriba es de la arquitectura y de pronto aquí saltas al detalle de ficheros que son cosas de implementación. Separa y organizar. Esto pasa en muchos sitios del documento</w:t>
      </w:r>
    </w:p>
  </w:comment>
  <w:comment w:id="360" w:author="Maximiliano Paredes Velasco" w:date="2023-02-23T20:40:00Z" w:initials="MPV">
    <w:p w:rsidR="00B051F0" w:rsidRDefault="00B051F0" w:rsidP="00462308">
      <w:pPr>
        <w:pStyle w:val="Textocomentario"/>
      </w:pPr>
      <w:r>
        <w:rPr>
          <w:rStyle w:val="Refdecomentario"/>
        </w:rPr>
        <w:annotationRef/>
      </w:r>
      <w:r>
        <w:t>Ahora vuelves a subir a la fase de an´álisis y hablas de método y clases</w:t>
      </w:r>
    </w:p>
  </w:comment>
  <w:comment w:id="401" w:author="Maximiliano Paredes Velasco" w:date="2023-02-23T20:43:00Z" w:initials="MPV">
    <w:p w:rsidR="00B051F0" w:rsidRDefault="00B051F0" w:rsidP="00462308">
      <w:pPr>
        <w:pStyle w:val="Textocomentario"/>
      </w:pPr>
      <w:r>
        <w:rPr>
          <w:rStyle w:val="Refdecomentario"/>
        </w:rPr>
        <w:annotationRef/>
      </w:r>
      <w:r>
        <w:t xml:space="preserve">Pero aquí hablas mucho más que de menú. Diseñas pantallas </w:t>
      </w:r>
    </w:p>
  </w:comment>
  <w:comment w:id="423" w:author="Maximiliano Paredes Velasco" w:date="2023-02-23T20:42:00Z" w:initials="MPV">
    <w:p w:rsidR="00B051F0" w:rsidRDefault="00B051F0" w:rsidP="00462308">
      <w:pPr>
        <w:pStyle w:val="Textocomentario"/>
      </w:pPr>
      <w:r>
        <w:rPr>
          <w:rStyle w:val="Refdecomentario"/>
        </w:rPr>
        <w:annotationRef/>
      </w:r>
      <w:r>
        <w:t>Mezclas implementaciòn con diseño de interfaces de usuario</w:t>
      </w:r>
    </w:p>
  </w:comment>
  <w:comment w:id="1029" w:author="Maximiliano Paredes Velasco" w:date="2023-02-23T20:53:00Z" w:initials="MPV">
    <w:p w:rsidR="00B051F0" w:rsidRDefault="00B051F0" w:rsidP="00462308">
      <w:pPr>
        <w:pStyle w:val="Textocomentario"/>
      </w:pPr>
      <w:r>
        <w:rPr>
          <w:rStyle w:val="Refdecomentario"/>
        </w:rPr>
        <w:annotationRef/>
      </w:r>
      <w:r>
        <w:t>Esto no es visibilidad</w:t>
      </w:r>
    </w:p>
  </w:comment>
  <w:comment w:id="1033" w:author="Maximiliano Paredes Velasco" w:date="2023-02-23T20:54:00Z" w:initials="MPV">
    <w:p w:rsidR="00B051F0" w:rsidRDefault="00B051F0" w:rsidP="00462308">
      <w:pPr>
        <w:pStyle w:val="Textocomentario"/>
      </w:pPr>
      <w:r>
        <w:rPr>
          <w:rStyle w:val="Refdecomentario"/>
        </w:rPr>
        <w:annotationRef/>
      </w:r>
      <w:r>
        <w:t>Esto no es relación con la realidad</w:t>
      </w:r>
    </w:p>
  </w:comment>
  <w:comment w:id="1038" w:author="Maximiliano Paredes Velasco" w:date="2023-02-23T20:54:00Z" w:initials="MPV">
    <w:p w:rsidR="00B051F0" w:rsidRDefault="00B051F0" w:rsidP="00462308">
      <w:pPr>
        <w:pStyle w:val="Textocomentario"/>
      </w:pPr>
      <w:r>
        <w:rPr>
          <w:rStyle w:val="Refdecomentario"/>
        </w:rPr>
        <w:annotationRef/>
      </w:r>
      <w:r>
        <w:t>Algún ejemplo más de consistencai</w:t>
      </w:r>
    </w:p>
  </w:comment>
  <w:comment w:id="1041" w:author="Maximiliano Paredes Velasco" w:date="2023-02-23T20:55:00Z" w:initials="MPV">
    <w:p w:rsidR="00B051F0" w:rsidRDefault="00B051F0" w:rsidP="00462308">
      <w:pPr>
        <w:pStyle w:val="Textocomentario"/>
      </w:pPr>
      <w:r>
        <w:rPr>
          <w:rStyle w:val="Refdecomentario"/>
        </w:rPr>
        <w:annotationRef/>
      </w:r>
      <w:r>
        <w:t>Solo por esto no puedes decir que previene errores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2A5212" w15:done="0"/>
  <w15:commentEx w15:paraId="34903448" w15:done="0"/>
  <w15:commentEx w15:paraId="453D2B7C" w15:done="0"/>
  <w15:commentEx w15:paraId="379E2AB3" w15:done="0"/>
  <w15:commentEx w15:paraId="2ABE27E5" w15:done="0"/>
  <w15:commentEx w15:paraId="4DAD3949" w15:done="0"/>
  <w15:commentEx w15:paraId="48A273D0" w15:done="0"/>
  <w15:commentEx w15:paraId="13B7098E" w15:done="0"/>
  <w15:commentEx w15:paraId="116A3C10" w15:done="0"/>
  <w15:commentEx w15:paraId="6D1C3723" w15:done="0"/>
  <w15:commentEx w15:paraId="4ADB3755" w15:done="0"/>
  <w15:commentEx w15:paraId="5D19E52A" w15:done="0"/>
  <w15:commentEx w15:paraId="684C27CD" w15:done="0"/>
  <w15:commentEx w15:paraId="4242E613" w15:done="0"/>
  <w15:commentEx w15:paraId="583D753C" w15:done="0"/>
  <w15:commentEx w15:paraId="32DF932B" w15:done="0"/>
  <w15:commentEx w15:paraId="75FB461B" w15:done="0"/>
  <w15:commentEx w15:paraId="756BFC78" w15:done="0"/>
  <w15:commentEx w15:paraId="5CEFE56F" w15:done="0"/>
  <w15:commentEx w15:paraId="152C4C22" w15:done="0"/>
  <w15:commentEx w15:paraId="5645CE2D" w15:done="0"/>
  <w15:commentEx w15:paraId="393C0714" w15:done="0"/>
  <w15:commentEx w15:paraId="33ADBF5F" w15:done="0"/>
  <w15:commentEx w15:paraId="089309CF" w15:done="0"/>
  <w15:commentEx w15:paraId="79543B2D" w15:done="0"/>
  <w15:commentEx w15:paraId="2190FC40" w15:done="0"/>
  <w15:commentEx w15:paraId="5B27B846" w15:done="0"/>
  <w15:commentEx w15:paraId="0181B4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226CD" w16cex:dateUtc="2023-02-23T16:54:00Z"/>
  <w16cex:commentExtensible w16cex:durableId="27A226FD" w16cex:dateUtc="2023-02-23T16:55:00Z"/>
  <w16cex:commentExtensible w16cex:durableId="27A24526" w16cex:dateUtc="2023-02-23T19:03:00Z"/>
  <w16cex:commentExtensible w16cex:durableId="27A24565" w16cex:dateUtc="2023-02-23T19:04:00Z"/>
  <w16cex:commentExtensible w16cex:durableId="27A245B8" w16cex:dateUtc="2023-02-23T19:06:00Z"/>
  <w16cex:commentExtensible w16cex:durableId="27A245E2" w16cex:dateUtc="2023-02-23T19:06:00Z"/>
  <w16cex:commentExtensible w16cex:durableId="27A2461A" w16cex:dateUtc="2023-02-23T19:07:00Z"/>
  <w16cex:commentExtensible w16cex:durableId="27A2465D" w16cex:dateUtc="2023-02-23T19:09:00Z"/>
  <w16cex:commentExtensible w16cex:durableId="27A246A0" w16cex:dateUtc="2023-02-23T19:10:00Z"/>
  <w16cex:commentExtensible w16cex:durableId="27A246C6" w16cex:dateUtc="2023-02-23T19:10:00Z"/>
  <w16cex:commentExtensible w16cex:durableId="27A246F7" w16cex:dateUtc="2023-02-23T19:11:00Z"/>
  <w16cex:commentExtensible w16cex:durableId="27A2471D" w16cex:dateUtc="2023-02-23T19:12:00Z"/>
  <w16cex:commentExtensible w16cex:durableId="27A24751" w16cex:dateUtc="2023-02-23T19:13:00Z"/>
  <w16cex:commentExtensible w16cex:durableId="27A247EF" w16cex:dateUtc="2023-02-23T19:15:00Z"/>
  <w16cex:commentExtensible w16cex:durableId="27A24808" w16cex:dateUtc="2023-02-23T19:16:00Z"/>
  <w16cex:commentExtensible w16cex:durableId="27A2484C" w16cex:dateUtc="2023-02-23T19:17:00Z"/>
  <w16cex:commentExtensible w16cex:durableId="27A24D07" w16cex:dateUtc="2023-02-23T19:37:00Z"/>
  <w16cex:commentExtensible w16cex:durableId="27A24D35" w16cex:dateUtc="2023-02-23T19:38:00Z"/>
  <w16cex:commentExtensible w16cex:durableId="27A24D75" w16cex:dateUtc="2023-02-23T19:39:00Z"/>
  <w16cex:commentExtensible w16cex:durableId="27A24DBB" w16cex:dateUtc="2023-02-23T19:40:00Z"/>
  <w16cex:commentExtensible w16cex:durableId="27A24E81" w16cex:dateUtc="2023-02-23T19:43:00Z"/>
  <w16cex:commentExtensible w16cex:durableId="27A24E08" w16cex:dateUtc="2023-02-23T19:41:00Z"/>
  <w16cex:commentExtensible w16cex:durableId="27A24E44" w16cex:dateUtc="2023-02-23T19:42:00Z"/>
  <w16cex:commentExtensible w16cex:durableId="27A25068" w16cex:dateUtc="2023-02-23T19:51:00Z"/>
  <w16cex:commentExtensible w16cex:durableId="27A250D5" w16cex:dateUtc="2023-02-23T19:53:00Z"/>
  <w16cex:commentExtensible w16cex:durableId="27A250F9" w16cex:dateUtc="2023-02-23T19:54:00Z"/>
  <w16cex:commentExtensible w16cex:durableId="27A25122" w16cex:dateUtc="2023-02-23T19:54:00Z"/>
  <w16cex:commentExtensible w16cex:durableId="27A25139" w16cex:dateUtc="2023-02-23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2A5212" w16cid:durableId="27A226CD"/>
  <w16cid:commentId w16cid:paraId="34903448" w16cid:durableId="27A226FD"/>
  <w16cid:commentId w16cid:paraId="453D2B7C" w16cid:durableId="27A24526"/>
  <w16cid:commentId w16cid:paraId="379E2AB3" w16cid:durableId="27A24565"/>
  <w16cid:commentId w16cid:paraId="2ABE27E5" w16cid:durableId="27A245B8"/>
  <w16cid:commentId w16cid:paraId="4DAD3949" w16cid:durableId="27A245E2"/>
  <w16cid:commentId w16cid:paraId="48A273D0" w16cid:durableId="27A2461A"/>
  <w16cid:commentId w16cid:paraId="13B7098E" w16cid:durableId="27A2465D"/>
  <w16cid:commentId w16cid:paraId="116A3C10" w16cid:durableId="27A246A0"/>
  <w16cid:commentId w16cid:paraId="6D1C3723" w16cid:durableId="27A246C6"/>
  <w16cid:commentId w16cid:paraId="4ADB3755" w16cid:durableId="27A246F7"/>
  <w16cid:commentId w16cid:paraId="5D19E52A" w16cid:durableId="27A2471D"/>
  <w16cid:commentId w16cid:paraId="684C27CD" w16cid:durableId="27A24751"/>
  <w16cid:commentId w16cid:paraId="4242E613" w16cid:durableId="27A247EF"/>
  <w16cid:commentId w16cid:paraId="583D753C" w16cid:durableId="27A24808"/>
  <w16cid:commentId w16cid:paraId="32DF932B" w16cid:durableId="27A2484C"/>
  <w16cid:commentId w16cid:paraId="75FB461B" w16cid:durableId="27A24D07"/>
  <w16cid:commentId w16cid:paraId="756BFC78" w16cid:durableId="27A24D35"/>
  <w16cid:commentId w16cid:paraId="5CEFE56F" w16cid:durableId="27A24D75"/>
  <w16cid:commentId w16cid:paraId="152C4C22" w16cid:durableId="27A24DBB"/>
  <w16cid:commentId w16cid:paraId="5645CE2D" w16cid:durableId="27A24E81"/>
  <w16cid:commentId w16cid:paraId="393C0714" w16cid:durableId="27A24E08"/>
  <w16cid:commentId w16cid:paraId="33ADBF5F" w16cid:durableId="27A24E44"/>
  <w16cid:commentId w16cid:paraId="089309CF" w16cid:durableId="27A25068"/>
  <w16cid:commentId w16cid:paraId="79543B2D" w16cid:durableId="27A250D5"/>
  <w16cid:commentId w16cid:paraId="2190FC40" w16cid:durableId="27A250F9"/>
  <w16cid:commentId w16cid:paraId="5B27B846" w16cid:durableId="27A25122"/>
  <w16cid:commentId w16cid:paraId="0181B4EB" w16cid:durableId="27A25139"/>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243F" w:rsidRDefault="0014243F" w:rsidP="008D538A">
      <w:pPr>
        <w:spacing w:after="0" w:line="240" w:lineRule="auto"/>
      </w:pPr>
      <w:r>
        <w:separator/>
      </w:r>
    </w:p>
  </w:endnote>
  <w:endnote w:type="continuationSeparator" w:id="0">
    <w:p w:rsidR="0014243F" w:rsidRDefault="0014243F"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B051F0" w:rsidRDefault="00B051F0">
        <w:pPr>
          <w:pStyle w:val="Piedepgina"/>
          <w:jc w:val="right"/>
        </w:pPr>
        <w:fldSimple w:instr=" PAGE   \* MERGEFORMAT ">
          <w:r w:rsidR="00077971">
            <w:rPr>
              <w:noProof/>
            </w:rPr>
            <w:t>74</w:t>
          </w:r>
        </w:fldSimple>
      </w:p>
    </w:sdtContent>
  </w:sdt>
  <w:p w:rsidR="00B051F0" w:rsidRDefault="00B051F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51F0" w:rsidRDefault="00B051F0" w:rsidP="008D538A">
    <w:pPr>
      <w:pStyle w:val="Piedepgina"/>
      <w:jc w:val="center"/>
    </w:pPr>
  </w:p>
  <w:p w:rsidR="00B051F0" w:rsidRDefault="00B051F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243F" w:rsidRDefault="0014243F" w:rsidP="008D538A">
      <w:pPr>
        <w:spacing w:after="0" w:line="240" w:lineRule="auto"/>
      </w:pPr>
      <w:r>
        <w:separator/>
      </w:r>
    </w:p>
  </w:footnote>
  <w:footnote w:type="continuationSeparator" w:id="0">
    <w:p w:rsidR="0014243F" w:rsidRDefault="0014243F"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51F0" w:rsidRPr="009E3925" w:rsidRDefault="00B051F0" w:rsidP="008D538A">
    <w:pPr>
      <w:pStyle w:val="Encabezado"/>
      <w:jc w:val="right"/>
    </w:pPr>
    <w:r w:rsidRPr="009E3925">
      <w:t>Trabajo de Fin de Grado</w:t>
    </w:r>
  </w:p>
  <w:p w:rsidR="00B051F0" w:rsidRPr="009E3925" w:rsidRDefault="00B051F0" w:rsidP="008D538A">
    <w:pPr>
      <w:pStyle w:val="Encabezado"/>
      <w:jc w:val="right"/>
    </w:pPr>
    <w:r w:rsidRPr="009E3925">
      <w:t xml:space="preserve">The Zombie World: Desarrollo </w:t>
    </w:r>
  </w:p>
  <w:p w:rsidR="00B051F0" w:rsidRPr="009E3925" w:rsidRDefault="00B051F0" w:rsidP="008D538A">
    <w:pPr>
      <w:pStyle w:val="Encabezado"/>
      <w:jc w:val="right"/>
    </w:pPr>
    <w:r w:rsidRPr="009E3925">
      <w:t>de un videojuego interactivo grupal</w:t>
    </w:r>
  </w:p>
  <w:p w:rsidR="00B051F0" w:rsidRPr="009E3925" w:rsidRDefault="00B051F0" w:rsidP="008D538A">
    <w:pPr>
      <w:pStyle w:val="Encabezado"/>
      <w:jc w:val="right"/>
    </w:pPr>
    <w:r w:rsidRPr="009E3925">
      <w:t xml:space="preserve">                                 Iván del Pino Alonso</w:t>
    </w:r>
  </w:p>
  <w:p w:rsidR="00B051F0" w:rsidRPr="009E3925" w:rsidRDefault="00B051F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5"/>
  </w:num>
  <w:num w:numId="2">
    <w:abstractNumId w:val="2"/>
  </w:num>
  <w:num w:numId="3">
    <w:abstractNumId w:val="16"/>
  </w:num>
  <w:num w:numId="4">
    <w:abstractNumId w:val="9"/>
  </w:num>
  <w:num w:numId="5">
    <w:abstractNumId w:val="18"/>
  </w:num>
  <w:num w:numId="6">
    <w:abstractNumId w:val="17"/>
  </w:num>
  <w:num w:numId="7">
    <w:abstractNumId w:val="1"/>
  </w:num>
  <w:num w:numId="8">
    <w:abstractNumId w:val="0"/>
  </w:num>
  <w:num w:numId="9">
    <w:abstractNumId w:val="13"/>
  </w:num>
  <w:num w:numId="10">
    <w:abstractNumId w:val="12"/>
  </w:num>
  <w:num w:numId="11">
    <w:abstractNumId w:val="3"/>
  </w:num>
  <w:num w:numId="12">
    <w:abstractNumId w:val="7"/>
  </w:num>
  <w:num w:numId="13">
    <w:abstractNumId w:val="5"/>
  </w:num>
  <w:num w:numId="14">
    <w:abstractNumId w:val="4"/>
  </w:num>
  <w:num w:numId="15">
    <w:abstractNumId w:val="10"/>
  </w:num>
  <w:num w:numId="16">
    <w:abstractNumId w:val="11"/>
  </w:num>
  <w:num w:numId="17">
    <w:abstractNumId w:val="8"/>
  </w:num>
  <w:num w:numId="18">
    <w:abstractNumId w:val="14"/>
  </w:num>
  <w:num w:numId="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08"/>
  <w:hyphenationZone w:val="425"/>
  <w:drawingGridHorizontalSpacing w:val="110"/>
  <w:displayHorizontalDrawingGridEvery w:val="2"/>
  <w:characterSpacingControl w:val="doNotCompress"/>
  <w:hdrShapeDefaults>
    <o:shapedefaults v:ext="edit" spidmax="18434"/>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521CC"/>
    <w:rsid w:val="00061562"/>
    <w:rsid w:val="000675BF"/>
    <w:rsid w:val="00077971"/>
    <w:rsid w:val="000A1AD9"/>
    <w:rsid w:val="000B043B"/>
    <w:rsid w:val="000B19F6"/>
    <w:rsid w:val="000C6A71"/>
    <w:rsid w:val="00105531"/>
    <w:rsid w:val="00105A3D"/>
    <w:rsid w:val="00120668"/>
    <w:rsid w:val="00133D10"/>
    <w:rsid w:val="00136AC9"/>
    <w:rsid w:val="00137AC6"/>
    <w:rsid w:val="0014243F"/>
    <w:rsid w:val="0014310A"/>
    <w:rsid w:val="001659D5"/>
    <w:rsid w:val="00174AF4"/>
    <w:rsid w:val="00181A16"/>
    <w:rsid w:val="00194061"/>
    <w:rsid w:val="00194A26"/>
    <w:rsid w:val="00196E09"/>
    <w:rsid w:val="001A36D0"/>
    <w:rsid w:val="001A58D2"/>
    <w:rsid w:val="001C3DFA"/>
    <w:rsid w:val="001C4E8D"/>
    <w:rsid w:val="00203755"/>
    <w:rsid w:val="00210C2D"/>
    <w:rsid w:val="0024148B"/>
    <w:rsid w:val="0024216E"/>
    <w:rsid w:val="002428D3"/>
    <w:rsid w:val="00247FDE"/>
    <w:rsid w:val="00257EAB"/>
    <w:rsid w:val="00276EEE"/>
    <w:rsid w:val="00277E08"/>
    <w:rsid w:val="00282F47"/>
    <w:rsid w:val="00283CD9"/>
    <w:rsid w:val="0029369E"/>
    <w:rsid w:val="002C215A"/>
    <w:rsid w:val="002C5651"/>
    <w:rsid w:val="002D5AAA"/>
    <w:rsid w:val="002E1E2A"/>
    <w:rsid w:val="002E2F21"/>
    <w:rsid w:val="002E7487"/>
    <w:rsid w:val="00304453"/>
    <w:rsid w:val="00311AED"/>
    <w:rsid w:val="00330BCC"/>
    <w:rsid w:val="00336B33"/>
    <w:rsid w:val="00340549"/>
    <w:rsid w:val="00340B97"/>
    <w:rsid w:val="00350109"/>
    <w:rsid w:val="00354C9F"/>
    <w:rsid w:val="00356680"/>
    <w:rsid w:val="003774A4"/>
    <w:rsid w:val="00377697"/>
    <w:rsid w:val="003816CA"/>
    <w:rsid w:val="003932B2"/>
    <w:rsid w:val="00395127"/>
    <w:rsid w:val="003B004B"/>
    <w:rsid w:val="003B56DE"/>
    <w:rsid w:val="003C5350"/>
    <w:rsid w:val="003E33F8"/>
    <w:rsid w:val="003E6F20"/>
    <w:rsid w:val="003F36FA"/>
    <w:rsid w:val="004008FC"/>
    <w:rsid w:val="00400DEE"/>
    <w:rsid w:val="00410EE7"/>
    <w:rsid w:val="00415E1C"/>
    <w:rsid w:val="004171D0"/>
    <w:rsid w:val="0042490D"/>
    <w:rsid w:val="00431142"/>
    <w:rsid w:val="004312E5"/>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D5797"/>
    <w:rsid w:val="004F26F4"/>
    <w:rsid w:val="004F66DA"/>
    <w:rsid w:val="00501D7C"/>
    <w:rsid w:val="00502DC7"/>
    <w:rsid w:val="00512514"/>
    <w:rsid w:val="00514A8A"/>
    <w:rsid w:val="00537FCD"/>
    <w:rsid w:val="005515AE"/>
    <w:rsid w:val="005755B1"/>
    <w:rsid w:val="005A1F14"/>
    <w:rsid w:val="005B4429"/>
    <w:rsid w:val="005C2AF7"/>
    <w:rsid w:val="005C3F91"/>
    <w:rsid w:val="005D19CB"/>
    <w:rsid w:val="005F2967"/>
    <w:rsid w:val="005F76C0"/>
    <w:rsid w:val="006106A9"/>
    <w:rsid w:val="006228C1"/>
    <w:rsid w:val="00634CED"/>
    <w:rsid w:val="00634E37"/>
    <w:rsid w:val="00634FE2"/>
    <w:rsid w:val="0064080A"/>
    <w:rsid w:val="00646952"/>
    <w:rsid w:val="006520C8"/>
    <w:rsid w:val="0066127C"/>
    <w:rsid w:val="006647BC"/>
    <w:rsid w:val="006650E7"/>
    <w:rsid w:val="0068022D"/>
    <w:rsid w:val="006803FB"/>
    <w:rsid w:val="0068285B"/>
    <w:rsid w:val="00684470"/>
    <w:rsid w:val="00687A70"/>
    <w:rsid w:val="0069179A"/>
    <w:rsid w:val="006A12C8"/>
    <w:rsid w:val="006A4619"/>
    <w:rsid w:val="006B21D7"/>
    <w:rsid w:val="006D3492"/>
    <w:rsid w:val="006E1BDB"/>
    <w:rsid w:val="006F1991"/>
    <w:rsid w:val="007043D3"/>
    <w:rsid w:val="00710EFA"/>
    <w:rsid w:val="0071207A"/>
    <w:rsid w:val="0072382A"/>
    <w:rsid w:val="0073057B"/>
    <w:rsid w:val="00735971"/>
    <w:rsid w:val="00741677"/>
    <w:rsid w:val="007659CA"/>
    <w:rsid w:val="007735A1"/>
    <w:rsid w:val="007803A0"/>
    <w:rsid w:val="0078720E"/>
    <w:rsid w:val="00787DF1"/>
    <w:rsid w:val="007A2B37"/>
    <w:rsid w:val="007A3404"/>
    <w:rsid w:val="007B33D4"/>
    <w:rsid w:val="007C7EFC"/>
    <w:rsid w:val="007E4CFF"/>
    <w:rsid w:val="007F389D"/>
    <w:rsid w:val="008009A8"/>
    <w:rsid w:val="00800E3E"/>
    <w:rsid w:val="00805923"/>
    <w:rsid w:val="00832072"/>
    <w:rsid w:val="00832255"/>
    <w:rsid w:val="00837D14"/>
    <w:rsid w:val="00841B86"/>
    <w:rsid w:val="00847123"/>
    <w:rsid w:val="00847FC8"/>
    <w:rsid w:val="00866358"/>
    <w:rsid w:val="00866E3C"/>
    <w:rsid w:val="008672AC"/>
    <w:rsid w:val="00873C8A"/>
    <w:rsid w:val="0088411B"/>
    <w:rsid w:val="00884F08"/>
    <w:rsid w:val="00886123"/>
    <w:rsid w:val="0089559F"/>
    <w:rsid w:val="008A05BC"/>
    <w:rsid w:val="008A18B1"/>
    <w:rsid w:val="008B2E4B"/>
    <w:rsid w:val="008B4513"/>
    <w:rsid w:val="008B796F"/>
    <w:rsid w:val="008C1827"/>
    <w:rsid w:val="008C24F8"/>
    <w:rsid w:val="008D4D20"/>
    <w:rsid w:val="008D538A"/>
    <w:rsid w:val="008D77B8"/>
    <w:rsid w:val="008E59BC"/>
    <w:rsid w:val="008E74F1"/>
    <w:rsid w:val="00905B62"/>
    <w:rsid w:val="00915873"/>
    <w:rsid w:val="00925BF8"/>
    <w:rsid w:val="00941663"/>
    <w:rsid w:val="00941A85"/>
    <w:rsid w:val="009510E4"/>
    <w:rsid w:val="009524BC"/>
    <w:rsid w:val="00952EAE"/>
    <w:rsid w:val="00961137"/>
    <w:rsid w:val="00963620"/>
    <w:rsid w:val="009650DC"/>
    <w:rsid w:val="009765BB"/>
    <w:rsid w:val="00982761"/>
    <w:rsid w:val="0098659C"/>
    <w:rsid w:val="0099513A"/>
    <w:rsid w:val="00995322"/>
    <w:rsid w:val="009A2B87"/>
    <w:rsid w:val="009A5B57"/>
    <w:rsid w:val="009A5DDA"/>
    <w:rsid w:val="009B0A5F"/>
    <w:rsid w:val="009B3083"/>
    <w:rsid w:val="009B5F0E"/>
    <w:rsid w:val="009C016D"/>
    <w:rsid w:val="009C1964"/>
    <w:rsid w:val="009C29A9"/>
    <w:rsid w:val="009C5D8A"/>
    <w:rsid w:val="009E3925"/>
    <w:rsid w:val="009E3E0C"/>
    <w:rsid w:val="009E4EEE"/>
    <w:rsid w:val="009F02FE"/>
    <w:rsid w:val="00A12F05"/>
    <w:rsid w:val="00A25595"/>
    <w:rsid w:val="00A27648"/>
    <w:rsid w:val="00A326C1"/>
    <w:rsid w:val="00A47A9B"/>
    <w:rsid w:val="00A5143D"/>
    <w:rsid w:val="00A641BC"/>
    <w:rsid w:val="00A64974"/>
    <w:rsid w:val="00A738EF"/>
    <w:rsid w:val="00A82E0B"/>
    <w:rsid w:val="00A9574E"/>
    <w:rsid w:val="00A95BE0"/>
    <w:rsid w:val="00A96E08"/>
    <w:rsid w:val="00A9756A"/>
    <w:rsid w:val="00AA3838"/>
    <w:rsid w:val="00AA3D9D"/>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4C2A"/>
    <w:rsid w:val="00B5702B"/>
    <w:rsid w:val="00B643BE"/>
    <w:rsid w:val="00B648B9"/>
    <w:rsid w:val="00B800FD"/>
    <w:rsid w:val="00B80493"/>
    <w:rsid w:val="00B92338"/>
    <w:rsid w:val="00B9346B"/>
    <w:rsid w:val="00B95B22"/>
    <w:rsid w:val="00B95DCD"/>
    <w:rsid w:val="00BA2769"/>
    <w:rsid w:val="00BA59CD"/>
    <w:rsid w:val="00BB2195"/>
    <w:rsid w:val="00BB5A8D"/>
    <w:rsid w:val="00BC1404"/>
    <w:rsid w:val="00BC1660"/>
    <w:rsid w:val="00BD0BB4"/>
    <w:rsid w:val="00BD6D76"/>
    <w:rsid w:val="00BE3451"/>
    <w:rsid w:val="00BE7D0A"/>
    <w:rsid w:val="00BF0645"/>
    <w:rsid w:val="00C030D2"/>
    <w:rsid w:val="00C14BF7"/>
    <w:rsid w:val="00C1647C"/>
    <w:rsid w:val="00C2017E"/>
    <w:rsid w:val="00C21382"/>
    <w:rsid w:val="00C339D2"/>
    <w:rsid w:val="00C42FEA"/>
    <w:rsid w:val="00C45990"/>
    <w:rsid w:val="00C4663C"/>
    <w:rsid w:val="00C61BEB"/>
    <w:rsid w:val="00C64BAD"/>
    <w:rsid w:val="00C65210"/>
    <w:rsid w:val="00C673DA"/>
    <w:rsid w:val="00C970B4"/>
    <w:rsid w:val="00CA3346"/>
    <w:rsid w:val="00CA62E5"/>
    <w:rsid w:val="00CB2321"/>
    <w:rsid w:val="00CC335A"/>
    <w:rsid w:val="00CD3A53"/>
    <w:rsid w:val="00CE4164"/>
    <w:rsid w:val="00CE6180"/>
    <w:rsid w:val="00CE6DAB"/>
    <w:rsid w:val="00CF47CF"/>
    <w:rsid w:val="00D02C9C"/>
    <w:rsid w:val="00D06E7D"/>
    <w:rsid w:val="00D11FA2"/>
    <w:rsid w:val="00D122F6"/>
    <w:rsid w:val="00D14FA7"/>
    <w:rsid w:val="00D15E5D"/>
    <w:rsid w:val="00D20903"/>
    <w:rsid w:val="00D20B93"/>
    <w:rsid w:val="00D307E1"/>
    <w:rsid w:val="00D535C2"/>
    <w:rsid w:val="00D656D0"/>
    <w:rsid w:val="00D71281"/>
    <w:rsid w:val="00D8271F"/>
    <w:rsid w:val="00D93F05"/>
    <w:rsid w:val="00DA2DC0"/>
    <w:rsid w:val="00DA3611"/>
    <w:rsid w:val="00DA5DFC"/>
    <w:rsid w:val="00DB3A18"/>
    <w:rsid w:val="00DD56F1"/>
    <w:rsid w:val="00DF68A2"/>
    <w:rsid w:val="00E017C5"/>
    <w:rsid w:val="00E10926"/>
    <w:rsid w:val="00E118C8"/>
    <w:rsid w:val="00E16DB4"/>
    <w:rsid w:val="00E2125B"/>
    <w:rsid w:val="00E21657"/>
    <w:rsid w:val="00E4178D"/>
    <w:rsid w:val="00E57E77"/>
    <w:rsid w:val="00E65E3B"/>
    <w:rsid w:val="00E77963"/>
    <w:rsid w:val="00E8413F"/>
    <w:rsid w:val="00E8451D"/>
    <w:rsid w:val="00E979A2"/>
    <w:rsid w:val="00EA0627"/>
    <w:rsid w:val="00EA0EAA"/>
    <w:rsid w:val="00EA10F2"/>
    <w:rsid w:val="00EA6E87"/>
    <w:rsid w:val="00EC0746"/>
    <w:rsid w:val="00EC12FF"/>
    <w:rsid w:val="00EC46C7"/>
    <w:rsid w:val="00EC6327"/>
    <w:rsid w:val="00ED4629"/>
    <w:rsid w:val="00EE2D0D"/>
    <w:rsid w:val="00EE5A0E"/>
    <w:rsid w:val="00EF3256"/>
    <w:rsid w:val="00EF4EF5"/>
    <w:rsid w:val="00EF6BD2"/>
    <w:rsid w:val="00EF792D"/>
    <w:rsid w:val="00F04297"/>
    <w:rsid w:val="00F05427"/>
    <w:rsid w:val="00F055A1"/>
    <w:rsid w:val="00F24135"/>
    <w:rsid w:val="00F31E21"/>
    <w:rsid w:val="00F328ED"/>
    <w:rsid w:val="00F32ACD"/>
    <w:rsid w:val="00F36D1D"/>
    <w:rsid w:val="00F424A8"/>
    <w:rsid w:val="00F47572"/>
    <w:rsid w:val="00F51C46"/>
    <w:rsid w:val="00F60E4E"/>
    <w:rsid w:val="00F6513D"/>
    <w:rsid w:val="00F9195E"/>
    <w:rsid w:val="00F91E42"/>
    <w:rsid w:val="00F9768A"/>
    <w:rsid w:val="00FA2601"/>
    <w:rsid w:val="00FA2D23"/>
    <w:rsid w:val="00FA3137"/>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7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995F77-5060-428E-8F50-C44EA0B57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2350</TotalTime>
  <Pages>75</Pages>
  <Words>14108</Words>
  <Characters>77596</Characters>
  <Application>Microsoft Office Word</Application>
  <DocSecurity>0</DocSecurity>
  <Lines>646</Lines>
  <Paragraphs>183</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91521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210</cp:revision>
  <dcterms:created xsi:type="dcterms:W3CDTF">2022-12-16T11:56:00Z</dcterms:created>
  <dcterms:modified xsi:type="dcterms:W3CDTF">2023-03-18T16:29:00Z</dcterms:modified>
</cp:coreProperties>
</file>