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16D" w:rsidRDefault="009C016D" w:rsidP="00E118C8">
      <w:pPr>
        <w:ind w:left="708" w:hanging="708"/>
      </w:pPr>
    </w:p>
    <w:p w:rsidR="009C1964" w:rsidRDefault="009C1964">
      <w:r>
        <w:rPr>
          <w:noProof/>
          <w:lang w:eastAsia="es-ES"/>
        </w:rPr>
        <w:drawing>
          <wp:anchor distT="0" distB="0" distL="114300" distR="114300" simplePos="0" relativeHeight="251658240" behindDoc="1" locked="0" layoutInCell="1" allowOverlap="1">
            <wp:simplePos x="0" y="0"/>
            <wp:positionH relativeFrom="margin">
              <wp:posOffset>718185</wp:posOffset>
            </wp:positionH>
            <wp:positionV relativeFrom="margin">
              <wp:posOffset>-1120775</wp:posOffset>
            </wp:positionV>
            <wp:extent cx="3810000" cy="3810000"/>
            <wp:effectExtent l="0" t="0" r="0" b="0"/>
            <wp:wrapNone/>
            <wp:docPr id="1" name="0 Imagen" descr="UR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C.png"/>
                    <pic:cNvPicPr/>
                  </pic:nvPicPr>
                  <pic:blipFill>
                    <a:blip r:embed="rId8" cstate="print"/>
                    <a:stretch>
                      <a:fillRect/>
                    </a:stretch>
                  </pic:blipFill>
                  <pic:spPr>
                    <a:xfrm>
                      <a:off x="0" y="0"/>
                      <a:ext cx="3810000" cy="3810000"/>
                    </a:xfrm>
                    <a:prstGeom prst="rect">
                      <a:avLst/>
                    </a:prstGeom>
                  </pic:spPr>
                </pic:pic>
              </a:graphicData>
            </a:graphic>
          </wp:anchor>
        </w:drawing>
      </w:r>
    </w:p>
    <w:p w:rsidR="009C1964" w:rsidRDefault="009C1964"/>
    <w:p w:rsidR="009C1964" w:rsidRDefault="009C1964"/>
    <w:p w:rsidR="009C1964" w:rsidRDefault="009C1964"/>
    <w:p w:rsidR="009C1964" w:rsidRDefault="009C1964"/>
    <w:p w:rsidR="009C1964" w:rsidRDefault="009C1964"/>
    <w:p w:rsidR="009C1964" w:rsidRDefault="009C1964" w:rsidP="00E118C8">
      <w:pPr>
        <w:ind w:left="708" w:hanging="708"/>
      </w:pPr>
    </w:p>
    <w:p w:rsidR="009C1964" w:rsidRDefault="009C1964" w:rsidP="009C1964">
      <w:pPr>
        <w:jc w:val="center"/>
        <w:rPr>
          <w:rFonts w:ascii="Arial" w:hAnsi="Arial" w:cs="Arial"/>
        </w:rPr>
      </w:pPr>
      <w:r w:rsidRPr="009C1964">
        <w:rPr>
          <w:rFonts w:ascii="Arial" w:hAnsi="Arial" w:cs="Arial"/>
        </w:rPr>
        <w:t>ESCUELA TÉCNICA SUPERIOR DE INGENIERÍA INFORMÁTICA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GRADO EN INGENIERIA INFORMATICA</w:t>
      </w:r>
    </w:p>
    <w:p w:rsidR="009C1964" w:rsidRDefault="009C1964" w:rsidP="009C1964">
      <w:pPr>
        <w:jc w:val="center"/>
        <w:rPr>
          <w:rFonts w:ascii="Arial" w:hAnsi="Arial" w:cs="Arial"/>
        </w:rPr>
      </w:pPr>
    </w:p>
    <w:p w:rsidR="009C1964" w:rsidRDefault="009C1964" w:rsidP="009C1964">
      <w:pPr>
        <w:jc w:val="center"/>
        <w:rPr>
          <w:rFonts w:ascii="Arial" w:hAnsi="Arial" w:cs="Arial"/>
        </w:rPr>
      </w:pPr>
      <w:r w:rsidRPr="009C1964">
        <w:rPr>
          <w:rFonts w:ascii="Arial" w:hAnsi="Arial" w:cs="Arial"/>
        </w:rPr>
        <w:t>Curso Académico 2022/2023</w:t>
      </w:r>
    </w:p>
    <w:p w:rsidR="009C1964" w:rsidRDefault="009C1964" w:rsidP="009C1964">
      <w:pPr>
        <w:jc w:val="center"/>
        <w:rPr>
          <w:rFonts w:ascii="Arial" w:hAnsi="Arial" w:cs="Arial"/>
        </w:rPr>
      </w:pPr>
    </w:p>
    <w:p w:rsidR="002E2F21" w:rsidRDefault="009C1964" w:rsidP="009C1964">
      <w:pPr>
        <w:jc w:val="center"/>
        <w:rPr>
          <w:rFonts w:ascii="Arial" w:hAnsi="Arial" w:cs="Arial"/>
        </w:rPr>
      </w:pPr>
      <w:r w:rsidRPr="009C1964">
        <w:rPr>
          <w:rFonts w:ascii="Arial" w:hAnsi="Arial" w:cs="Arial"/>
        </w:rPr>
        <w:t>Trabajo Fin de Grado</w:t>
      </w: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Default="009C1964" w:rsidP="009C1964">
      <w:pPr>
        <w:jc w:val="center"/>
        <w:rPr>
          <w:rFonts w:ascii="Arial" w:hAnsi="Arial" w:cs="Arial"/>
        </w:rPr>
      </w:pPr>
    </w:p>
    <w:p w:rsidR="009C1964" w:rsidRPr="00462308" w:rsidRDefault="009C1964" w:rsidP="009C1964">
      <w:pPr>
        <w:jc w:val="center"/>
        <w:rPr>
          <w:rFonts w:ascii="Arial" w:hAnsi="Arial" w:cs="Arial"/>
          <w:sz w:val="28"/>
          <w:szCs w:val="28"/>
        </w:rPr>
      </w:pPr>
      <w:r w:rsidRPr="009C1964">
        <w:rPr>
          <w:rFonts w:ascii="Arial" w:hAnsi="Arial" w:cs="Arial"/>
          <w:sz w:val="28"/>
          <w:szCs w:val="28"/>
        </w:rPr>
        <w:t>THE ZOMBIE WORLD: DESARROLLO DE UN VIDEOJUEGO INTERACTIVO GRUPAL</w:t>
      </w:r>
      <w:r w:rsidR="00A326C1">
        <w:rPr>
          <w:rFonts w:ascii="Arial" w:hAnsi="Arial" w:cs="Arial"/>
          <w:sz w:val="28"/>
          <w:szCs w:val="28"/>
        </w:rPr>
        <w:t xml:space="preserve"> </w:t>
      </w:r>
      <w:r w:rsidR="00A326C1" w:rsidRPr="00462308">
        <w:rPr>
          <w:rFonts w:ascii="Arial" w:hAnsi="Arial" w:cs="Arial"/>
          <w:sz w:val="28"/>
          <w:szCs w:val="28"/>
        </w:rPr>
        <w:t>EDUCATIVO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p>
    <w:p w:rsidR="009C1964" w:rsidRDefault="009C1964" w:rsidP="00C61BEB">
      <w:pP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Autor</w:t>
      </w:r>
      <w:r>
        <w:rPr>
          <w:rFonts w:ascii="Arial" w:hAnsi="Arial" w:cs="Arial"/>
          <w:sz w:val="28"/>
          <w:szCs w:val="28"/>
        </w:rPr>
        <w:t>: Iván del Pino Alonso</w:t>
      </w:r>
    </w:p>
    <w:p w:rsidR="009C1964" w:rsidRDefault="009C1964" w:rsidP="009C1964">
      <w:pPr>
        <w:jc w:val="center"/>
        <w:rPr>
          <w:rFonts w:ascii="Arial" w:hAnsi="Arial" w:cs="Arial"/>
          <w:sz w:val="28"/>
          <w:szCs w:val="28"/>
        </w:rPr>
      </w:pPr>
    </w:p>
    <w:p w:rsidR="009C1964" w:rsidRDefault="009C1964" w:rsidP="009C1964">
      <w:pPr>
        <w:jc w:val="center"/>
        <w:rPr>
          <w:rFonts w:ascii="Arial" w:hAnsi="Arial" w:cs="Arial"/>
          <w:sz w:val="28"/>
          <w:szCs w:val="28"/>
        </w:rPr>
      </w:pPr>
      <w:r w:rsidRPr="009C1964">
        <w:rPr>
          <w:rFonts w:ascii="Arial" w:hAnsi="Arial" w:cs="Arial"/>
          <w:b/>
          <w:sz w:val="28"/>
          <w:szCs w:val="28"/>
        </w:rPr>
        <w:t>Directores</w:t>
      </w:r>
      <w:r>
        <w:rPr>
          <w:rFonts w:ascii="Arial" w:hAnsi="Arial" w:cs="Arial"/>
          <w:sz w:val="28"/>
          <w:szCs w:val="28"/>
        </w:rPr>
        <w:t xml:space="preserve">: </w:t>
      </w:r>
    </w:p>
    <w:p w:rsidR="009C1964" w:rsidRDefault="009C1964" w:rsidP="009C1964">
      <w:pPr>
        <w:jc w:val="center"/>
        <w:rPr>
          <w:rFonts w:ascii="Arial" w:hAnsi="Arial" w:cs="Arial"/>
          <w:sz w:val="28"/>
          <w:szCs w:val="28"/>
        </w:rPr>
      </w:pPr>
      <w:r>
        <w:rPr>
          <w:rFonts w:ascii="Arial" w:hAnsi="Arial" w:cs="Arial"/>
          <w:sz w:val="28"/>
          <w:szCs w:val="28"/>
        </w:rPr>
        <w:t>Maximiliano Paredes Velasco</w:t>
      </w:r>
    </w:p>
    <w:p w:rsidR="009C1964" w:rsidRDefault="009C1964" w:rsidP="009C1964">
      <w:pPr>
        <w:jc w:val="center"/>
        <w:rPr>
          <w:rFonts w:ascii="Arial" w:hAnsi="Arial" w:cs="Arial"/>
          <w:sz w:val="28"/>
          <w:szCs w:val="28"/>
        </w:rPr>
      </w:pPr>
      <w:r>
        <w:rPr>
          <w:rFonts w:ascii="Arial" w:hAnsi="Arial" w:cs="Arial"/>
          <w:sz w:val="28"/>
          <w:szCs w:val="28"/>
        </w:rPr>
        <w:t xml:space="preserve">Lorena </w:t>
      </w:r>
      <w:r w:rsidR="00E2125B">
        <w:rPr>
          <w:rFonts w:ascii="Arial" w:hAnsi="Arial" w:cs="Arial"/>
          <w:sz w:val="28"/>
          <w:szCs w:val="28"/>
        </w:rPr>
        <w:t>Rodríguez</w:t>
      </w:r>
      <w:r>
        <w:rPr>
          <w:rFonts w:ascii="Arial" w:hAnsi="Arial" w:cs="Arial"/>
          <w:sz w:val="28"/>
          <w:szCs w:val="28"/>
        </w:rPr>
        <w:t xml:space="preserve"> Calzada</w:t>
      </w:r>
    </w:p>
    <w:p w:rsidR="00AE1EA5" w:rsidRDefault="00AE1EA5" w:rsidP="009C1964">
      <w:pPr>
        <w:jc w:val="center"/>
        <w:rPr>
          <w:rFonts w:ascii="Arial" w:hAnsi="Arial" w:cs="Arial"/>
          <w:sz w:val="28"/>
          <w:szCs w:val="28"/>
        </w:rPr>
      </w:pPr>
    </w:p>
    <w:p w:rsidR="00AE1EA5" w:rsidRDefault="00AE1EA5">
      <w:pPr>
        <w:spacing w:after="200"/>
        <w:rPr>
          <w:rFonts w:ascii="Arial" w:hAnsi="Arial" w:cs="Arial"/>
          <w:sz w:val="28"/>
          <w:szCs w:val="28"/>
        </w:rPr>
      </w:pPr>
      <w:r>
        <w:rPr>
          <w:rFonts w:ascii="Arial" w:hAnsi="Arial" w:cs="Arial"/>
          <w:sz w:val="28"/>
          <w:szCs w:val="28"/>
        </w:rPr>
        <w:br w:type="page"/>
      </w:r>
    </w:p>
    <w:p w:rsidR="008D538A" w:rsidRDefault="008D538A" w:rsidP="009C1964">
      <w:pPr>
        <w:jc w:val="center"/>
        <w:rPr>
          <w:rFonts w:ascii="Arial" w:hAnsi="Arial" w:cs="Arial"/>
          <w:sz w:val="28"/>
          <w:szCs w:val="28"/>
        </w:rPr>
      </w:pPr>
    </w:p>
    <w:p w:rsidR="008D538A" w:rsidRDefault="008D538A" w:rsidP="009C1964">
      <w:pPr>
        <w:jc w:val="center"/>
        <w:rPr>
          <w:rFonts w:ascii="Arial" w:hAnsi="Arial" w:cs="Arial"/>
          <w:sz w:val="28"/>
          <w:szCs w:val="28"/>
        </w:rPr>
      </w:pPr>
    </w:p>
    <w:p w:rsidR="009C1964" w:rsidRPr="008672AC" w:rsidRDefault="009C1964" w:rsidP="008672AC">
      <w:pPr>
        <w:jc w:val="right"/>
        <w:rPr>
          <w:rFonts w:ascii="Arial" w:hAnsi="Arial" w:cs="Arial"/>
          <w:sz w:val="24"/>
          <w:szCs w:val="24"/>
        </w:rPr>
      </w:pPr>
    </w:p>
    <w:p w:rsidR="008672AC" w:rsidRDefault="008672AC" w:rsidP="008672AC">
      <w:pPr>
        <w:jc w:val="right"/>
        <w:rPr>
          <w:rFonts w:ascii="Arial" w:hAnsi="Arial" w:cs="Arial"/>
          <w:sz w:val="28"/>
          <w:szCs w:val="28"/>
        </w:rPr>
      </w:pPr>
    </w:p>
    <w:p w:rsidR="008672AC" w:rsidRDefault="008672AC"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CA3346" w:rsidRDefault="00CA3346" w:rsidP="008672AC">
      <w:pPr>
        <w:jc w:val="right"/>
        <w:rPr>
          <w:rFonts w:ascii="Arial" w:hAnsi="Arial" w:cs="Arial"/>
          <w:sz w:val="28"/>
          <w:szCs w:val="28"/>
        </w:rPr>
      </w:pPr>
    </w:p>
    <w:p w:rsidR="008672AC" w:rsidRDefault="008672AC" w:rsidP="008672AC">
      <w:pPr>
        <w:jc w:val="right"/>
        <w:rPr>
          <w:i/>
          <w:sz w:val="28"/>
          <w:szCs w:val="28"/>
        </w:rPr>
      </w:pPr>
      <w:r w:rsidRPr="008672AC">
        <w:rPr>
          <w:i/>
          <w:sz w:val="28"/>
          <w:szCs w:val="28"/>
        </w:rPr>
        <w:t xml:space="preserve">A </w:t>
      </w:r>
      <w:r>
        <w:rPr>
          <w:i/>
          <w:sz w:val="28"/>
          <w:szCs w:val="28"/>
        </w:rPr>
        <w:t>mis amigos que he conocido a lo largo de este camino</w:t>
      </w:r>
    </w:p>
    <w:p w:rsidR="008672AC" w:rsidRPr="008672AC" w:rsidRDefault="008672AC" w:rsidP="008672AC">
      <w:pPr>
        <w:jc w:val="right"/>
        <w:rPr>
          <w:i/>
          <w:sz w:val="28"/>
          <w:szCs w:val="28"/>
        </w:rPr>
      </w:pPr>
      <w:r>
        <w:rPr>
          <w:i/>
          <w:sz w:val="28"/>
          <w:szCs w:val="28"/>
        </w:rPr>
        <w:t>por hacerlo mucho más llevadero</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Pr>
          <w:i/>
          <w:sz w:val="28"/>
          <w:szCs w:val="28"/>
        </w:rPr>
        <w:t>A mi</w:t>
      </w:r>
      <w:r w:rsidRPr="008672AC">
        <w:rPr>
          <w:i/>
          <w:sz w:val="28"/>
          <w:szCs w:val="28"/>
        </w:rPr>
        <w:t xml:space="preserve"> </w:t>
      </w:r>
      <w:r>
        <w:rPr>
          <w:i/>
          <w:sz w:val="28"/>
          <w:szCs w:val="28"/>
        </w:rPr>
        <w:t>familia</w:t>
      </w:r>
      <w:r w:rsidRPr="008672AC">
        <w:rPr>
          <w:i/>
          <w:sz w:val="28"/>
          <w:szCs w:val="28"/>
        </w:rPr>
        <w:t xml:space="preserve"> por</w:t>
      </w:r>
      <w:r>
        <w:rPr>
          <w:i/>
          <w:sz w:val="28"/>
          <w:szCs w:val="28"/>
        </w:rPr>
        <w:t xml:space="preserve"> todo</w:t>
      </w:r>
      <w:r w:rsidRPr="008672AC">
        <w:rPr>
          <w:i/>
          <w:sz w:val="28"/>
          <w:szCs w:val="28"/>
        </w:rPr>
        <w:t xml:space="preserve"> </w:t>
      </w:r>
      <w:r>
        <w:rPr>
          <w:i/>
          <w:sz w:val="28"/>
          <w:szCs w:val="28"/>
        </w:rPr>
        <w:t>el apoyo que me han dado</w:t>
      </w:r>
    </w:p>
    <w:p w:rsidR="008672AC" w:rsidRPr="008672AC" w:rsidRDefault="008672AC" w:rsidP="008672AC">
      <w:pPr>
        <w:jc w:val="right"/>
        <w:rPr>
          <w:i/>
          <w:sz w:val="28"/>
          <w:szCs w:val="28"/>
        </w:rPr>
      </w:pPr>
      <w:r>
        <w:rPr>
          <w:i/>
          <w:sz w:val="28"/>
          <w:szCs w:val="28"/>
        </w:rPr>
        <w:t>a lo largo de los años</w:t>
      </w:r>
      <w:r w:rsidRPr="008672AC">
        <w:rPr>
          <w:i/>
          <w:sz w:val="28"/>
          <w:szCs w:val="28"/>
        </w:rPr>
        <w:t xml:space="preserve">. </w:t>
      </w:r>
    </w:p>
    <w:p w:rsidR="008672AC" w:rsidRPr="008672AC" w:rsidRDefault="008672AC" w:rsidP="008672AC">
      <w:pPr>
        <w:jc w:val="right"/>
        <w:rPr>
          <w:i/>
          <w:sz w:val="28"/>
          <w:szCs w:val="28"/>
        </w:rPr>
      </w:pPr>
    </w:p>
    <w:p w:rsidR="008672AC" w:rsidRDefault="008672AC" w:rsidP="008672AC">
      <w:pPr>
        <w:jc w:val="right"/>
        <w:rPr>
          <w:i/>
          <w:sz w:val="28"/>
          <w:szCs w:val="28"/>
        </w:rPr>
      </w:pPr>
      <w:r w:rsidRPr="008672AC">
        <w:rPr>
          <w:i/>
          <w:sz w:val="28"/>
          <w:szCs w:val="28"/>
        </w:rPr>
        <w:t>A mi</w:t>
      </w:r>
      <w:r>
        <w:rPr>
          <w:i/>
          <w:sz w:val="28"/>
          <w:szCs w:val="28"/>
        </w:rPr>
        <w:t>s</w:t>
      </w:r>
      <w:r w:rsidRPr="008672AC">
        <w:rPr>
          <w:i/>
          <w:sz w:val="28"/>
          <w:szCs w:val="28"/>
        </w:rPr>
        <w:t xml:space="preserve"> tutor</w:t>
      </w:r>
      <w:r>
        <w:rPr>
          <w:i/>
          <w:sz w:val="28"/>
          <w:szCs w:val="28"/>
        </w:rPr>
        <w:t>es</w:t>
      </w:r>
      <w:r w:rsidRPr="008672AC">
        <w:rPr>
          <w:i/>
          <w:sz w:val="28"/>
          <w:szCs w:val="28"/>
        </w:rPr>
        <w:t xml:space="preserve"> </w:t>
      </w:r>
      <w:r>
        <w:rPr>
          <w:i/>
          <w:sz w:val="28"/>
          <w:szCs w:val="28"/>
        </w:rPr>
        <w:t>por haberme guiado en esta</w:t>
      </w:r>
    </w:p>
    <w:p w:rsidR="008672AC" w:rsidRPr="008672AC" w:rsidRDefault="008672AC" w:rsidP="008672AC">
      <w:pPr>
        <w:jc w:val="right"/>
        <w:rPr>
          <w:i/>
          <w:sz w:val="28"/>
          <w:szCs w:val="28"/>
        </w:rPr>
      </w:pPr>
      <w:r>
        <w:rPr>
          <w:i/>
          <w:sz w:val="28"/>
          <w:szCs w:val="28"/>
        </w:rPr>
        <w:t>recta final del camino</w:t>
      </w:r>
      <w:r w:rsidRPr="008672AC">
        <w:rPr>
          <w:i/>
          <w:sz w:val="28"/>
          <w:szCs w:val="28"/>
        </w:rPr>
        <w:t>.</w:t>
      </w:r>
    </w:p>
    <w:p w:rsidR="008672AC" w:rsidRPr="008672AC" w:rsidRDefault="008672AC" w:rsidP="008672AC">
      <w:pPr>
        <w:jc w:val="right"/>
        <w:rPr>
          <w:i/>
          <w:sz w:val="28"/>
          <w:szCs w:val="28"/>
        </w:rPr>
      </w:pPr>
    </w:p>
    <w:p w:rsidR="00AE1EA5" w:rsidRDefault="008672AC" w:rsidP="008672AC">
      <w:pPr>
        <w:jc w:val="right"/>
        <w:rPr>
          <w:i/>
          <w:sz w:val="28"/>
          <w:szCs w:val="28"/>
        </w:rPr>
      </w:pPr>
      <w:r w:rsidRPr="008672AC">
        <w:rPr>
          <w:i/>
          <w:sz w:val="28"/>
          <w:szCs w:val="28"/>
        </w:rPr>
        <w:t>Gracias.</w:t>
      </w:r>
    </w:p>
    <w:p w:rsidR="00AE1EA5" w:rsidRDefault="00AE1EA5">
      <w:pPr>
        <w:spacing w:after="200"/>
        <w:rPr>
          <w:i/>
          <w:sz w:val="28"/>
          <w:szCs w:val="28"/>
        </w:rPr>
      </w:pPr>
      <w:r>
        <w:rPr>
          <w:i/>
          <w:sz w:val="28"/>
          <w:szCs w:val="28"/>
        </w:rPr>
        <w:br w:type="page"/>
      </w:r>
    </w:p>
    <w:p w:rsidR="009B3083" w:rsidRDefault="009B3083" w:rsidP="009B3083">
      <w:pPr>
        <w:rPr>
          <w:rFonts w:ascii="Arial" w:hAnsi="Arial" w:cs="Arial"/>
          <w:sz w:val="40"/>
          <w:szCs w:val="40"/>
        </w:rPr>
      </w:pPr>
    </w:p>
    <w:p w:rsidR="009B3083" w:rsidRDefault="009B3083">
      <w:pPr>
        <w:spacing w:after="200"/>
        <w:rPr>
          <w:rFonts w:ascii="Arial" w:hAnsi="Arial" w:cs="Arial"/>
          <w:sz w:val="40"/>
          <w:szCs w:val="40"/>
        </w:rPr>
      </w:pPr>
      <w:r>
        <w:rPr>
          <w:rFonts w:ascii="Arial" w:hAnsi="Arial" w:cs="Arial"/>
          <w:sz w:val="40"/>
          <w:szCs w:val="40"/>
        </w:rPr>
        <w:br w:type="page"/>
      </w:r>
    </w:p>
    <w:p w:rsidR="008672AC" w:rsidRPr="00C45990" w:rsidRDefault="009B3083" w:rsidP="009B3083">
      <w:pPr>
        <w:rPr>
          <w:rFonts w:ascii="Arial" w:hAnsi="Arial" w:cs="Arial"/>
          <w:b/>
          <w:sz w:val="36"/>
          <w:szCs w:val="36"/>
        </w:rPr>
      </w:pPr>
      <w:r w:rsidRPr="00C45990">
        <w:rPr>
          <w:rFonts w:ascii="Arial" w:hAnsi="Arial" w:cs="Arial"/>
          <w:b/>
          <w:sz w:val="36"/>
          <w:szCs w:val="36"/>
        </w:rPr>
        <w:lastRenderedPageBreak/>
        <w:t>Resumen</w:t>
      </w:r>
    </w:p>
    <w:p w:rsidR="009B3083" w:rsidRDefault="009B3083" w:rsidP="009B3083">
      <w:pPr>
        <w:rPr>
          <w:rFonts w:ascii="Arial" w:hAnsi="Arial" w:cs="Arial"/>
          <w:sz w:val="24"/>
          <w:szCs w:val="24"/>
        </w:rPr>
      </w:pPr>
    </w:p>
    <w:p w:rsidR="00B80493" w:rsidRPr="009F02FE" w:rsidRDefault="00B80493" w:rsidP="009F02FE">
      <w:pPr>
        <w:jc w:val="both"/>
        <w:rPr>
          <w:rFonts w:cs="Times New Roman"/>
          <w:szCs w:val="25"/>
        </w:rPr>
      </w:pPr>
      <w:r w:rsidRPr="009F02FE">
        <w:rPr>
          <w:rFonts w:cs="Times New Roman"/>
          <w:szCs w:val="25"/>
        </w:rPr>
        <w:t>A lo largo de esta memoria se explicará el proceso de desarrollo de una aplicación web didáctica.</w:t>
      </w:r>
    </w:p>
    <w:p w:rsidR="00A641BC" w:rsidRPr="009F02FE" w:rsidRDefault="00A641BC" w:rsidP="009F02FE">
      <w:pPr>
        <w:jc w:val="both"/>
        <w:rPr>
          <w:rFonts w:cs="Times New Roman"/>
          <w:szCs w:val="25"/>
        </w:rPr>
      </w:pPr>
    </w:p>
    <w:p w:rsidR="00A641BC" w:rsidRPr="009F02FE" w:rsidRDefault="00A641BC" w:rsidP="009F02FE">
      <w:pPr>
        <w:jc w:val="both"/>
        <w:rPr>
          <w:rFonts w:cs="Times New Roman"/>
          <w:szCs w:val="25"/>
        </w:rPr>
      </w:pPr>
      <w:r w:rsidRPr="009F02FE">
        <w:rPr>
          <w:rFonts w:cs="Times New Roman"/>
          <w:szCs w:val="25"/>
        </w:rPr>
        <w:t>Esta aplicación tiene como objetivo mejorar la enseñanza y el aprendizaje de los alumnos mediante un juego de tablero por equipos.</w:t>
      </w:r>
    </w:p>
    <w:p w:rsidR="00F9768A" w:rsidRPr="009F02FE" w:rsidRDefault="00F9768A" w:rsidP="009F02FE">
      <w:pPr>
        <w:jc w:val="both"/>
        <w:rPr>
          <w:rFonts w:cs="Times New Roman"/>
          <w:szCs w:val="25"/>
        </w:rPr>
      </w:pPr>
    </w:p>
    <w:p w:rsidR="00F9768A" w:rsidRDefault="00F9768A" w:rsidP="009F02FE">
      <w:pPr>
        <w:jc w:val="both"/>
        <w:rPr>
          <w:rFonts w:cs="Times New Roman"/>
          <w:szCs w:val="25"/>
        </w:rPr>
      </w:pPr>
      <w:r w:rsidRPr="009F02FE">
        <w:rPr>
          <w:rFonts w:cs="Times New Roman"/>
          <w:szCs w:val="25"/>
        </w:rPr>
        <w:t>La mayoría de los alumnos a lo largo de nuestra carrera estudiantil (</w:t>
      </w:r>
      <w:r w:rsidR="00D14FA7">
        <w:rPr>
          <w:rFonts w:cs="Times New Roman"/>
          <w:szCs w:val="25"/>
        </w:rPr>
        <w:t>a cualquier nivel educativo</w:t>
      </w:r>
      <w:r w:rsidRPr="009F02FE">
        <w:rPr>
          <w:rFonts w:cs="Times New Roman"/>
          <w:szCs w:val="25"/>
        </w:rPr>
        <w:t xml:space="preserve">) </w:t>
      </w:r>
      <w:r w:rsidR="00D14FA7">
        <w:rPr>
          <w:rFonts w:cs="Times New Roman"/>
          <w:szCs w:val="25"/>
        </w:rPr>
        <w:t xml:space="preserve">se han encontrado, alguna vez, </w:t>
      </w:r>
      <w:r w:rsidRPr="009F02FE">
        <w:rPr>
          <w:rFonts w:cs="Times New Roman"/>
          <w:szCs w:val="25"/>
        </w:rPr>
        <w:t xml:space="preserve"> que el proce</w:t>
      </w:r>
      <w:r w:rsidR="00D14FA7">
        <w:rPr>
          <w:rFonts w:cs="Times New Roman"/>
          <w:szCs w:val="25"/>
        </w:rPr>
        <w:t xml:space="preserve">so de aprendizaje se </w:t>
      </w:r>
      <w:r w:rsidRPr="009F02FE">
        <w:rPr>
          <w:rFonts w:cs="Times New Roman"/>
          <w:szCs w:val="25"/>
        </w:rPr>
        <w:t xml:space="preserve"> puede hacer cuesta arriba debido a la forma de aprender o falta de motivación por una asignatura. Por este motivo, mediante un juego donde los diferentes alumnos se enfrentan en dos equipo respondiendo preguntas de la materia, se logra una mayor atención y motivación hacia la asignatura.</w:t>
      </w:r>
    </w:p>
    <w:p w:rsidR="009F02FE" w:rsidRDefault="009F02FE" w:rsidP="009F02FE">
      <w:pPr>
        <w:jc w:val="both"/>
        <w:rPr>
          <w:rFonts w:cs="Times New Roman"/>
          <w:szCs w:val="25"/>
        </w:rPr>
      </w:pPr>
    </w:p>
    <w:p w:rsidR="009F02FE" w:rsidRDefault="00D14FA7" w:rsidP="009F02FE">
      <w:pPr>
        <w:jc w:val="both"/>
        <w:rPr>
          <w:rFonts w:cs="Times New Roman"/>
          <w:szCs w:val="25"/>
        </w:rPr>
      </w:pPr>
      <w:r>
        <w:rPr>
          <w:rFonts w:cs="Times New Roman"/>
          <w:szCs w:val="25"/>
        </w:rPr>
        <w:t>En el juego que se nos presenta a continuación</w:t>
      </w:r>
      <w:r w:rsidR="009F02FE">
        <w:rPr>
          <w:rFonts w:cs="Times New Roman"/>
          <w:szCs w:val="25"/>
        </w:rPr>
        <w:t>, hay tanto preguntas individuales (en las que el alumno tendrá que demostrar los conceptos aprendidos para apoyar a su equipo) como grupales (donde todos los estudiantes de un equipo tendrán que colaborar entre ellos para conseguir avanzar, de esta manera también estimulamos el trabajo en equipo)</w:t>
      </w:r>
      <w:r>
        <w:rPr>
          <w:rFonts w:cs="Times New Roman"/>
          <w:szCs w:val="25"/>
        </w:rPr>
        <w:t xml:space="preserve">, estas se </w:t>
      </w:r>
      <w:r w:rsidR="009F02FE">
        <w:rPr>
          <w:rFonts w:cs="Times New Roman"/>
          <w:szCs w:val="25"/>
        </w:rPr>
        <w:t>tendrán que ir respondiendo para conseguir puntos para ganar.</w:t>
      </w:r>
    </w:p>
    <w:p w:rsidR="009F02FE" w:rsidRDefault="009F02FE" w:rsidP="009F02FE">
      <w:pPr>
        <w:jc w:val="both"/>
        <w:rPr>
          <w:rFonts w:cs="Times New Roman"/>
          <w:szCs w:val="25"/>
        </w:rPr>
      </w:pPr>
    </w:p>
    <w:p w:rsidR="009F02FE" w:rsidRDefault="009F02FE" w:rsidP="009F02FE">
      <w:pPr>
        <w:jc w:val="both"/>
        <w:rPr>
          <w:rFonts w:cs="Times New Roman"/>
          <w:szCs w:val="25"/>
        </w:rPr>
      </w:pPr>
      <w:r>
        <w:rPr>
          <w:rFonts w:cs="Times New Roman"/>
          <w:szCs w:val="25"/>
        </w:rPr>
        <w:t>El desarrollo de la aplicación se ha divido en tres partes principales.</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Por un lado, los diferentes menús para que el alumno y el profesor se puedan registrar y buscar la información necesaria acerca de la aplicación.</w:t>
      </w:r>
    </w:p>
    <w:p w:rsidR="009F02FE" w:rsidRPr="00440211" w:rsidRDefault="009F02FE" w:rsidP="00440211">
      <w:pPr>
        <w:pStyle w:val="Prrafodelista"/>
        <w:numPr>
          <w:ilvl w:val="0"/>
          <w:numId w:val="6"/>
        </w:numPr>
        <w:jc w:val="both"/>
        <w:rPr>
          <w:rFonts w:cs="Times New Roman"/>
          <w:szCs w:val="25"/>
        </w:rPr>
      </w:pPr>
      <w:r w:rsidRPr="00440211">
        <w:rPr>
          <w:rFonts w:cs="Times New Roman"/>
          <w:szCs w:val="25"/>
        </w:rPr>
        <w:t>La segunda parte fue diseñar la interfaz gráfica del tablero, que será donde se desarrolle toda la partida entre los alumnos.</w:t>
      </w:r>
    </w:p>
    <w:p w:rsidR="00F9768A" w:rsidRPr="00440211" w:rsidRDefault="009F02FE" w:rsidP="00440211">
      <w:pPr>
        <w:pStyle w:val="Prrafodelista"/>
        <w:numPr>
          <w:ilvl w:val="0"/>
          <w:numId w:val="6"/>
        </w:numPr>
        <w:jc w:val="both"/>
        <w:rPr>
          <w:rFonts w:cs="Times New Roman"/>
          <w:szCs w:val="25"/>
        </w:rPr>
      </w:pPr>
      <w:r w:rsidRPr="00440211">
        <w:rPr>
          <w:rFonts w:cs="Times New Roman"/>
          <w:szCs w:val="25"/>
        </w:rPr>
        <w:t xml:space="preserve">Y por último, el desarrollo del funcionamiento del juego. </w:t>
      </w:r>
    </w:p>
    <w:p w:rsidR="00634CED" w:rsidRDefault="007F389D" w:rsidP="009F02FE">
      <w:pPr>
        <w:jc w:val="both"/>
        <w:rPr>
          <w:rFonts w:cs="Times New Roman"/>
          <w:szCs w:val="25"/>
        </w:rPr>
      </w:pPr>
      <w:r>
        <w:rPr>
          <w:rFonts w:cs="Times New Roman"/>
          <w:szCs w:val="25"/>
        </w:rPr>
        <w:t>Para las dos primeras partes, se ha utilizado, sobre todo</w:t>
      </w:r>
      <w:del w:id="0" w:author="Maximiliano Paredes Velasco" w:date="2023-02-23T17:53:00Z">
        <w:r w:rsidDel="00AA3838">
          <w:rPr>
            <w:rFonts w:cs="Times New Roman"/>
            <w:szCs w:val="25"/>
          </w:rPr>
          <w:delText>s</w:delText>
        </w:r>
      </w:del>
      <w:r>
        <w:rPr>
          <w:rFonts w:cs="Times New Roman"/>
          <w:szCs w:val="25"/>
        </w:rPr>
        <w:t>, HTML y CSS, aunque algunas funciones han tenido que ser implementadas con Javascript,</w:t>
      </w:r>
      <w:r w:rsidR="00D656D0">
        <w:rPr>
          <w:rFonts w:cs="Times New Roman"/>
          <w:szCs w:val="25"/>
        </w:rPr>
        <w:t xml:space="preserve"> debido a que interactuaban con la base de datos o era necesario dotar de cierta interacción a la </w:t>
      </w:r>
      <w:commentRangeStart w:id="1"/>
      <w:del w:id="2" w:author="ivan del pino" w:date="2023-03-04T18:30:00Z">
        <w:r w:rsidR="00D656D0" w:rsidDel="000329C5">
          <w:rPr>
            <w:rFonts w:cs="Times New Roman"/>
            <w:szCs w:val="25"/>
          </w:rPr>
          <w:delText>sección</w:delText>
        </w:r>
        <w:commentRangeEnd w:id="1"/>
        <w:r w:rsidR="00AA3838" w:rsidDel="000329C5">
          <w:rPr>
            <w:rStyle w:val="Refdecomentario"/>
          </w:rPr>
          <w:commentReference w:id="1"/>
        </w:r>
      </w:del>
      <w:ins w:id="3" w:author="ivan del pino" w:date="2023-03-04T18:30:00Z">
        <w:r w:rsidR="000329C5">
          <w:rPr>
            <w:rFonts w:cs="Times New Roman"/>
            <w:szCs w:val="25"/>
          </w:rPr>
          <w:t>página web</w:t>
        </w:r>
      </w:ins>
      <w:r w:rsidR="00D656D0">
        <w:rPr>
          <w:rFonts w:cs="Times New Roman"/>
          <w:szCs w:val="25"/>
        </w:rPr>
        <w:t>,</w:t>
      </w:r>
      <w:r>
        <w:rPr>
          <w:rFonts w:cs="Times New Roman"/>
          <w:szCs w:val="25"/>
        </w:rPr>
        <w:t xml:space="preserve"> y para la tercera parte, se ha utilizado p</w:t>
      </w:r>
      <w:r w:rsidR="00440211">
        <w:rPr>
          <w:rFonts w:cs="Times New Roman"/>
          <w:szCs w:val="25"/>
        </w:rPr>
        <w:t xml:space="preserve">or completo Javascript, </w:t>
      </w:r>
      <w:r w:rsidR="00D656D0">
        <w:rPr>
          <w:rFonts w:cs="Times New Roman"/>
          <w:szCs w:val="25"/>
        </w:rPr>
        <w:t xml:space="preserve">ya </w:t>
      </w:r>
      <w:r w:rsidR="00440211">
        <w:rPr>
          <w:rFonts w:cs="Times New Roman"/>
          <w:szCs w:val="25"/>
        </w:rPr>
        <w:t>que da l</w:t>
      </w:r>
      <w:r>
        <w:rPr>
          <w:rFonts w:cs="Times New Roman"/>
          <w:szCs w:val="25"/>
        </w:rPr>
        <w:t>a opción de poder manejar los diferentes elementos de la página y darles l</w:t>
      </w:r>
      <w:r w:rsidR="00D656D0">
        <w:rPr>
          <w:rFonts w:cs="Times New Roman"/>
          <w:szCs w:val="25"/>
        </w:rPr>
        <w:t xml:space="preserve">a funcionalidad que se requiera, </w:t>
      </w:r>
      <w:commentRangeStart w:id="4"/>
      <w:r w:rsidR="00D656D0">
        <w:rPr>
          <w:rFonts w:cs="Times New Roman"/>
          <w:szCs w:val="25"/>
        </w:rPr>
        <w:t xml:space="preserve">ya que era necesario acceder a la base de datos con bastante frecuencia </w:t>
      </w:r>
      <w:ins w:id="5" w:author="ivan del pino" w:date="2023-03-04T18:32:00Z">
        <w:r w:rsidR="000329C5">
          <w:rPr>
            <w:rFonts w:cs="Times New Roman"/>
            <w:szCs w:val="25"/>
          </w:rPr>
          <w:t xml:space="preserve">para actualizarlos, </w:t>
        </w:r>
      </w:ins>
      <w:r w:rsidR="00D656D0">
        <w:rPr>
          <w:rFonts w:cs="Times New Roman"/>
          <w:szCs w:val="25"/>
        </w:rPr>
        <w:t>y</w:t>
      </w:r>
      <w:ins w:id="6" w:author="ivan del pino" w:date="2023-03-04T18:30:00Z">
        <w:r w:rsidR="000329C5">
          <w:rPr>
            <w:rFonts w:cs="Times New Roman"/>
            <w:szCs w:val="25"/>
          </w:rPr>
          <w:t xml:space="preserve">, dependiendo </w:t>
        </w:r>
      </w:ins>
      <w:ins w:id="7" w:author="ivan del pino" w:date="2023-03-04T18:31:00Z">
        <w:r w:rsidR="000329C5">
          <w:rPr>
            <w:rFonts w:cs="Times New Roman"/>
            <w:szCs w:val="25"/>
          </w:rPr>
          <w:t>de las circunstancias que iban ocurriendo a lo largo de la partida</w:t>
        </w:r>
      </w:ins>
      <w:ins w:id="8" w:author="ivan del pino" w:date="2023-03-04T18:32:00Z">
        <w:r w:rsidR="000329C5">
          <w:rPr>
            <w:rFonts w:cs="Times New Roman"/>
            <w:szCs w:val="25"/>
          </w:rPr>
          <w:t xml:space="preserve">, acceder para conocer el valor de estos, </w:t>
        </w:r>
      </w:ins>
      <w:r w:rsidR="00D656D0">
        <w:rPr>
          <w:rFonts w:cs="Times New Roman"/>
          <w:szCs w:val="25"/>
        </w:rPr>
        <w:t xml:space="preserve"> </w:t>
      </w:r>
      <w:del w:id="9" w:author="ivan del pino" w:date="2023-03-04T18:32:00Z">
        <w:r w:rsidR="00D656D0" w:rsidDel="000329C5">
          <w:rPr>
            <w:rFonts w:cs="Times New Roman"/>
            <w:szCs w:val="25"/>
          </w:rPr>
          <w:delText xml:space="preserve">realizar </w:delText>
        </w:r>
        <w:r w:rsidR="00D656D0" w:rsidDel="000329C5">
          <w:rPr>
            <w:rFonts w:cs="Times New Roman"/>
            <w:szCs w:val="25"/>
          </w:rPr>
          <w:lastRenderedPageBreak/>
          <w:delText xml:space="preserve">acciones en cuestión de los datos de esta o de diferentes circunstancias que iban ocurriendo a lo largo del juego, </w:delText>
        </w:r>
      </w:del>
      <w:r w:rsidR="00D656D0">
        <w:rPr>
          <w:rFonts w:cs="Times New Roman"/>
          <w:szCs w:val="25"/>
        </w:rPr>
        <w:t>y este lenguaje era capaz de transmitir esta funcionalidad a la página.</w:t>
      </w:r>
      <w:commentRangeEnd w:id="4"/>
      <w:r w:rsidR="00AA3838">
        <w:rPr>
          <w:rStyle w:val="Refdecomentario"/>
        </w:rPr>
        <w:commentReference w:id="4"/>
      </w:r>
    </w:p>
    <w:p w:rsidR="004F66DA" w:rsidRPr="004F66DA" w:rsidRDefault="00634CED" w:rsidP="004F66DA">
      <w:pPr>
        <w:spacing w:after="200"/>
        <w:rPr>
          <w:rFonts w:cs="Times New Roman"/>
          <w:szCs w:val="25"/>
        </w:rPr>
      </w:pPr>
      <w:r>
        <w:rPr>
          <w:rFonts w:cs="Times New Roman"/>
          <w:szCs w:val="25"/>
        </w:rPr>
        <w:br w:type="page"/>
      </w:r>
    </w:p>
    <w:sdt>
      <w:sdtPr>
        <w:id w:val="442996641"/>
        <w:docPartObj>
          <w:docPartGallery w:val="Table of Contents"/>
          <w:docPartUnique/>
        </w:docPartObj>
      </w:sdtPr>
      <w:sdtContent>
        <w:p w:rsidR="004F66DA" w:rsidRPr="004F66DA" w:rsidRDefault="004F66DA" w:rsidP="004F66DA">
          <w:pPr>
            <w:rPr>
              <w:rFonts w:ascii="Arial" w:hAnsi="Arial" w:cs="Arial"/>
              <w:b/>
              <w:sz w:val="40"/>
              <w:szCs w:val="40"/>
            </w:rPr>
          </w:pPr>
          <w:r w:rsidRPr="00C45990">
            <w:rPr>
              <w:rFonts w:ascii="Arial" w:hAnsi="Arial" w:cs="Arial"/>
              <w:b/>
              <w:sz w:val="36"/>
              <w:szCs w:val="36"/>
            </w:rPr>
            <w:t>Índice</w:t>
          </w:r>
        </w:p>
        <w:p w:rsidR="00BC1660" w:rsidRDefault="00D74588">
          <w:pPr>
            <w:pStyle w:val="TDC1"/>
            <w:tabs>
              <w:tab w:val="right" w:leader="dot" w:pos="8494"/>
            </w:tabs>
            <w:rPr>
              <w:rFonts w:asciiTheme="minorHAnsi" w:eastAsiaTheme="minorEastAsia" w:hAnsiTheme="minorHAnsi"/>
              <w:noProof/>
              <w:sz w:val="22"/>
              <w:lang w:eastAsia="es-ES"/>
            </w:rPr>
          </w:pPr>
          <w:r>
            <w:fldChar w:fldCharType="begin"/>
          </w:r>
          <w:r w:rsidR="004F66DA">
            <w:instrText xml:space="preserve"> TOC \o "1-3" \h \z \u </w:instrText>
          </w:r>
          <w:r>
            <w:fldChar w:fldCharType="separate"/>
          </w:r>
          <w:hyperlink w:anchor="_Toc125576601" w:history="1">
            <w:r w:rsidR="00BC1660" w:rsidRPr="000017FF">
              <w:rPr>
                <w:rStyle w:val="Hipervnculo"/>
                <w:noProof/>
              </w:rPr>
              <w:t>Capítulo 1: Introducción</w:t>
            </w:r>
            <w:r w:rsidR="00BC1660">
              <w:rPr>
                <w:noProof/>
                <w:webHidden/>
              </w:rPr>
              <w:tab/>
            </w:r>
            <w:r>
              <w:rPr>
                <w:noProof/>
                <w:webHidden/>
              </w:rPr>
              <w:fldChar w:fldCharType="begin"/>
            </w:r>
            <w:r w:rsidR="00BC1660">
              <w:rPr>
                <w:noProof/>
                <w:webHidden/>
              </w:rPr>
              <w:instrText xml:space="preserve"> PAGEREF _Toc125576601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D74588">
          <w:pPr>
            <w:pStyle w:val="TDC2"/>
            <w:tabs>
              <w:tab w:val="left" w:pos="880"/>
              <w:tab w:val="right" w:leader="dot" w:pos="8494"/>
            </w:tabs>
            <w:rPr>
              <w:rFonts w:asciiTheme="minorHAnsi" w:eastAsiaTheme="minorEastAsia" w:hAnsiTheme="minorHAnsi"/>
              <w:noProof/>
              <w:sz w:val="22"/>
              <w:lang w:eastAsia="es-ES"/>
            </w:rPr>
          </w:pPr>
          <w:hyperlink w:anchor="_Toc125576602" w:history="1">
            <w:r w:rsidR="00BC1660" w:rsidRPr="000017FF">
              <w:rPr>
                <w:rStyle w:val="Hipervnculo"/>
                <w:noProof/>
              </w:rPr>
              <w:t>1.1</w:t>
            </w:r>
            <w:r w:rsidR="00BC1660">
              <w:rPr>
                <w:rFonts w:asciiTheme="minorHAnsi" w:eastAsiaTheme="minorEastAsia" w:hAnsiTheme="minorHAnsi"/>
                <w:noProof/>
                <w:sz w:val="22"/>
                <w:lang w:eastAsia="es-ES"/>
              </w:rPr>
              <w:tab/>
            </w:r>
            <w:r w:rsidR="00BC1660" w:rsidRPr="000017FF">
              <w:rPr>
                <w:rStyle w:val="Hipervnculo"/>
                <w:noProof/>
              </w:rPr>
              <w:t>Motivación</w:t>
            </w:r>
            <w:r w:rsidR="00BC1660">
              <w:rPr>
                <w:noProof/>
                <w:webHidden/>
              </w:rPr>
              <w:tab/>
            </w:r>
            <w:r>
              <w:rPr>
                <w:noProof/>
                <w:webHidden/>
              </w:rPr>
              <w:fldChar w:fldCharType="begin"/>
            </w:r>
            <w:r w:rsidR="00BC1660">
              <w:rPr>
                <w:noProof/>
                <w:webHidden/>
              </w:rPr>
              <w:instrText xml:space="preserve"> PAGEREF _Toc125576602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D74588">
          <w:pPr>
            <w:pStyle w:val="TDC2"/>
            <w:tabs>
              <w:tab w:val="left" w:pos="880"/>
              <w:tab w:val="right" w:leader="dot" w:pos="8494"/>
            </w:tabs>
            <w:rPr>
              <w:rFonts w:asciiTheme="minorHAnsi" w:eastAsiaTheme="minorEastAsia" w:hAnsiTheme="minorHAnsi"/>
              <w:noProof/>
              <w:sz w:val="22"/>
              <w:lang w:eastAsia="es-ES"/>
            </w:rPr>
          </w:pPr>
          <w:hyperlink w:anchor="_Toc125576603" w:history="1">
            <w:r w:rsidR="00BC1660" w:rsidRPr="000017FF">
              <w:rPr>
                <w:rStyle w:val="Hipervnculo"/>
                <w:noProof/>
              </w:rPr>
              <w:t>1.2</w:t>
            </w:r>
            <w:r w:rsidR="00BC1660">
              <w:rPr>
                <w:rFonts w:asciiTheme="minorHAnsi" w:eastAsiaTheme="minorEastAsia" w:hAnsiTheme="minorHAnsi"/>
                <w:noProof/>
                <w:sz w:val="22"/>
                <w:lang w:eastAsia="es-ES"/>
              </w:rPr>
              <w:tab/>
            </w:r>
            <w:r w:rsidR="00BC1660" w:rsidRPr="000017FF">
              <w:rPr>
                <w:rStyle w:val="Hipervnculo"/>
                <w:noProof/>
              </w:rPr>
              <w:t>Objetivos</w:t>
            </w:r>
            <w:r w:rsidR="00BC1660">
              <w:rPr>
                <w:noProof/>
                <w:webHidden/>
              </w:rPr>
              <w:tab/>
            </w:r>
            <w:r>
              <w:rPr>
                <w:noProof/>
                <w:webHidden/>
              </w:rPr>
              <w:fldChar w:fldCharType="begin"/>
            </w:r>
            <w:r w:rsidR="00BC1660">
              <w:rPr>
                <w:noProof/>
                <w:webHidden/>
              </w:rPr>
              <w:instrText xml:space="preserve"> PAGEREF _Toc125576603 \h </w:instrText>
            </w:r>
            <w:r>
              <w:rPr>
                <w:noProof/>
                <w:webHidden/>
              </w:rPr>
            </w:r>
            <w:r>
              <w:rPr>
                <w:noProof/>
                <w:webHidden/>
              </w:rPr>
              <w:fldChar w:fldCharType="separate"/>
            </w:r>
            <w:r w:rsidR="00BC1660">
              <w:rPr>
                <w:noProof/>
                <w:webHidden/>
              </w:rPr>
              <w:t>11</w:t>
            </w:r>
            <w:r>
              <w:rPr>
                <w:noProof/>
                <w:webHidden/>
              </w:rPr>
              <w:fldChar w:fldCharType="end"/>
            </w:r>
          </w:hyperlink>
        </w:p>
        <w:p w:rsidR="00BC1660" w:rsidRDefault="00D74588">
          <w:pPr>
            <w:pStyle w:val="TDC2"/>
            <w:tabs>
              <w:tab w:val="left" w:pos="880"/>
              <w:tab w:val="right" w:leader="dot" w:pos="8494"/>
            </w:tabs>
            <w:rPr>
              <w:rFonts w:asciiTheme="minorHAnsi" w:eastAsiaTheme="minorEastAsia" w:hAnsiTheme="minorHAnsi"/>
              <w:noProof/>
              <w:sz w:val="22"/>
              <w:lang w:eastAsia="es-ES"/>
            </w:rPr>
          </w:pPr>
          <w:hyperlink w:anchor="_Toc125576604" w:history="1">
            <w:r w:rsidR="00BC1660" w:rsidRPr="000017FF">
              <w:rPr>
                <w:rStyle w:val="Hipervnculo"/>
                <w:noProof/>
              </w:rPr>
              <w:t>1.3</w:t>
            </w:r>
            <w:r w:rsidR="00BC1660">
              <w:rPr>
                <w:rFonts w:asciiTheme="minorHAnsi" w:eastAsiaTheme="minorEastAsia" w:hAnsiTheme="minorHAnsi"/>
                <w:noProof/>
                <w:sz w:val="22"/>
                <w:lang w:eastAsia="es-ES"/>
              </w:rPr>
              <w:tab/>
            </w:r>
            <w:r w:rsidR="00BC1660" w:rsidRPr="000017FF">
              <w:rPr>
                <w:rStyle w:val="Hipervnculo"/>
                <w:noProof/>
              </w:rPr>
              <w:t>Firebase</w:t>
            </w:r>
            <w:r w:rsidR="00BC1660">
              <w:rPr>
                <w:noProof/>
                <w:webHidden/>
              </w:rPr>
              <w:tab/>
            </w:r>
            <w:r>
              <w:rPr>
                <w:noProof/>
                <w:webHidden/>
              </w:rPr>
              <w:fldChar w:fldCharType="begin"/>
            </w:r>
            <w:r w:rsidR="00BC1660">
              <w:rPr>
                <w:noProof/>
                <w:webHidden/>
              </w:rPr>
              <w:instrText xml:space="preserve"> PAGEREF _Toc125576604 \h </w:instrText>
            </w:r>
            <w:r>
              <w:rPr>
                <w:noProof/>
                <w:webHidden/>
              </w:rPr>
            </w:r>
            <w:r>
              <w:rPr>
                <w:noProof/>
                <w:webHidden/>
              </w:rPr>
              <w:fldChar w:fldCharType="separate"/>
            </w:r>
            <w:r w:rsidR="00BC1660">
              <w:rPr>
                <w:noProof/>
                <w:webHidden/>
              </w:rPr>
              <w:t>12</w:t>
            </w:r>
            <w:r>
              <w:rPr>
                <w:noProof/>
                <w:webHidden/>
              </w:rPr>
              <w:fldChar w:fldCharType="end"/>
            </w:r>
          </w:hyperlink>
        </w:p>
        <w:p w:rsidR="00BC1660" w:rsidRDefault="00D74588">
          <w:pPr>
            <w:pStyle w:val="TDC1"/>
            <w:tabs>
              <w:tab w:val="right" w:leader="dot" w:pos="8494"/>
            </w:tabs>
            <w:rPr>
              <w:rFonts w:asciiTheme="minorHAnsi" w:eastAsiaTheme="minorEastAsia" w:hAnsiTheme="minorHAnsi"/>
              <w:noProof/>
              <w:sz w:val="22"/>
              <w:lang w:eastAsia="es-ES"/>
            </w:rPr>
          </w:pPr>
          <w:hyperlink w:anchor="_Toc125576605" w:history="1">
            <w:r w:rsidR="00BC1660" w:rsidRPr="000017FF">
              <w:rPr>
                <w:rStyle w:val="Hipervnculo"/>
                <w:noProof/>
              </w:rPr>
              <w:t>Capítulo 2: Fundamentos</w:t>
            </w:r>
            <w:r w:rsidR="00BC1660">
              <w:rPr>
                <w:noProof/>
                <w:webHidden/>
              </w:rPr>
              <w:tab/>
            </w:r>
            <w:r>
              <w:rPr>
                <w:noProof/>
                <w:webHidden/>
              </w:rPr>
              <w:fldChar w:fldCharType="begin"/>
            </w:r>
            <w:r w:rsidR="00BC1660">
              <w:rPr>
                <w:noProof/>
                <w:webHidden/>
              </w:rPr>
              <w:instrText xml:space="preserve"> PAGEREF _Toc125576605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74588">
          <w:pPr>
            <w:pStyle w:val="TDC2"/>
            <w:tabs>
              <w:tab w:val="right" w:leader="dot" w:pos="8494"/>
            </w:tabs>
            <w:rPr>
              <w:rFonts w:asciiTheme="minorHAnsi" w:eastAsiaTheme="minorEastAsia" w:hAnsiTheme="minorHAnsi"/>
              <w:noProof/>
              <w:sz w:val="22"/>
              <w:lang w:eastAsia="es-ES"/>
            </w:rPr>
          </w:pPr>
          <w:hyperlink w:anchor="_Toc125576606" w:history="1">
            <w:r w:rsidR="00BC1660" w:rsidRPr="000017FF">
              <w:rPr>
                <w:rStyle w:val="Hipervnculo"/>
                <w:noProof/>
              </w:rPr>
              <w:t>2.1 Tecnologías</w:t>
            </w:r>
            <w:r w:rsidR="00BC1660">
              <w:rPr>
                <w:noProof/>
                <w:webHidden/>
              </w:rPr>
              <w:tab/>
            </w:r>
            <w:r>
              <w:rPr>
                <w:noProof/>
                <w:webHidden/>
              </w:rPr>
              <w:fldChar w:fldCharType="begin"/>
            </w:r>
            <w:r w:rsidR="00BC1660">
              <w:rPr>
                <w:noProof/>
                <w:webHidden/>
              </w:rPr>
              <w:instrText xml:space="preserve"> PAGEREF _Toc125576606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07" w:history="1">
            <w:r w:rsidR="00BC1660" w:rsidRPr="000017FF">
              <w:rPr>
                <w:rStyle w:val="Hipervnculo"/>
                <w:noProof/>
              </w:rPr>
              <w:t>2.1.1 Lenguaje HTML</w:t>
            </w:r>
            <w:r w:rsidR="00BC1660">
              <w:rPr>
                <w:noProof/>
                <w:webHidden/>
              </w:rPr>
              <w:tab/>
            </w:r>
            <w:r>
              <w:rPr>
                <w:noProof/>
                <w:webHidden/>
              </w:rPr>
              <w:fldChar w:fldCharType="begin"/>
            </w:r>
            <w:r w:rsidR="00BC1660">
              <w:rPr>
                <w:noProof/>
                <w:webHidden/>
              </w:rPr>
              <w:instrText xml:space="preserve"> PAGEREF _Toc125576607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08" w:history="1">
            <w:r w:rsidR="00BC1660" w:rsidRPr="000017FF">
              <w:rPr>
                <w:rStyle w:val="Hipervnculo"/>
                <w:noProof/>
              </w:rPr>
              <w:t>2.1.2 Lenguaje CSS</w:t>
            </w:r>
            <w:r w:rsidR="00BC1660">
              <w:rPr>
                <w:noProof/>
                <w:webHidden/>
              </w:rPr>
              <w:tab/>
            </w:r>
            <w:r>
              <w:rPr>
                <w:noProof/>
                <w:webHidden/>
              </w:rPr>
              <w:fldChar w:fldCharType="begin"/>
            </w:r>
            <w:r w:rsidR="00BC1660">
              <w:rPr>
                <w:noProof/>
                <w:webHidden/>
              </w:rPr>
              <w:instrText xml:space="preserve"> PAGEREF _Toc125576608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09" w:history="1">
            <w:r w:rsidR="00BC1660" w:rsidRPr="000017FF">
              <w:rPr>
                <w:rStyle w:val="Hipervnculo"/>
                <w:noProof/>
              </w:rPr>
              <w:t>2.1.3 Lenguaje Javascript</w:t>
            </w:r>
            <w:r w:rsidR="00BC1660">
              <w:rPr>
                <w:noProof/>
                <w:webHidden/>
              </w:rPr>
              <w:tab/>
            </w:r>
            <w:r>
              <w:rPr>
                <w:noProof/>
                <w:webHidden/>
              </w:rPr>
              <w:fldChar w:fldCharType="begin"/>
            </w:r>
            <w:r w:rsidR="00BC1660">
              <w:rPr>
                <w:noProof/>
                <w:webHidden/>
              </w:rPr>
              <w:instrText xml:space="preserve"> PAGEREF _Toc125576609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10" w:history="1">
            <w:r w:rsidR="00BC1660" w:rsidRPr="000017FF">
              <w:rPr>
                <w:rStyle w:val="Hipervnculo"/>
                <w:noProof/>
              </w:rPr>
              <w:t>2.1.4 Visual Studio Code</w:t>
            </w:r>
            <w:r w:rsidR="00BC1660">
              <w:rPr>
                <w:noProof/>
                <w:webHidden/>
              </w:rPr>
              <w:tab/>
            </w:r>
            <w:r>
              <w:rPr>
                <w:noProof/>
                <w:webHidden/>
              </w:rPr>
              <w:fldChar w:fldCharType="begin"/>
            </w:r>
            <w:r w:rsidR="00BC1660">
              <w:rPr>
                <w:noProof/>
                <w:webHidden/>
              </w:rPr>
              <w:instrText xml:space="preserve"> PAGEREF _Toc125576610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11" w:history="1">
            <w:r w:rsidR="00BC1660" w:rsidRPr="000017FF">
              <w:rPr>
                <w:rStyle w:val="Hipervnculo"/>
                <w:noProof/>
              </w:rPr>
              <w:t>2.1.5 Firebase</w:t>
            </w:r>
            <w:r w:rsidR="00BC1660">
              <w:rPr>
                <w:noProof/>
                <w:webHidden/>
              </w:rPr>
              <w:tab/>
            </w:r>
            <w:r>
              <w:rPr>
                <w:noProof/>
                <w:webHidden/>
              </w:rPr>
              <w:fldChar w:fldCharType="begin"/>
            </w:r>
            <w:r w:rsidR="00BC1660">
              <w:rPr>
                <w:noProof/>
                <w:webHidden/>
              </w:rPr>
              <w:instrText xml:space="preserve"> PAGEREF _Toc125576611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12" w:history="1">
            <w:r w:rsidR="00BC1660" w:rsidRPr="000017FF">
              <w:rPr>
                <w:rStyle w:val="Hipervnculo"/>
                <w:noProof/>
              </w:rPr>
              <w:t>2.1.6 Justinmind</w:t>
            </w:r>
            <w:r w:rsidR="00BC1660">
              <w:rPr>
                <w:noProof/>
                <w:webHidden/>
              </w:rPr>
              <w:tab/>
            </w:r>
            <w:r>
              <w:rPr>
                <w:noProof/>
                <w:webHidden/>
              </w:rPr>
              <w:fldChar w:fldCharType="begin"/>
            </w:r>
            <w:r w:rsidR="00BC1660">
              <w:rPr>
                <w:noProof/>
                <w:webHidden/>
              </w:rPr>
              <w:instrText xml:space="preserve"> PAGEREF _Toc125576612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13" w:history="1">
            <w:r w:rsidR="00BC1660" w:rsidRPr="000017FF">
              <w:rPr>
                <w:rStyle w:val="Hipervnculo"/>
                <w:noProof/>
              </w:rPr>
              <w:t>2.1.7 Neocities</w:t>
            </w:r>
            <w:r w:rsidR="00BC1660">
              <w:rPr>
                <w:noProof/>
                <w:webHidden/>
              </w:rPr>
              <w:tab/>
            </w:r>
            <w:r>
              <w:rPr>
                <w:noProof/>
                <w:webHidden/>
              </w:rPr>
              <w:fldChar w:fldCharType="begin"/>
            </w:r>
            <w:r w:rsidR="00BC1660">
              <w:rPr>
                <w:noProof/>
                <w:webHidden/>
              </w:rPr>
              <w:instrText xml:space="preserve"> PAGEREF _Toc125576613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14" w:history="1">
            <w:r w:rsidR="00BC1660" w:rsidRPr="000017FF">
              <w:rPr>
                <w:rStyle w:val="Hipervnculo"/>
                <w:noProof/>
              </w:rPr>
              <w:t>2.1.8 GitHub</w:t>
            </w:r>
            <w:r w:rsidR="00BC1660">
              <w:rPr>
                <w:noProof/>
                <w:webHidden/>
              </w:rPr>
              <w:tab/>
            </w:r>
            <w:r>
              <w:rPr>
                <w:noProof/>
                <w:webHidden/>
              </w:rPr>
              <w:fldChar w:fldCharType="begin"/>
            </w:r>
            <w:r w:rsidR="00BC1660">
              <w:rPr>
                <w:noProof/>
                <w:webHidden/>
              </w:rPr>
              <w:instrText xml:space="preserve"> PAGEREF _Toc125576614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D74588">
          <w:pPr>
            <w:pStyle w:val="TDC1"/>
            <w:tabs>
              <w:tab w:val="right" w:leader="dot" w:pos="8494"/>
            </w:tabs>
            <w:rPr>
              <w:rFonts w:asciiTheme="minorHAnsi" w:eastAsiaTheme="minorEastAsia" w:hAnsiTheme="minorHAnsi"/>
              <w:noProof/>
              <w:sz w:val="22"/>
              <w:lang w:eastAsia="es-ES"/>
            </w:rPr>
          </w:pPr>
          <w:hyperlink w:anchor="_Toc125576615" w:history="1">
            <w:r w:rsidR="00BC1660" w:rsidRPr="000017FF">
              <w:rPr>
                <w:rStyle w:val="Hipervnculo"/>
                <w:noProof/>
              </w:rPr>
              <w:t>Capítulo 3: Descripción de la aplicación</w:t>
            </w:r>
            <w:r w:rsidR="00BC1660">
              <w:rPr>
                <w:noProof/>
                <w:webHidden/>
              </w:rPr>
              <w:tab/>
            </w:r>
            <w:r>
              <w:rPr>
                <w:noProof/>
                <w:webHidden/>
              </w:rPr>
              <w:fldChar w:fldCharType="begin"/>
            </w:r>
            <w:r w:rsidR="00BC1660">
              <w:rPr>
                <w:noProof/>
                <w:webHidden/>
              </w:rPr>
              <w:instrText xml:space="preserve"> PAGEREF _Toc125576615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D74588">
          <w:pPr>
            <w:pStyle w:val="TDC2"/>
            <w:tabs>
              <w:tab w:val="right" w:leader="dot" w:pos="8494"/>
            </w:tabs>
            <w:rPr>
              <w:rFonts w:asciiTheme="minorHAnsi" w:eastAsiaTheme="minorEastAsia" w:hAnsiTheme="minorHAnsi"/>
              <w:noProof/>
              <w:sz w:val="22"/>
              <w:lang w:eastAsia="es-ES"/>
            </w:rPr>
          </w:pPr>
          <w:hyperlink w:anchor="_Toc125576616" w:history="1">
            <w:r w:rsidR="00BC1660" w:rsidRPr="000017FF">
              <w:rPr>
                <w:rStyle w:val="Hipervnculo"/>
                <w:noProof/>
              </w:rPr>
              <w:t>3.1 Metodología de trabajo</w:t>
            </w:r>
            <w:r w:rsidR="00BC1660">
              <w:rPr>
                <w:noProof/>
                <w:webHidden/>
              </w:rPr>
              <w:tab/>
            </w:r>
            <w:r>
              <w:rPr>
                <w:noProof/>
                <w:webHidden/>
              </w:rPr>
              <w:fldChar w:fldCharType="begin"/>
            </w:r>
            <w:r w:rsidR="00BC1660">
              <w:rPr>
                <w:noProof/>
                <w:webHidden/>
              </w:rPr>
              <w:instrText xml:space="preserve"> PAGEREF _Toc125576616 \h </w:instrText>
            </w:r>
            <w:r>
              <w:rPr>
                <w:noProof/>
                <w:webHidden/>
              </w:rPr>
            </w:r>
            <w:r>
              <w:rPr>
                <w:noProof/>
                <w:webHidden/>
              </w:rPr>
              <w:fldChar w:fldCharType="separate"/>
            </w:r>
            <w:r w:rsidR="00BC1660">
              <w:rPr>
                <w:noProof/>
                <w:webHidden/>
              </w:rPr>
              <w:t>22</w:t>
            </w:r>
            <w:r>
              <w:rPr>
                <w:noProof/>
                <w:webHidden/>
              </w:rPr>
              <w:fldChar w:fldCharType="end"/>
            </w:r>
          </w:hyperlink>
        </w:p>
        <w:p w:rsidR="00BC1660" w:rsidRDefault="00D74588">
          <w:pPr>
            <w:pStyle w:val="TDC2"/>
            <w:tabs>
              <w:tab w:val="right" w:leader="dot" w:pos="8494"/>
            </w:tabs>
            <w:rPr>
              <w:rFonts w:asciiTheme="minorHAnsi" w:eastAsiaTheme="minorEastAsia" w:hAnsiTheme="minorHAnsi"/>
              <w:noProof/>
              <w:sz w:val="22"/>
              <w:lang w:eastAsia="es-ES"/>
            </w:rPr>
          </w:pPr>
          <w:hyperlink w:anchor="_Toc125576617" w:history="1">
            <w:r w:rsidR="00BC1660" w:rsidRPr="000017FF">
              <w:rPr>
                <w:rStyle w:val="Hipervnculo"/>
                <w:noProof/>
              </w:rPr>
              <w:t>3.2 Inicio del proyecto</w:t>
            </w:r>
            <w:r w:rsidR="00BC1660">
              <w:rPr>
                <w:noProof/>
                <w:webHidden/>
              </w:rPr>
              <w:tab/>
            </w:r>
            <w:r>
              <w:rPr>
                <w:noProof/>
                <w:webHidden/>
              </w:rPr>
              <w:fldChar w:fldCharType="begin"/>
            </w:r>
            <w:r w:rsidR="00BC1660">
              <w:rPr>
                <w:noProof/>
                <w:webHidden/>
              </w:rPr>
              <w:instrText xml:space="preserve"> PAGEREF _Toc125576617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D74588">
          <w:pPr>
            <w:pStyle w:val="TDC2"/>
            <w:tabs>
              <w:tab w:val="right" w:leader="dot" w:pos="8494"/>
            </w:tabs>
            <w:rPr>
              <w:rFonts w:asciiTheme="minorHAnsi" w:eastAsiaTheme="minorEastAsia" w:hAnsiTheme="minorHAnsi"/>
              <w:noProof/>
              <w:sz w:val="22"/>
              <w:lang w:eastAsia="es-ES"/>
            </w:rPr>
          </w:pPr>
          <w:hyperlink w:anchor="_Toc125576618" w:history="1">
            <w:r w:rsidR="00BC1660" w:rsidRPr="000017FF">
              <w:rPr>
                <w:rStyle w:val="Hipervnculo"/>
                <w:noProof/>
              </w:rPr>
              <w:t>3.3 Desarrollo y construcción</w:t>
            </w:r>
            <w:r w:rsidR="00BC1660">
              <w:rPr>
                <w:noProof/>
                <w:webHidden/>
              </w:rPr>
              <w:tab/>
            </w:r>
            <w:r>
              <w:rPr>
                <w:noProof/>
                <w:webHidden/>
              </w:rPr>
              <w:fldChar w:fldCharType="begin"/>
            </w:r>
            <w:r w:rsidR="00BC1660">
              <w:rPr>
                <w:noProof/>
                <w:webHidden/>
              </w:rPr>
              <w:instrText xml:space="preserve"> PAGEREF _Toc125576618 \h </w:instrText>
            </w:r>
            <w:r>
              <w:rPr>
                <w:noProof/>
                <w:webHidden/>
              </w:rPr>
            </w:r>
            <w:r>
              <w:rPr>
                <w:noProof/>
                <w:webHidden/>
              </w:rPr>
              <w:fldChar w:fldCharType="separate"/>
            </w:r>
            <w:r w:rsidR="00BC1660">
              <w:rPr>
                <w:noProof/>
                <w:webHidden/>
              </w:rPr>
              <w:t>23</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19" w:history="1">
            <w:r w:rsidR="00BC1660" w:rsidRPr="000017FF">
              <w:rPr>
                <w:rStyle w:val="Hipervnculo"/>
                <w:noProof/>
              </w:rPr>
              <w:t>3.3.1 Prototipo</w:t>
            </w:r>
            <w:r w:rsidR="00BC1660">
              <w:rPr>
                <w:noProof/>
                <w:webHidden/>
              </w:rPr>
              <w:tab/>
            </w:r>
            <w:r>
              <w:rPr>
                <w:noProof/>
                <w:webHidden/>
              </w:rPr>
              <w:fldChar w:fldCharType="begin"/>
            </w:r>
            <w:r w:rsidR="00BC1660">
              <w:rPr>
                <w:noProof/>
                <w:webHidden/>
              </w:rPr>
              <w:instrText xml:space="preserve"> PAGEREF _Toc125576619 \h </w:instrText>
            </w:r>
            <w:r>
              <w:rPr>
                <w:noProof/>
                <w:webHidden/>
              </w:rPr>
            </w:r>
            <w:r>
              <w:rPr>
                <w:noProof/>
                <w:webHidden/>
              </w:rPr>
              <w:fldChar w:fldCharType="separate"/>
            </w:r>
            <w:r w:rsidR="00BC1660">
              <w:rPr>
                <w:noProof/>
                <w:webHidden/>
              </w:rPr>
              <w:t>24</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20" w:history="1">
            <w:r w:rsidR="00BC1660" w:rsidRPr="000017FF">
              <w:rPr>
                <w:rStyle w:val="Hipervnculo"/>
                <w:noProof/>
              </w:rPr>
              <w:t>3.3.2 Firebase</w:t>
            </w:r>
            <w:r w:rsidR="00BC1660">
              <w:rPr>
                <w:noProof/>
                <w:webHidden/>
              </w:rPr>
              <w:tab/>
            </w:r>
            <w:r>
              <w:rPr>
                <w:noProof/>
                <w:webHidden/>
              </w:rPr>
              <w:fldChar w:fldCharType="begin"/>
            </w:r>
            <w:r w:rsidR="00BC1660">
              <w:rPr>
                <w:noProof/>
                <w:webHidden/>
              </w:rPr>
              <w:instrText xml:space="preserve"> PAGEREF _Toc125576620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21" w:history="1">
            <w:r w:rsidR="00BC1660" w:rsidRPr="000017FF">
              <w:rPr>
                <w:rStyle w:val="Hipervnculo"/>
                <w:noProof/>
              </w:rPr>
              <w:t>3.3.3 Desarrollo de la interfaz de los menús</w:t>
            </w:r>
            <w:r w:rsidR="00BC1660">
              <w:rPr>
                <w:noProof/>
                <w:webHidden/>
              </w:rPr>
              <w:tab/>
            </w:r>
            <w:r>
              <w:rPr>
                <w:noProof/>
                <w:webHidden/>
              </w:rPr>
              <w:fldChar w:fldCharType="begin"/>
            </w:r>
            <w:r w:rsidR="00BC1660">
              <w:rPr>
                <w:noProof/>
                <w:webHidden/>
              </w:rPr>
              <w:instrText xml:space="preserve"> PAGEREF _Toc125576621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22" w:history="1">
            <w:r w:rsidR="00BC1660" w:rsidRPr="000017FF">
              <w:rPr>
                <w:rStyle w:val="Hipervnculo"/>
                <w:noProof/>
              </w:rPr>
              <w:t>3.3.3 Desarrollo de la interfaz del tablero</w:t>
            </w:r>
            <w:r w:rsidR="00BC1660">
              <w:rPr>
                <w:noProof/>
                <w:webHidden/>
              </w:rPr>
              <w:tab/>
            </w:r>
            <w:r>
              <w:rPr>
                <w:noProof/>
                <w:webHidden/>
              </w:rPr>
              <w:fldChar w:fldCharType="begin"/>
            </w:r>
            <w:r w:rsidR="00BC1660">
              <w:rPr>
                <w:noProof/>
                <w:webHidden/>
              </w:rPr>
              <w:instrText xml:space="preserve"> PAGEREF _Toc125576622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23" w:history="1">
            <w:r w:rsidR="00BC1660" w:rsidRPr="000017FF">
              <w:rPr>
                <w:rStyle w:val="Hipervnculo"/>
                <w:noProof/>
              </w:rPr>
              <w:t>3.3.4 Desarrollo de la funcionalidad de los menús</w:t>
            </w:r>
            <w:r w:rsidR="00BC1660">
              <w:rPr>
                <w:noProof/>
                <w:webHidden/>
              </w:rPr>
              <w:tab/>
            </w:r>
            <w:r>
              <w:rPr>
                <w:noProof/>
                <w:webHidden/>
              </w:rPr>
              <w:fldChar w:fldCharType="begin"/>
            </w:r>
            <w:r w:rsidR="00BC1660">
              <w:rPr>
                <w:noProof/>
                <w:webHidden/>
              </w:rPr>
              <w:instrText xml:space="preserve"> PAGEREF _Toc125576623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24" w:history="1">
            <w:r w:rsidR="00BC1660" w:rsidRPr="000017FF">
              <w:rPr>
                <w:rStyle w:val="Hipervnculo"/>
                <w:noProof/>
              </w:rPr>
              <w:t>3.3.5 Desarrollo de la funcionalidad del tablero</w:t>
            </w:r>
            <w:r w:rsidR="00BC1660">
              <w:rPr>
                <w:noProof/>
                <w:webHidden/>
              </w:rPr>
              <w:tab/>
            </w:r>
            <w:r>
              <w:rPr>
                <w:noProof/>
                <w:webHidden/>
              </w:rPr>
              <w:fldChar w:fldCharType="begin"/>
            </w:r>
            <w:r w:rsidR="00BC1660">
              <w:rPr>
                <w:noProof/>
                <w:webHidden/>
              </w:rPr>
              <w:instrText xml:space="preserve"> PAGEREF _Toc125576624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D74588">
          <w:pPr>
            <w:pStyle w:val="TDC2"/>
            <w:tabs>
              <w:tab w:val="right" w:leader="dot" w:pos="8494"/>
            </w:tabs>
            <w:rPr>
              <w:rFonts w:asciiTheme="minorHAnsi" w:eastAsiaTheme="minorEastAsia" w:hAnsiTheme="minorHAnsi"/>
              <w:noProof/>
              <w:sz w:val="22"/>
              <w:lang w:eastAsia="es-ES"/>
            </w:rPr>
          </w:pPr>
          <w:hyperlink w:anchor="_Toc125576625" w:history="1">
            <w:r w:rsidR="00BC1660" w:rsidRPr="000017FF">
              <w:rPr>
                <w:rStyle w:val="Hipervnculo"/>
                <w:noProof/>
              </w:rPr>
              <w:t>3.4 Descripción de la aplicación</w:t>
            </w:r>
            <w:r w:rsidR="00BC1660">
              <w:rPr>
                <w:noProof/>
                <w:webHidden/>
              </w:rPr>
              <w:tab/>
            </w:r>
            <w:r>
              <w:rPr>
                <w:noProof/>
                <w:webHidden/>
              </w:rPr>
              <w:fldChar w:fldCharType="begin"/>
            </w:r>
            <w:r w:rsidR="00BC1660">
              <w:rPr>
                <w:noProof/>
                <w:webHidden/>
              </w:rPr>
              <w:instrText xml:space="preserve"> PAGEREF _Toc125576625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26" w:history="1">
            <w:r w:rsidR="00BC1660" w:rsidRPr="000017FF">
              <w:rPr>
                <w:rStyle w:val="Hipervnculo"/>
                <w:noProof/>
              </w:rPr>
              <w:t>3.4.1 Creación de estudiantes e inicio de sesión</w:t>
            </w:r>
            <w:r w:rsidR="00BC1660">
              <w:rPr>
                <w:noProof/>
                <w:webHidden/>
              </w:rPr>
              <w:tab/>
            </w:r>
            <w:r>
              <w:rPr>
                <w:noProof/>
                <w:webHidden/>
              </w:rPr>
              <w:fldChar w:fldCharType="begin"/>
            </w:r>
            <w:r w:rsidR="00BC1660">
              <w:rPr>
                <w:noProof/>
                <w:webHidden/>
              </w:rPr>
              <w:instrText xml:space="preserve"> PAGEREF _Toc125576626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27" w:history="1">
            <w:r w:rsidR="00BC1660" w:rsidRPr="000017FF">
              <w:rPr>
                <w:rStyle w:val="Hipervnculo"/>
                <w:noProof/>
              </w:rPr>
              <w:t>3.4.2 Inicio de sesión siendo profesor</w:t>
            </w:r>
            <w:r w:rsidR="00BC1660">
              <w:rPr>
                <w:noProof/>
                <w:webHidden/>
              </w:rPr>
              <w:tab/>
            </w:r>
            <w:r>
              <w:rPr>
                <w:noProof/>
                <w:webHidden/>
              </w:rPr>
              <w:fldChar w:fldCharType="begin"/>
            </w:r>
            <w:r w:rsidR="00BC1660">
              <w:rPr>
                <w:noProof/>
                <w:webHidden/>
              </w:rPr>
              <w:instrText xml:space="preserve"> PAGEREF _Toc125576627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28" w:history="1">
            <w:r w:rsidR="00BC1660" w:rsidRPr="000017FF">
              <w:rPr>
                <w:rStyle w:val="Hipervnculo"/>
                <w:noProof/>
              </w:rPr>
              <w:t>3.4.3 Inicio de la partida</w:t>
            </w:r>
            <w:r w:rsidR="00BC1660">
              <w:rPr>
                <w:noProof/>
                <w:webHidden/>
              </w:rPr>
              <w:tab/>
            </w:r>
            <w:r>
              <w:rPr>
                <w:noProof/>
                <w:webHidden/>
              </w:rPr>
              <w:fldChar w:fldCharType="begin"/>
            </w:r>
            <w:r w:rsidR="00BC1660">
              <w:rPr>
                <w:noProof/>
                <w:webHidden/>
              </w:rPr>
              <w:instrText xml:space="preserve"> PAGEREF _Toc125576628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29" w:history="1">
            <w:r w:rsidR="00BC1660" w:rsidRPr="000017FF">
              <w:rPr>
                <w:rStyle w:val="Hipervnculo"/>
                <w:noProof/>
              </w:rPr>
              <w:t>3.4.4 Pausa de la partida</w:t>
            </w:r>
            <w:r w:rsidR="00BC1660">
              <w:rPr>
                <w:noProof/>
                <w:webHidden/>
              </w:rPr>
              <w:tab/>
            </w:r>
            <w:r>
              <w:rPr>
                <w:noProof/>
                <w:webHidden/>
              </w:rPr>
              <w:fldChar w:fldCharType="begin"/>
            </w:r>
            <w:r w:rsidR="00BC1660">
              <w:rPr>
                <w:noProof/>
                <w:webHidden/>
              </w:rPr>
              <w:instrText xml:space="preserve"> PAGEREF _Toc125576629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74588">
          <w:pPr>
            <w:pStyle w:val="TDC3"/>
            <w:tabs>
              <w:tab w:val="right" w:leader="dot" w:pos="8494"/>
            </w:tabs>
            <w:rPr>
              <w:rFonts w:asciiTheme="minorHAnsi" w:eastAsiaTheme="minorEastAsia" w:hAnsiTheme="minorHAnsi"/>
              <w:noProof/>
              <w:sz w:val="22"/>
              <w:lang w:eastAsia="es-ES"/>
            </w:rPr>
          </w:pPr>
          <w:hyperlink w:anchor="_Toc125576630" w:history="1">
            <w:r w:rsidR="00BC1660" w:rsidRPr="000017FF">
              <w:rPr>
                <w:rStyle w:val="Hipervnculo"/>
                <w:noProof/>
              </w:rPr>
              <w:t>3.4.5 Finalización de la partida</w:t>
            </w:r>
            <w:r w:rsidR="00BC1660">
              <w:rPr>
                <w:noProof/>
                <w:webHidden/>
              </w:rPr>
              <w:tab/>
            </w:r>
            <w:r>
              <w:rPr>
                <w:noProof/>
                <w:webHidden/>
              </w:rPr>
              <w:fldChar w:fldCharType="begin"/>
            </w:r>
            <w:r w:rsidR="00BC1660">
              <w:rPr>
                <w:noProof/>
                <w:webHidden/>
              </w:rPr>
              <w:instrText xml:space="preserve"> PAGEREF _Toc125576630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74588">
          <w:pPr>
            <w:pStyle w:val="TDC1"/>
            <w:tabs>
              <w:tab w:val="right" w:leader="dot" w:pos="8494"/>
            </w:tabs>
            <w:rPr>
              <w:rFonts w:asciiTheme="minorHAnsi" w:eastAsiaTheme="minorEastAsia" w:hAnsiTheme="minorHAnsi"/>
              <w:noProof/>
              <w:sz w:val="22"/>
              <w:lang w:eastAsia="es-ES"/>
            </w:rPr>
          </w:pPr>
          <w:hyperlink w:anchor="_Toc125576631" w:history="1">
            <w:r w:rsidR="00BC1660" w:rsidRPr="000017FF">
              <w:rPr>
                <w:rStyle w:val="Hipervnculo"/>
                <w:noProof/>
              </w:rPr>
              <w:t>Capítulo 4: Pruebas</w:t>
            </w:r>
            <w:r w:rsidR="00BC1660">
              <w:rPr>
                <w:noProof/>
                <w:webHidden/>
              </w:rPr>
              <w:tab/>
            </w:r>
            <w:r>
              <w:rPr>
                <w:noProof/>
                <w:webHidden/>
              </w:rPr>
              <w:fldChar w:fldCharType="begin"/>
            </w:r>
            <w:r w:rsidR="00BC1660">
              <w:rPr>
                <w:noProof/>
                <w:webHidden/>
              </w:rPr>
              <w:instrText xml:space="preserve"> PAGEREF _Toc125576631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D74588">
          <w:pPr>
            <w:pStyle w:val="TDC2"/>
            <w:tabs>
              <w:tab w:val="right" w:leader="dot" w:pos="8494"/>
            </w:tabs>
            <w:rPr>
              <w:rFonts w:asciiTheme="minorHAnsi" w:eastAsiaTheme="minorEastAsia" w:hAnsiTheme="minorHAnsi"/>
              <w:noProof/>
              <w:sz w:val="22"/>
              <w:lang w:eastAsia="es-ES"/>
            </w:rPr>
          </w:pPr>
          <w:hyperlink w:anchor="_Toc125576632" w:history="1">
            <w:r w:rsidR="00BC1660" w:rsidRPr="000017FF">
              <w:rPr>
                <w:rStyle w:val="Hipervnculo"/>
                <w:noProof/>
              </w:rPr>
              <w:t>4.1 Pruebas de caja blanca</w:t>
            </w:r>
            <w:r w:rsidR="00BC1660">
              <w:rPr>
                <w:noProof/>
                <w:webHidden/>
              </w:rPr>
              <w:tab/>
            </w:r>
            <w:r>
              <w:rPr>
                <w:noProof/>
                <w:webHidden/>
              </w:rPr>
              <w:fldChar w:fldCharType="begin"/>
            </w:r>
            <w:r w:rsidR="00BC1660">
              <w:rPr>
                <w:noProof/>
                <w:webHidden/>
              </w:rPr>
              <w:instrText xml:space="preserve"> PAGEREF _Toc125576632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D74588">
          <w:pPr>
            <w:pStyle w:val="TDC2"/>
            <w:tabs>
              <w:tab w:val="right" w:leader="dot" w:pos="8494"/>
            </w:tabs>
            <w:rPr>
              <w:rFonts w:asciiTheme="minorHAnsi" w:eastAsiaTheme="minorEastAsia" w:hAnsiTheme="minorHAnsi"/>
              <w:noProof/>
              <w:sz w:val="22"/>
              <w:lang w:eastAsia="es-ES"/>
            </w:rPr>
          </w:pPr>
          <w:hyperlink w:anchor="_Toc125576633" w:history="1">
            <w:r w:rsidR="00BC1660" w:rsidRPr="000017FF">
              <w:rPr>
                <w:rStyle w:val="Hipervnculo"/>
                <w:noProof/>
              </w:rPr>
              <w:t>4.2 Pruebas de caja negra</w:t>
            </w:r>
            <w:r w:rsidR="00BC1660">
              <w:rPr>
                <w:noProof/>
                <w:webHidden/>
              </w:rPr>
              <w:tab/>
            </w:r>
            <w:r>
              <w:rPr>
                <w:noProof/>
                <w:webHidden/>
              </w:rPr>
              <w:fldChar w:fldCharType="begin"/>
            </w:r>
            <w:r w:rsidR="00BC1660">
              <w:rPr>
                <w:noProof/>
                <w:webHidden/>
              </w:rPr>
              <w:instrText xml:space="preserve"> PAGEREF _Toc125576633 \h </w:instrText>
            </w:r>
            <w:r>
              <w:rPr>
                <w:noProof/>
                <w:webHidden/>
              </w:rPr>
            </w:r>
            <w:r>
              <w:rPr>
                <w:noProof/>
                <w:webHidden/>
              </w:rPr>
              <w:fldChar w:fldCharType="separate"/>
            </w:r>
            <w:r w:rsidR="00BC1660">
              <w:rPr>
                <w:noProof/>
                <w:webHidden/>
              </w:rPr>
              <w:t>53</w:t>
            </w:r>
            <w:r>
              <w:rPr>
                <w:noProof/>
                <w:webHidden/>
              </w:rPr>
              <w:fldChar w:fldCharType="end"/>
            </w:r>
          </w:hyperlink>
        </w:p>
        <w:p w:rsidR="00BC1660" w:rsidRDefault="00D74588">
          <w:pPr>
            <w:pStyle w:val="TDC2"/>
            <w:tabs>
              <w:tab w:val="right" w:leader="dot" w:pos="8494"/>
            </w:tabs>
            <w:rPr>
              <w:rFonts w:asciiTheme="minorHAnsi" w:eastAsiaTheme="minorEastAsia" w:hAnsiTheme="minorHAnsi"/>
              <w:noProof/>
              <w:sz w:val="22"/>
              <w:lang w:eastAsia="es-ES"/>
            </w:rPr>
          </w:pPr>
          <w:hyperlink w:anchor="_Toc125576634" w:history="1">
            <w:r w:rsidR="00BC1660" w:rsidRPr="000017FF">
              <w:rPr>
                <w:rStyle w:val="Hipervnculo"/>
                <w:noProof/>
              </w:rPr>
              <w:t>4.3 Pruebas de usabilidad</w:t>
            </w:r>
            <w:r w:rsidR="00BC1660">
              <w:rPr>
                <w:noProof/>
                <w:webHidden/>
              </w:rPr>
              <w:tab/>
            </w:r>
            <w:r>
              <w:rPr>
                <w:noProof/>
                <w:webHidden/>
              </w:rPr>
              <w:fldChar w:fldCharType="begin"/>
            </w:r>
            <w:r w:rsidR="00BC1660">
              <w:rPr>
                <w:noProof/>
                <w:webHidden/>
              </w:rPr>
              <w:instrText xml:space="preserve"> PAGEREF _Toc125576634 \h </w:instrText>
            </w:r>
            <w:r>
              <w:rPr>
                <w:noProof/>
                <w:webHidden/>
              </w:rPr>
            </w:r>
            <w:r>
              <w:rPr>
                <w:noProof/>
                <w:webHidden/>
              </w:rPr>
              <w:fldChar w:fldCharType="separate"/>
            </w:r>
            <w:r w:rsidR="00BC1660">
              <w:rPr>
                <w:noProof/>
                <w:webHidden/>
              </w:rPr>
              <w:t>54</w:t>
            </w:r>
            <w:r>
              <w:rPr>
                <w:noProof/>
                <w:webHidden/>
              </w:rPr>
              <w:fldChar w:fldCharType="end"/>
            </w:r>
          </w:hyperlink>
        </w:p>
        <w:p w:rsidR="00BC1660" w:rsidRDefault="00D74588">
          <w:pPr>
            <w:pStyle w:val="TDC1"/>
            <w:tabs>
              <w:tab w:val="right" w:leader="dot" w:pos="8494"/>
            </w:tabs>
            <w:rPr>
              <w:rFonts w:asciiTheme="minorHAnsi" w:eastAsiaTheme="minorEastAsia" w:hAnsiTheme="minorHAnsi"/>
              <w:noProof/>
              <w:sz w:val="22"/>
              <w:lang w:eastAsia="es-ES"/>
            </w:rPr>
          </w:pPr>
          <w:hyperlink w:anchor="_Toc125576635" w:history="1">
            <w:r w:rsidR="00BC1660" w:rsidRPr="000017FF">
              <w:rPr>
                <w:rStyle w:val="Hipervnculo"/>
                <w:noProof/>
              </w:rPr>
              <w:t>Capítulo 5: Conclusiones</w:t>
            </w:r>
            <w:r w:rsidR="00BC1660">
              <w:rPr>
                <w:noProof/>
                <w:webHidden/>
              </w:rPr>
              <w:tab/>
            </w:r>
            <w:r>
              <w:rPr>
                <w:noProof/>
                <w:webHidden/>
              </w:rPr>
              <w:fldChar w:fldCharType="begin"/>
            </w:r>
            <w:r w:rsidR="00BC1660">
              <w:rPr>
                <w:noProof/>
                <w:webHidden/>
              </w:rPr>
              <w:instrText xml:space="preserve"> PAGEREF _Toc125576635 \h </w:instrText>
            </w:r>
            <w:r>
              <w:rPr>
                <w:noProof/>
                <w:webHidden/>
              </w:rPr>
            </w:r>
            <w:r>
              <w:rPr>
                <w:noProof/>
                <w:webHidden/>
              </w:rPr>
              <w:fldChar w:fldCharType="separate"/>
            </w:r>
            <w:r w:rsidR="00BC1660">
              <w:rPr>
                <w:noProof/>
                <w:webHidden/>
              </w:rPr>
              <w:t>55</w:t>
            </w:r>
            <w:r>
              <w:rPr>
                <w:noProof/>
                <w:webHidden/>
              </w:rPr>
              <w:fldChar w:fldCharType="end"/>
            </w:r>
          </w:hyperlink>
        </w:p>
        <w:p w:rsidR="00BC1660" w:rsidRDefault="00D74588">
          <w:pPr>
            <w:pStyle w:val="TDC1"/>
            <w:tabs>
              <w:tab w:val="right" w:leader="dot" w:pos="8494"/>
            </w:tabs>
            <w:rPr>
              <w:rFonts w:asciiTheme="minorHAnsi" w:eastAsiaTheme="minorEastAsia" w:hAnsiTheme="minorHAnsi"/>
              <w:noProof/>
              <w:sz w:val="22"/>
              <w:lang w:eastAsia="es-ES"/>
            </w:rPr>
          </w:pPr>
          <w:hyperlink w:anchor="_Toc125576636" w:history="1">
            <w:r w:rsidR="00BC1660" w:rsidRPr="000017FF">
              <w:rPr>
                <w:rStyle w:val="Hipervnculo"/>
                <w:noProof/>
              </w:rPr>
              <w:t>Bibliografía</w:t>
            </w:r>
            <w:r w:rsidR="00BC1660">
              <w:rPr>
                <w:noProof/>
                <w:webHidden/>
              </w:rPr>
              <w:tab/>
            </w:r>
            <w:r>
              <w:rPr>
                <w:noProof/>
                <w:webHidden/>
              </w:rPr>
              <w:fldChar w:fldCharType="begin"/>
            </w:r>
            <w:r w:rsidR="00BC1660">
              <w:rPr>
                <w:noProof/>
                <w:webHidden/>
              </w:rPr>
              <w:instrText xml:space="preserve"> PAGEREF _Toc125576636 \h </w:instrText>
            </w:r>
            <w:r>
              <w:rPr>
                <w:noProof/>
                <w:webHidden/>
              </w:rPr>
            </w:r>
            <w:r>
              <w:rPr>
                <w:noProof/>
                <w:webHidden/>
              </w:rPr>
              <w:fldChar w:fldCharType="separate"/>
            </w:r>
            <w:r w:rsidR="00BC1660">
              <w:rPr>
                <w:noProof/>
                <w:webHidden/>
              </w:rPr>
              <w:t>57</w:t>
            </w:r>
            <w:r>
              <w:rPr>
                <w:noProof/>
                <w:webHidden/>
              </w:rPr>
              <w:fldChar w:fldCharType="end"/>
            </w:r>
          </w:hyperlink>
        </w:p>
        <w:p w:rsidR="00DA3611" w:rsidRPr="00DA3611" w:rsidRDefault="00D74588" w:rsidP="00DA3611">
          <w:r>
            <w:fldChar w:fldCharType="end"/>
          </w:r>
        </w:p>
      </w:sdtContent>
    </w:sdt>
    <w:p w:rsidR="006803FB" w:rsidRDefault="006803FB">
      <w:pPr>
        <w:pStyle w:val="Tabladeilustraciones"/>
        <w:tabs>
          <w:tab w:val="right" w:leader="dot" w:pos="8494"/>
        </w:tabs>
        <w:rPr>
          <w:rFonts w:ascii="Arial" w:hAnsi="Arial" w:cs="Arial"/>
          <w:b/>
          <w:sz w:val="36"/>
          <w:szCs w:val="36"/>
        </w:rPr>
      </w:pPr>
    </w:p>
    <w:p w:rsidR="006803FB" w:rsidRDefault="006803FB" w:rsidP="006803FB">
      <w:r>
        <w:br w:type="page"/>
      </w:r>
    </w:p>
    <w:p w:rsidR="00DA3611" w:rsidRDefault="00DA3611">
      <w:pPr>
        <w:pStyle w:val="Tabladeilustraciones"/>
        <w:tabs>
          <w:tab w:val="right" w:leader="dot" w:pos="8494"/>
        </w:tabs>
        <w:rPr>
          <w:rFonts w:ascii="Arial" w:hAnsi="Arial" w:cs="Arial"/>
          <w:sz w:val="40"/>
          <w:szCs w:val="40"/>
        </w:rPr>
      </w:pPr>
      <w:r>
        <w:rPr>
          <w:rFonts w:ascii="Arial" w:hAnsi="Arial" w:cs="Arial"/>
          <w:b/>
          <w:sz w:val="36"/>
          <w:szCs w:val="36"/>
        </w:rPr>
        <w:lastRenderedPageBreak/>
        <w:t>Tabla de ilustraciones</w:t>
      </w:r>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r>
        <w:rPr>
          <w:rFonts w:ascii="Arial" w:hAnsi="Arial" w:cs="Arial"/>
          <w:sz w:val="40"/>
          <w:szCs w:val="40"/>
        </w:rPr>
        <w:fldChar w:fldCharType="begin"/>
      </w:r>
      <w:r w:rsidR="00DA3611">
        <w:rPr>
          <w:rFonts w:ascii="Arial" w:hAnsi="Arial" w:cs="Arial"/>
          <w:sz w:val="40"/>
          <w:szCs w:val="40"/>
        </w:rPr>
        <w:instrText xml:space="preserve"> TOC \h \z \c "Ilustración" </w:instrText>
      </w:r>
      <w:r>
        <w:rPr>
          <w:rFonts w:ascii="Arial" w:hAnsi="Arial" w:cs="Arial"/>
          <w:sz w:val="40"/>
          <w:szCs w:val="40"/>
        </w:rPr>
        <w:fldChar w:fldCharType="separate"/>
      </w:r>
      <w:hyperlink w:anchor="_Toc125576637" w:history="1">
        <w:r w:rsidR="00BC1660" w:rsidRPr="007A59E6">
          <w:rPr>
            <w:rStyle w:val="Hipervnculo"/>
            <w:noProof/>
          </w:rPr>
          <w:t>Ilustración 1 : Fragmento de código HTML</w:t>
        </w:r>
        <w:r w:rsidR="00BC1660">
          <w:rPr>
            <w:noProof/>
            <w:webHidden/>
          </w:rPr>
          <w:tab/>
        </w:r>
        <w:r>
          <w:rPr>
            <w:noProof/>
            <w:webHidden/>
          </w:rPr>
          <w:fldChar w:fldCharType="begin"/>
        </w:r>
        <w:r w:rsidR="00BC1660">
          <w:rPr>
            <w:noProof/>
            <w:webHidden/>
          </w:rPr>
          <w:instrText xml:space="preserve"> PAGEREF _Toc125576637 \h </w:instrText>
        </w:r>
        <w:r>
          <w:rPr>
            <w:noProof/>
            <w:webHidden/>
          </w:rPr>
        </w:r>
        <w:r>
          <w:rPr>
            <w:noProof/>
            <w:webHidden/>
          </w:rPr>
          <w:fldChar w:fldCharType="separate"/>
        </w:r>
        <w:r w:rsidR="00BC1660">
          <w:rPr>
            <w:noProof/>
            <w:webHidden/>
          </w:rPr>
          <w:t>13</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8" w:history="1">
        <w:r w:rsidR="00BC1660" w:rsidRPr="007A59E6">
          <w:rPr>
            <w:rStyle w:val="Hipervnculo"/>
            <w:noProof/>
          </w:rPr>
          <w:t>Ilustración 2 : Fragmento de código CSS</w:t>
        </w:r>
        <w:r w:rsidR="00BC1660">
          <w:rPr>
            <w:noProof/>
            <w:webHidden/>
          </w:rPr>
          <w:tab/>
        </w:r>
        <w:r>
          <w:rPr>
            <w:noProof/>
            <w:webHidden/>
          </w:rPr>
          <w:fldChar w:fldCharType="begin"/>
        </w:r>
        <w:r w:rsidR="00BC1660">
          <w:rPr>
            <w:noProof/>
            <w:webHidden/>
          </w:rPr>
          <w:instrText xml:space="preserve"> PAGEREF _Toc125576638 \h </w:instrText>
        </w:r>
        <w:r>
          <w:rPr>
            <w:noProof/>
            <w:webHidden/>
          </w:rPr>
        </w:r>
        <w:r>
          <w:rPr>
            <w:noProof/>
            <w:webHidden/>
          </w:rPr>
          <w:fldChar w:fldCharType="separate"/>
        </w:r>
        <w:r w:rsidR="00BC1660">
          <w:rPr>
            <w:noProof/>
            <w:webHidden/>
          </w:rPr>
          <w:t>14</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39" w:history="1">
        <w:r w:rsidR="00BC1660" w:rsidRPr="007A59E6">
          <w:rPr>
            <w:rStyle w:val="Hipervnculo"/>
            <w:noProof/>
          </w:rPr>
          <w:t>Ilustración 3 : Fragmento de código Javascript</w:t>
        </w:r>
        <w:r w:rsidR="00BC1660">
          <w:rPr>
            <w:noProof/>
            <w:webHidden/>
          </w:rPr>
          <w:tab/>
        </w:r>
        <w:r>
          <w:rPr>
            <w:noProof/>
            <w:webHidden/>
          </w:rPr>
          <w:fldChar w:fldCharType="begin"/>
        </w:r>
        <w:r w:rsidR="00BC1660">
          <w:rPr>
            <w:noProof/>
            <w:webHidden/>
          </w:rPr>
          <w:instrText xml:space="preserve"> PAGEREF _Toc125576639 \h </w:instrText>
        </w:r>
        <w:r>
          <w:rPr>
            <w:noProof/>
            <w:webHidden/>
          </w:rPr>
        </w:r>
        <w:r>
          <w:rPr>
            <w:noProof/>
            <w:webHidden/>
          </w:rPr>
          <w:fldChar w:fldCharType="separate"/>
        </w:r>
        <w:r w:rsidR="00BC1660">
          <w:rPr>
            <w:noProof/>
            <w:webHidden/>
          </w:rPr>
          <w:t>15</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0" w:history="1">
        <w:r w:rsidR="00BC1660" w:rsidRPr="007A59E6">
          <w:rPr>
            <w:rStyle w:val="Hipervnculo"/>
            <w:noProof/>
          </w:rPr>
          <w:t>Ilustración 4 : Entorno de desarrollo Visual Studio Code</w:t>
        </w:r>
        <w:r w:rsidR="00BC1660">
          <w:rPr>
            <w:noProof/>
            <w:webHidden/>
          </w:rPr>
          <w:tab/>
        </w:r>
        <w:r>
          <w:rPr>
            <w:noProof/>
            <w:webHidden/>
          </w:rPr>
          <w:fldChar w:fldCharType="begin"/>
        </w:r>
        <w:r w:rsidR="00BC1660">
          <w:rPr>
            <w:noProof/>
            <w:webHidden/>
          </w:rPr>
          <w:instrText xml:space="preserve"> PAGEREF _Toc125576640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1" w:history="1">
        <w:r w:rsidR="00BC1660" w:rsidRPr="007A59E6">
          <w:rPr>
            <w:rStyle w:val="Hipervnculo"/>
            <w:noProof/>
          </w:rPr>
          <w:t>Ilustración 5 : Extensión LiveServer de Visual Studio Code</w:t>
        </w:r>
        <w:r w:rsidR="00BC1660">
          <w:rPr>
            <w:noProof/>
            <w:webHidden/>
          </w:rPr>
          <w:tab/>
        </w:r>
        <w:r>
          <w:rPr>
            <w:noProof/>
            <w:webHidden/>
          </w:rPr>
          <w:fldChar w:fldCharType="begin"/>
        </w:r>
        <w:r w:rsidR="00BC1660">
          <w:rPr>
            <w:noProof/>
            <w:webHidden/>
          </w:rPr>
          <w:instrText xml:space="preserve"> PAGEREF _Toc125576641 \h </w:instrText>
        </w:r>
        <w:r>
          <w:rPr>
            <w:noProof/>
            <w:webHidden/>
          </w:rPr>
        </w:r>
        <w:r>
          <w:rPr>
            <w:noProof/>
            <w:webHidden/>
          </w:rPr>
          <w:fldChar w:fldCharType="separate"/>
        </w:r>
        <w:r w:rsidR="00BC1660">
          <w:rPr>
            <w:noProof/>
            <w:webHidden/>
          </w:rPr>
          <w:t>16</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2" w:history="1">
        <w:r w:rsidR="00BC1660" w:rsidRPr="007A59E6">
          <w:rPr>
            <w:rStyle w:val="Hipervnculo"/>
            <w:noProof/>
          </w:rPr>
          <w:t>Ilustración 6 : Herramienta Firebase</w:t>
        </w:r>
        <w:r w:rsidR="00BC1660">
          <w:rPr>
            <w:noProof/>
            <w:webHidden/>
          </w:rPr>
          <w:tab/>
        </w:r>
        <w:r>
          <w:rPr>
            <w:noProof/>
            <w:webHidden/>
          </w:rPr>
          <w:fldChar w:fldCharType="begin"/>
        </w:r>
        <w:r w:rsidR="00BC1660">
          <w:rPr>
            <w:noProof/>
            <w:webHidden/>
          </w:rPr>
          <w:instrText xml:space="preserve"> PAGEREF _Toc125576642 \h </w:instrText>
        </w:r>
        <w:r>
          <w:rPr>
            <w:noProof/>
            <w:webHidden/>
          </w:rPr>
        </w:r>
        <w:r>
          <w:rPr>
            <w:noProof/>
            <w:webHidden/>
          </w:rPr>
          <w:fldChar w:fldCharType="separate"/>
        </w:r>
        <w:r w:rsidR="00BC1660">
          <w:rPr>
            <w:noProof/>
            <w:webHidden/>
          </w:rPr>
          <w:t>17</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3" w:history="1">
        <w:r w:rsidR="00BC1660" w:rsidRPr="007A59E6">
          <w:rPr>
            <w:rStyle w:val="Hipervnculo"/>
            <w:noProof/>
          </w:rPr>
          <w:t>Ilustración 7 : Herramienta de prototipado Justinmind</w:t>
        </w:r>
        <w:r w:rsidR="00BC1660">
          <w:rPr>
            <w:noProof/>
            <w:webHidden/>
          </w:rPr>
          <w:tab/>
        </w:r>
        <w:r>
          <w:rPr>
            <w:noProof/>
            <w:webHidden/>
          </w:rPr>
          <w:fldChar w:fldCharType="begin"/>
        </w:r>
        <w:r w:rsidR="00BC1660">
          <w:rPr>
            <w:noProof/>
            <w:webHidden/>
          </w:rPr>
          <w:instrText xml:space="preserve"> PAGEREF _Toc125576643 \h </w:instrText>
        </w:r>
        <w:r>
          <w:rPr>
            <w:noProof/>
            <w:webHidden/>
          </w:rPr>
        </w:r>
        <w:r>
          <w:rPr>
            <w:noProof/>
            <w:webHidden/>
          </w:rPr>
          <w:fldChar w:fldCharType="separate"/>
        </w:r>
        <w:r w:rsidR="00BC1660">
          <w:rPr>
            <w:noProof/>
            <w:webHidden/>
          </w:rPr>
          <w:t>18</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4" w:history="1">
        <w:r w:rsidR="00BC1660" w:rsidRPr="007A59E6">
          <w:rPr>
            <w:rStyle w:val="Hipervnculo"/>
            <w:noProof/>
          </w:rPr>
          <w:t>Ilustración 8 : Web Neocities</w:t>
        </w:r>
        <w:r w:rsidR="00BC1660">
          <w:rPr>
            <w:noProof/>
            <w:webHidden/>
          </w:rPr>
          <w:tab/>
        </w:r>
        <w:r>
          <w:rPr>
            <w:noProof/>
            <w:webHidden/>
          </w:rPr>
          <w:fldChar w:fldCharType="begin"/>
        </w:r>
        <w:r w:rsidR="00BC1660">
          <w:rPr>
            <w:noProof/>
            <w:webHidden/>
          </w:rPr>
          <w:instrText xml:space="preserve"> PAGEREF _Toc125576644 \h </w:instrText>
        </w:r>
        <w:r>
          <w:rPr>
            <w:noProof/>
            <w:webHidden/>
          </w:rPr>
        </w:r>
        <w:r>
          <w:rPr>
            <w:noProof/>
            <w:webHidden/>
          </w:rPr>
          <w:fldChar w:fldCharType="separate"/>
        </w:r>
        <w:r w:rsidR="00BC1660">
          <w:rPr>
            <w:noProof/>
            <w:webHidden/>
          </w:rPr>
          <w:t>19</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5" w:history="1">
        <w:r w:rsidR="00BC1660" w:rsidRPr="007A59E6">
          <w:rPr>
            <w:rStyle w:val="Hipervnculo"/>
            <w:noProof/>
          </w:rPr>
          <w:t>Ilustración 9 : Servicio Web GitHub</w:t>
        </w:r>
        <w:r w:rsidR="00BC1660">
          <w:rPr>
            <w:noProof/>
            <w:webHidden/>
          </w:rPr>
          <w:tab/>
        </w:r>
        <w:r>
          <w:rPr>
            <w:noProof/>
            <w:webHidden/>
          </w:rPr>
          <w:fldChar w:fldCharType="begin"/>
        </w:r>
        <w:r w:rsidR="00BC1660">
          <w:rPr>
            <w:noProof/>
            <w:webHidden/>
          </w:rPr>
          <w:instrText xml:space="preserve"> PAGEREF _Toc125576645 \h </w:instrText>
        </w:r>
        <w:r>
          <w:rPr>
            <w:noProof/>
            <w:webHidden/>
          </w:rPr>
        </w:r>
        <w:r>
          <w:rPr>
            <w:noProof/>
            <w:webHidden/>
          </w:rPr>
          <w:fldChar w:fldCharType="separate"/>
        </w:r>
        <w:r w:rsidR="00BC1660">
          <w:rPr>
            <w:noProof/>
            <w:webHidden/>
          </w:rPr>
          <w:t>20</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6" w:history="1">
        <w:r w:rsidR="00BC1660" w:rsidRPr="007A59E6">
          <w:rPr>
            <w:rStyle w:val="Hipervnculo"/>
            <w:noProof/>
          </w:rPr>
          <w:t>Ilustración 10 : Menú elección estudiante o profesor del prototipo</w:t>
        </w:r>
        <w:r w:rsidR="00BC1660">
          <w:rPr>
            <w:noProof/>
            <w:webHidden/>
          </w:rPr>
          <w:tab/>
        </w:r>
        <w:r>
          <w:rPr>
            <w:noProof/>
            <w:webHidden/>
          </w:rPr>
          <w:fldChar w:fldCharType="begin"/>
        </w:r>
        <w:r w:rsidR="00BC1660">
          <w:rPr>
            <w:noProof/>
            <w:webHidden/>
          </w:rPr>
          <w:instrText xml:space="preserve"> PAGEREF _Toc125576646 \h </w:instrText>
        </w:r>
        <w:r>
          <w:rPr>
            <w:noProof/>
            <w:webHidden/>
          </w:rPr>
        </w:r>
        <w:r>
          <w:rPr>
            <w:noProof/>
            <w:webHidden/>
          </w:rPr>
          <w:fldChar w:fldCharType="separate"/>
        </w:r>
        <w:r w:rsidR="00BC1660">
          <w:rPr>
            <w:noProof/>
            <w:webHidden/>
          </w:rPr>
          <w:t>25</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7" w:history="1">
        <w:r w:rsidR="00BC1660" w:rsidRPr="007A59E6">
          <w:rPr>
            <w:rStyle w:val="Hipervnculo"/>
            <w:noProof/>
          </w:rPr>
          <w:t>Ilustración 11 : Datos de Firestore</w:t>
        </w:r>
        <w:r w:rsidR="00BC1660">
          <w:rPr>
            <w:noProof/>
            <w:webHidden/>
          </w:rPr>
          <w:tab/>
        </w:r>
        <w:r>
          <w:rPr>
            <w:noProof/>
            <w:webHidden/>
          </w:rPr>
          <w:fldChar w:fldCharType="begin"/>
        </w:r>
        <w:r w:rsidR="00BC1660">
          <w:rPr>
            <w:noProof/>
            <w:webHidden/>
          </w:rPr>
          <w:instrText xml:space="preserve"> PAGEREF _Toc125576647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8" w:history="1">
        <w:r w:rsidR="00BC1660" w:rsidRPr="007A59E6">
          <w:rPr>
            <w:rStyle w:val="Hipervnculo"/>
            <w:noProof/>
          </w:rPr>
          <w:t>Ilustración 12 : Clase Firebase.js</w:t>
        </w:r>
        <w:r w:rsidR="00BC1660">
          <w:rPr>
            <w:noProof/>
            <w:webHidden/>
          </w:rPr>
          <w:tab/>
        </w:r>
        <w:r>
          <w:rPr>
            <w:noProof/>
            <w:webHidden/>
          </w:rPr>
          <w:fldChar w:fldCharType="begin"/>
        </w:r>
        <w:r w:rsidR="00BC1660">
          <w:rPr>
            <w:noProof/>
            <w:webHidden/>
          </w:rPr>
          <w:instrText xml:space="preserve"> PAGEREF _Toc125576648 \h </w:instrText>
        </w:r>
        <w:r>
          <w:rPr>
            <w:noProof/>
            <w:webHidden/>
          </w:rPr>
        </w:r>
        <w:r>
          <w:rPr>
            <w:noProof/>
            <w:webHidden/>
          </w:rPr>
          <w:fldChar w:fldCharType="separate"/>
        </w:r>
        <w:r w:rsidR="00BC1660">
          <w:rPr>
            <w:noProof/>
            <w:webHidden/>
          </w:rPr>
          <w:t>27</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49" w:history="1">
        <w:r w:rsidR="00BC1660" w:rsidRPr="007A59E6">
          <w:rPr>
            <w:rStyle w:val="Hipervnculo"/>
            <w:noProof/>
          </w:rPr>
          <w:t>Ilustración 13 : Menú Principal</w:t>
        </w:r>
        <w:r w:rsidR="00BC1660">
          <w:rPr>
            <w:noProof/>
            <w:webHidden/>
          </w:rPr>
          <w:tab/>
        </w:r>
        <w:r>
          <w:rPr>
            <w:noProof/>
            <w:webHidden/>
          </w:rPr>
          <w:fldChar w:fldCharType="begin"/>
        </w:r>
        <w:r w:rsidR="00BC1660">
          <w:rPr>
            <w:noProof/>
            <w:webHidden/>
          </w:rPr>
          <w:instrText xml:space="preserve"> PAGEREF _Toc125576649 \h </w:instrText>
        </w:r>
        <w:r>
          <w:rPr>
            <w:noProof/>
            <w:webHidden/>
          </w:rPr>
        </w:r>
        <w:r>
          <w:rPr>
            <w:noProof/>
            <w:webHidden/>
          </w:rPr>
          <w:fldChar w:fldCharType="separate"/>
        </w:r>
        <w:r w:rsidR="00BC1660">
          <w:rPr>
            <w:noProof/>
            <w:webHidden/>
          </w:rPr>
          <w:t>28</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0" w:history="1">
        <w:r w:rsidR="00BC1660" w:rsidRPr="007A59E6">
          <w:rPr>
            <w:rStyle w:val="Hipervnculo"/>
            <w:noProof/>
          </w:rPr>
          <w:t>Ilustración 14 : Instrucciones</w:t>
        </w:r>
        <w:r w:rsidR="00BC1660">
          <w:rPr>
            <w:noProof/>
            <w:webHidden/>
          </w:rPr>
          <w:tab/>
        </w:r>
        <w:r>
          <w:rPr>
            <w:noProof/>
            <w:webHidden/>
          </w:rPr>
          <w:fldChar w:fldCharType="begin"/>
        </w:r>
        <w:r w:rsidR="00BC1660">
          <w:rPr>
            <w:noProof/>
            <w:webHidden/>
          </w:rPr>
          <w:instrText xml:space="preserve"> PAGEREF _Toc125576650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1" w:history="1">
        <w:r w:rsidR="00BC1660" w:rsidRPr="007A59E6">
          <w:rPr>
            <w:rStyle w:val="Hipervnculo"/>
            <w:noProof/>
          </w:rPr>
          <w:t>Ilustración 15 : Mapa</w:t>
        </w:r>
        <w:r w:rsidR="00BC1660">
          <w:rPr>
            <w:noProof/>
            <w:webHidden/>
          </w:rPr>
          <w:tab/>
        </w:r>
        <w:r>
          <w:rPr>
            <w:noProof/>
            <w:webHidden/>
          </w:rPr>
          <w:fldChar w:fldCharType="begin"/>
        </w:r>
        <w:r w:rsidR="00BC1660">
          <w:rPr>
            <w:noProof/>
            <w:webHidden/>
          </w:rPr>
          <w:instrText xml:space="preserve"> PAGEREF _Toc125576651 \h </w:instrText>
        </w:r>
        <w:r>
          <w:rPr>
            <w:noProof/>
            <w:webHidden/>
          </w:rPr>
        </w:r>
        <w:r>
          <w:rPr>
            <w:noProof/>
            <w:webHidden/>
          </w:rPr>
          <w:fldChar w:fldCharType="separate"/>
        </w:r>
        <w:r w:rsidR="00BC1660">
          <w:rPr>
            <w:noProof/>
            <w:webHidden/>
          </w:rPr>
          <w:t>29</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2" w:history="1">
        <w:r w:rsidR="00BC1660" w:rsidRPr="007A59E6">
          <w:rPr>
            <w:rStyle w:val="Hipervnculo"/>
            <w:noProof/>
          </w:rPr>
          <w:t>Ilustración 16 : Objetos</w:t>
        </w:r>
        <w:r w:rsidR="00BC1660">
          <w:rPr>
            <w:noProof/>
            <w:webHidden/>
          </w:rPr>
          <w:tab/>
        </w:r>
        <w:r>
          <w:rPr>
            <w:noProof/>
            <w:webHidden/>
          </w:rPr>
          <w:fldChar w:fldCharType="begin"/>
        </w:r>
        <w:r w:rsidR="00BC1660">
          <w:rPr>
            <w:noProof/>
            <w:webHidden/>
          </w:rPr>
          <w:instrText xml:space="preserve"> PAGEREF _Toc125576652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3" w:history="1">
        <w:r w:rsidR="00BC1660" w:rsidRPr="007A59E6">
          <w:rPr>
            <w:rStyle w:val="Hipervnculo"/>
            <w:noProof/>
          </w:rPr>
          <w:t>Ilustración 17 : Personajes</w:t>
        </w:r>
        <w:r w:rsidR="00BC1660">
          <w:rPr>
            <w:noProof/>
            <w:webHidden/>
          </w:rPr>
          <w:tab/>
        </w:r>
        <w:r>
          <w:rPr>
            <w:noProof/>
            <w:webHidden/>
          </w:rPr>
          <w:fldChar w:fldCharType="begin"/>
        </w:r>
        <w:r w:rsidR="00BC1660">
          <w:rPr>
            <w:noProof/>
            <w:webHidden/>
          </w:rPr>
          <w:instrText xml:space="preserve"> PAGEREF _Toc125576653 \h </w:instrText>
        </w:r>
        <w:r>
          <w:rPr>
            <w:noProof/>
            <w:webHidden/>
          </w:rPr>
        </w:r>
        <w:r>
          <w:rPr>
            <w:noProof/>
            <w:webHidden/>
          </w:rPr>
          <w:fldChar w:fldCharType="separate"/>
        </w:r>
        <w:r w:rsidR="00BC1660">
          <w:rPr>
            <w:noProof/>
            <w:webHidden/>
          </w:rPr>
          <w:t>30</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4" w:history="1">
        <w:r w:rsidR="00BC1660" w:rsidRPr="007A59E6">
          <w:rPr>
            <w:rStyle w:val="Hipervnculo"/>
            <w:noProof/>
          </w:rPr>
          <w:t>Ilustración 18 : Personajes equipo Zombie</w:t>
        </w:r>
        <w:r w:rsidR="00BC1660">
          <w:rPr>
            <w:noProof/>
            <w:webHidden/>
          </w:rPr>
          <w:tab/>
        </w:r>
        <w:r>
          <w:rPr>
            <w:noProof/>
            <w:webHidden/>
          </w:rPr>
          <w:fldChar w:fldCharType="begin"/>
        </w:r>
        <w:r w:rsidR="00BC1660">
          <w:rPr>
            <w:noProof/>
            <w:webHidden/>
          </w:rPr>
          <w:instrText xml:space="preserve"> PAGEREF _Toc125576654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5" w:history="1">
        <w:r w:rsidR="00BC1660" w:rsidRPr="007A59E6">
          <w:rPr>
            <w:rStyle w:val="Hipervnculo"/>
            <w:noProof/>
          </w:rPr>
          <w:t>Ilustración 19 : Personajes equipo La Resistencia</w:t>
        </w:r>
        <w:r w:rsidR="00BC1660">
          <w:rPr>
            <w:noProof/>
            <w:webHidden/>
          </w:rPr>
          <w:tab/>
        </w:r>
        <w:r>
          <w:rPr>
            <w:noProof/>
            <w:webHidden/>
          </w:rPr>
          <w:fldChar w:fldCharType="begin"/>
        </w:r>
        <w:r w:rsidR="00BC1660">
          <w:rPr>
            <w:noProof/>
            <w:webHidden/>
          </w:rPr>
          <w:instrText xml:space="preserve"> PAGEREF _Toc125576655 \h </w:instrText>
        </w:r>
        <w:r>
          <w:rPr>
            <w:noProof/>
            <w:webHidden/>
          </w:rPr>
        </w:r>
        <w:r>
          <w:rPr>
            <w:noProof/>
            <w:webHidden/>
          </w:rPr>
          <w:fldChar w:fldCharType="separate"/>
        </w:r>
        <w:r w:rsidR="00BC1660">
          <w:rPr>
            <w:noProof/>
            <w:webHidden/>
          </w:rPr>
          <w:t>31</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6" w:history="1">
        <w:r w:rsidR="00BC1660" w:rsidRPr="007A59E6">
          <w:rPr>
            <w:rStyle w:val="Hipervnculo"/>
            <w:noProof/>
          </w:rPr>
          <w:t>Ilustración 20 : Historia</w:t>
        </w:r>
        <w:r w:rsidR="00BC1660">
          <w:rPr>
            <w:noProof/>
            <w:webHidden/>
          </w:rPr>
          <w:tab/>
        </w:r>
        <w:r>
          <w:rPr>
            <w:noProof/>
            <w:webHidden/>
          </w:rPr>
          <w:fldChar w:fldCharType="begin"/>
        </w:r>
        <w:r w:rsidR="00BC1660">
          <w:rPr>
            <w:noProof/>
            <w:webHidden/>
          </w:rPr>
          <w:instrText xml:space="preserve"> PAGEREF _Toc125576656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7" w:history="1">
        <w:r w:rsidR="00BC1660" w:rsidRPr="007A59E6">
          <w:rPr>
            <w:rStyle w:val="Hipervnculo"/>
            <w:noProof/>
          </w:rPr>
          <w:t>Ilustración 21 : Menú para elegir si eres un estudiante o un profesor</w:t>
        </w:r>
        <w:r w:rsidR="00BC1660">
          <w:rPr>
            <w:noProof/>
            <w:webHidden/>
          </w:rPr>
          <w:tab/>
        </w:r>
        <w:r>
          <w:rPr>
            <w:noProof/>
            <w:webHidden/>
          </w:rPr>
          <w:fldChar w:fldCharType="begin"/>
        </w:r>
        <w:r w:rsidR="00BC1660">
          <w:rPr>
            <w:noProof/>
            <w:webHidden/>
          </w:rPr>
          <w:instrText xml:space="preserve"> PAGEREF _Toc125576657 \h </w:instrText>
        </w:r>
        <w:r>
          <w:rPr>
            <w:noProof/>
            <w:webHidden/>
          </w:rPr>
        </w:r>
        <w:r>
          <w:rPr>
            <w:noProof/>
            <w:webHidden/>
          </w:rPr>
          <w:fldChar w:fldCharType="separate"/>
        </w:r>
        <w:r w:rsidR="00BC1660">
          <w:rPr>
            <w:noProof/>
            <w:webHidden/>
          </w:rPr>
          <w:t>32</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8" w:history="1">
        <w:r w:rsidR="00BC1660" w:rsidRPr="007A59E6">
          <w:rPr>
            <w:rStyle w:val="Hipervnculo"/>
            <w:noProof/>
          </w:rPr>
          <w:t>Ilustración 22 : Menú para registro o inicio de sesión de un estudiante</w:t>
        </w:r>
        <w:r w:rsidR="00BC1660">
          <w:rPr>
            <w:noProof/>
            <w:webHidden/>
          </w:rPr>
          <w:tab/>
        </w:r>
        <w:r>
          <w:rPr>
            <w:noProof/>
            <w:webHidden/>
          </w:rPr>
          <w:fldChar w:fldCharType="begin"/>
        </w:r>
        <w:r w:rsidR="00BC1660">
          <w:rPr>
            <w:noProof/>
            <w:webHidden/>
          </w:rPr>
          <w:instrText xml:space="preserve"> PAGEREF _Toc125576658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59" w:history="1">
        <w:r w:rsidR="00BC1660" w:rsidRPr="007A59E6">
          <w:rPr>
            <w:rStyle w:val="Hipervnculo"/>
            <w:noProof/>
          </w:rPr>
          <w:t>Ilustración 23 : Introducción de los datos de un estudiante</w:t>
        </w:r>
        <w:r w:rsidR="00BC1660">
          <w:rPr>
            <w:noProof/>
            <w:webHidden/>
          </w:rPr>
          <w:tab/>
        </w:r>
        <w:r>
          <w:rPr>
            <w:noProof/>
            <w:webHidden/>
          </w:rPr>
          <w:fldChar w:fldCharType="begin"/>
        </w:r>
        <w:r w:rsidR="00BC1660">
          <w:rPr>
            <w:noProof/>
            <w:webHidden/>
          </w:rPr>
          <w:instrText xml:space="preserve"> PAGEREF _Toc125576659 \h </w:instrText>
        </w:r>
        <w:r>
          <w:rPr>
            <w:noProof/>
            <w:webHidden/>
          </w:rPr>
        </w:r>
        <w:r>
          <w:rPr>
            <w:noProof/>
            <w:webHidden/>
          </w:rPr>
          <w:fldChar w:fldCharType="separate"/>
        </w:r>
        <w:r w:rsidR="00BC1660">
          <w:rPr>
            <w:noProof/>
            <w:webHidden/>
          </w:rPr>
          <w:t>33</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0" w:history="1">
        <w:r w:rsidR="00BC1660" w:rsidRPr="007A59E6">
          <w:rPr>
            <w:rStyle w:val="Hipervnculo"/>
            <w:noProof/>
          </w:rPr>
          <w:t>Ilustración 24 : Menú estudiante</w:t>
        </w:r>
        <w:r w:rsidR="00BC1660">
          <w:rPr>
            <w:noProof/>
            <w:webHidden/>
          </w:rPr>
          <w:tab/>
        </w:r>
        <w:r>
          <w:rPr>
            <w:noProof/>
            <w:webHidden/>
          </w:rPr>
          <w:fldChar w:fldCharType="begin"/>
        </w:r>
        <w:r w:rsidR="00BC1660">
          <w:rPr>
            <w:noProof/>
            <w:webHidden/>
          </w:rPr>
          <w:instrText xml:space="preserve"> PAGEREF _Toc125576660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1" w:history="1">
        <w:r w:rsidR="00BC1660" w:rsidRPr="007A59E6">
          <w:rPr>
            <w:rStyle w:val="Hipervnculo"/>
            <w:noProof/>
          </w:rPr>
          <w:t>Ilustración 25 : Menú encargado de editar perfiles</w:t>
        </w:r>
        <w:r w:rsidR="00BC1660">
          <w:rPr>
            <w:noProof/>
            <w:webHidden/>
          </w:rPr>
          <w:tab/>
        </w:r>
        <w:r>
          <w:rPr>
            <w:noProof/>
            <w:webHidden/>
          </w:rPr>
          <w:fldChar w:fldCharType="begin"/>
        </w:r>
        <w:r w:rsidR="00BC1660">
          <w:rPr>
            <w:noProof/>
            <w:webHidden/>
          </w:rPr>
          <w:instrText xml:space="preserve"> PAGEREF _Toc125576661 \h </w:instrText>
        </w:r>
        <w:r>
          <w:rPr>
            <w:noProof/>
            <w:webHidden/>
          </w:rPr>
        </w:r>
        <w:r>
          <w:rPr>
            <w:noProof/>
            <w:webHidden/>
          </w:rPr>
          <w:fldChar w:fldCharType="separate"/>
        </w:r>
        <w:r w:rsidR="00BC1660">
          <w:rPr>
            <w:noProof/>
            <w:webHidden/>
          </w:rPr>
          <w:t>34</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2" w:history="1">
        <w:r w:rsidR="00BC1660" w:rsidRPr="007A59E6">
          <w:rPr>
            <w:rStyle w:val="Hipervnculo"/>
            <w:noProof/>
          </w:rPr>
          <w:t>Ilustración 26 : Menú profesor</w:t>
        </w:r>
        <w:r w:rsidR="00BC1660">
          <w:rPr>
            <w:noProof/>
            <w:webHidden/>
          </w:rPr>
          <w:tab/>
        </w:r>
        <w:r>
          <w:rPr>
            <w:noProof/>
            <w:webHidden/>
          </w:rPr>
          <w:fldChar w:fldCharType="begin"/>
        </w:r>
        <w:r w:rsidR="00BC1660">
          <w:rPr>
            <w:noProof/>
            <w:webHidden/>
          </w:rPr>
          <w:instrText xml:space="preserve"> PAGEREF _Toc125576662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3" w:history="1">
        <w:r w:rsidR="00BC1660" w:rsidRPr="007A59E6">
          <w:rPr>
            <w:rStyle w:val="Hipervnculo"/>
            <w:noProof/>
          </w:rPr>
          <w:t>Ilustración 27 : Interfaz tablero</w:t>
        </w:r>
        <w:r w:rsidR="00BC1660">
          <w:rPr>
            <w:noProof/>
            <w:webHidden/>
          </w:rPr>
          <w:tab/>
        </w:r>
        <w:r>
          <w:rPr>
            <w:noProof/>
            <w:webHidden/>
          </w:rPr>
          <w:fldChar w:fldCharType="begin"/>
        </w:r>
        <w:r w:rsidR="00BC1660">
          <w:rPr>
            <w:noProof/>
            <w:webHidden/>
          </w:rPr>
          <w:instrText xml:space="preserve"> PAGEREF _Toc125576663 \h </w:instrText>
        </w:r>
        <w:r>
          <w:rPr>
            <w:noProof/>
            <w:webHidden/>
          </w:rPr>
        </w:r>
        <w:r>
          <w:rPr>
            <w:noProof/>
            <w:webHidden/>
          </w:rPr>
          <w:fldChar w:fldCharType="separate"/>
        </w:r>
        <w:r w:rsidR="00BC1660">
          <w:rPr>
            <w:noProof/>
            <w:webHidden/>
          </w:rPr>
          <w:t>35</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4" w:history="1">
        <w:r w:rsidR="00BC1660" w:rsidRPr="007A59E6">
          <w:rPr>
            <w:rStyle w:val="Hipervnculo"/>
            <w:noProof/>
          </w:rPr>
          <w:t>Ilustración 28 : Ejemplo de cómo mostrar u ocultar ventanas</w:t>
        </w:r>
        <w:r w:rsidR="00BC1660">
          <w:rPr>
            <w:noProof/>
            <w:webHidden/>
          </w:rPr>
          <w:tab/>
        </w:r>
        <w:r>
          <w:rPr>
            <w:noProof/>
            <w:webHidden/>
          </w:rPr>
          <w:fldChar w:fldCharType="begin"/>
        </w:r>
        <w:r w:rsidR="00BC1660">
          <w:rPr>
            <w:noProof/>
            <w:webHidden/>
          </w:rPr>
          <w:instrText xml:space="preserve"> PAGEREF _Toc125576664 \h </w:instrText>
        </w:r>
        <w:r>
          <w:rPr>
            <w:noProof/>
            <w:webHidden/>
          </w:rPr>
        </w:r>
        <w:r>
          <w:rPr>
            <w:noProof/>
            <w:webHidden/>
          </w:rPr>
          <w:fldChar w:fldCharType="separate"/>
        </w:r>
        <w:r w:rsidR="00BC1660">
          <w:rPr>
            <w:noProof/>
            <w:webHidden/>
          </w:rPr>
          <w:t>36</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5" w:history="1">
        <w:r w:rsidR="00BC1660" w:rsidRPr="007A59E6">
          <w:rPr>
            <w:rStyle w:val="Hipervnculo"/>
            <w:noProof/>
          </w:rPr>
          <w:t>Ilustración 29 : Función encargada de la comprobación de la contraseña del profesor</w:t>
        </w:r>
        <w:r w:rsidR="00BC1660">
          <w:rPr>
            <w:noProof/>
            <w:webHidden/>
          </w:rPr>
          <w:tab/>
        </w:r>
        <w:r>
          <w:rPr>
            <w:noProof/>
            <w:webHidden/>
          </w:rPr>
          <w:fldChar w:fldCharType="begin"/>
        </w:r>
        <w:r w:rsidR="00BC1660">
          <w:rPr>
            <w:noProof/>
            <w:webHidden/>
          </w:rPr>
          <w:instrText xml:space="preserve"> PAGEREF _Toc125576665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6" w:history="1">
        <w:r w:rsidR="00BC1660" w:rsidRPr="007A59E6">
          <w:rPr>
            <w:rStyle w:val="Hipervnculo"/>
            <w:noProof/>
          </w:rPr>
          <w:t>Ilustración 30 : Función encargada de la creación de un estudiante</w:t>
        </w:r>
        <w:r w:rsidR="00BC1660">
          <w:rPr>
            <w:noProof/>
            <w:webHidden/>
          </w:rPr>
          <w:tab/>
        </w:r>
        <w:r>
          <w:rPr>
            <w:noProof/>
            <w:webHidden/>
          </w:rPr>
          <w:fldChar w:fldCharType="begin"/>
        </w:r>
        <w:r w:rsidR="00BC1660">
          <w:rPr>
            <w:noProof/>
            <w:webHidden/>
          </w:rPr>
          <w:instrText xml:space="preserve"> PAGEREF _Toc125576666 \h </w:instrText>
        </w:r>
        <w:r>
          <w:rPr>
            <w:noProof/>
            <w:webHidden/>
          </w:rPr>
        </w:r>
        <w:r>
          <w:rPr>
            <w:noProof/>
            <w:webHidden/>
          </w:rPr>
          <w:fldChar w:fldCharType="separate"/>
        </w:r>
        <w:r w:rsidR="00BC1660">
          <w:rPr>
            <w:noProof/>
            <w:webHidden/>
          </w:rPr>
          <w:t>37</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7" w:history="1">
        <w:r w:rsidR="00BC1660" w:rsidRPr="007A59E6">
          <w:rPr>
            <w:rStyle w:val="Hipervnculo"/>
            <w:noProof/>
          </w:rPr>
          <w:t>Ilustración 31 : Función encarga del inicio de sesión de un estudiante</w:t>
        </w:r>
        <w:r w:rsidR="00BC1660">
          <w:rPr>
            <w:noProof/>
            <w:webHidden/>
          </w:rPr>
          <w:tab/>
        </w:r>
        <w:r>
          <w:rPr>
            <w:noProof/>
            <w:webHidden/>
          </w:rPr>
          <w:fldChar w:fldCharType="begin"/>
        </w:r>
        <w:r w:rsidR="00BC1660">
          <w:rPr>
            <w:noProof/>
            <w:webHidden/>
          </w:rPr>
          <w:instrText xml:space="preserve"> PAGEREF _Toc125576667 \h </w:instrText>
        </w:r>
        <w:r>
          <w:rPr>
            <w:noProof/>
            <w:webHidden/>
          </w:rPr>
        </w:r>
        <w:r>
          <w:rPr>
            <w:noProof/>
            <w:webHidden/>
          </w:rPr>
          <w:fldChar w:fldCharType="separate"/>
        </w:r>
        <w:r w:rsidR="00BC1660">
          <w:rPr>
            <w:noProof/>
            <w:webHidden/>
          </w:rPr>
          <w:t>38</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8" w:history="1">
        <w:r w:rsidR="00BC1660" w:rsidRPr="007A59E6">
          <w:rPr>
            <w:rStyle w:val="Hipervnculo"/>
            <w:noProof/>
          </w:rPr>
          <w:t>Ilustración 32 : Código encargado de editar el perfil de un estudiante</w:t>
        </w:r>
        <w:r w:rsidR="00BC1660">
          <w:rPr>
            <w:noProof/>
            <w:webHidden/>
          </w:rPr>
          <w:tab/>
        </w:r>
        <w:r>
          <w:rPr>
            <w:noProof/>
            <w:webHidden/>
          </w:rPr>
          <w:fldChar w:fldCharType="begin"/>
        </w:r>
        <w:r w:rsidR="00BC1660">
          <w:rPr>
            <w:noProof/>
            <w:webHidden/>
          </w:rPr>
          <w:instrText xml:space="preserve"> PAGEREF _Toc125576668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69" w:history="1">
        <w:r w:rsidR="00BC1660" w:rsidRPr="007A59E6">
          <w:rPr>
            <w:rStyle w:val="Hipervnculo"/>
            <w:noProof/>
          </w:rPr>
          <w:t>Ilustración 33 : Función reiniciarPartida()</w:t>
        </w:r>
        <w:r w:rsidR="00BC1660">
          <w:rPr>
            <w:noProof/>
            <w:webHidden/>
          </w:rPr>
          <w:tab/>
        </w:r>
        <w:r>
          <w:rPr>
            <w:noProof/>
            <w:webHidden/>
          </w:rPr>
          <w:fldChar w:fldCharType="begin"/>
        </w:r>
        <w:r w:rsidR="00BC1660">
          <w:rPr>
            <w:noProof/>
            <w:webHidden/>
          </w:rPr>
          <w:instrText xml:space="preserve"> PAGEREF _Toc125576669 \h </w:instrText>
        </w:r>
        <w:r>
          <w:rPr>
            <w:noProof/>
            <w:webHidden/>
          </w:rPr>
        </w:r>
        <w:r>
          <w:rPr>
            <w:noProof/>
            <w:webHidden/>
          </w:rPr>
          <w:fldChar w:fldCharType="separate"/>
        </w:r>
        <w:r w:rsidR="00BC1660">
          <w:rPr>
            <w:noProof/>
            <w:webHidden/>
          </w:rPr>
          <w:t>39</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0" w:history="1">
        <w:r w:rsidR="00BC1660" w:rsidRPr="007A59E6">
          <w:rPr>
            <w:rStyle w:val="Hipervnculo"/>
            <w:noProof/>
          </w:rPr>
          <w:t>Ilustración 34 : Función generarObjetos()</w:t>
        </w:r>
        <w:r w:rsidR="00BC1660">
          <w:rPr>
            <w:noProof/>
            <w:webHidden/>
          </w:rPr>
          <w:tab/>
        </w:r>
        <w:r>
          <w:rPr>
            <w:noProof/>
            <w:webHidden/>
          </w:rPr>
          <w:fldChar w:fldCharType="begin"/>
        </w:r>
        <w:r w:rsidR="00BC1660">
          <w:rPr>
            <w:noProof/>
            <w:webHidden/>
          </w:rPr>
          <w:instrText xml:space="preserve"> PAGEREF _Toc125576670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1" w:history="1">
        <w:r w:rsidR="00BC1660" w:rsidRPr="007A59E6">
          <w:rPr>
            <w:rStyle w:val="Hipervnculo"/>
            <w:noProof/>
          </w:rPr>
          <w:t>Ilustración 35 : Función cargar()</w:t>
        </w:r>
        <w:r w:rsidR="00BC1660">
          <w:rPr>
            <w:noProof/>
            <w:webHidden/>
          </w:rPr>
          <w:tab/>
        </w:r>
        <w:r>
          <w:rPr>
            <w:noProof/>
            <w:webHidden/>
          </w:rPr>
          <w:fldChar w:fldCharType="begin"/>
        </w:r>
        <w:r w:rsidR="00BC1660">
          <w:rPr>
            <w:noProof/>
            <w:webHidden/>
          </w:rPr>
          <w:instrText xml:space="preserve"> PAGEREF _Toc125576671 \h </w:instrText>
        </w:r>
        <w:r>
          <w:rPr>
            <w:noProof/>
            <w:webHidden/>
          </w:rPr>
        </w:r>
        <w:r>
          <w:rPr>
            <w:noProof/>
            <w:webHidden/>
          </w:rPr>
          <w:fldChar w:fldCharType="separate"/>
        </w:r>
        <w:r w:rsidR="00BC1660">
          <w:rPr>
            <w:noProof/>
            <w:webHidden/>
          </w:rPr>
          <w:t>40</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2" w:history="1">
        <w:r w:rsidR="00BC1660" w:rsidRPr="007A59E6">
          <w:rPr>
            <w:rStyle w:val="Hipervnculo"/>
            <w:noProof/>
          </w:rPr>
          <w:t>Ilustración 36 : Funciones cargarPerfil() y cargarTop()</w:t>
        </w:r>
        <w:r w:rsidR="00BC1660">
          <w:rPr>
            <w:noProof/>
            <w:webHidden/>
          </w:rPr>
          <w:tab/>
        </w:r>
        <w:r>
          <w:rPr>
            <w:noProof/>
            <w:webHidden/>
          </w:rPr>
          <w:fldChar w:fldCharType="begin"/>
        </w:r>
        <w:r w:rsidR="00BC1660">
          <w:rPr>
            <w:noProof/>
            <w:webHidden/>
          </w:rPr>
          <w:instrText xml:space="preserve"> PAGEREF _Toc125576672 \h </w:instrText>
        </w:r>
        <w:r>
          <w:rPr>
            <w:noProof/>
            <w:webHidden/>
          </w:rPr>
        </w:r>
        <w:r>
          <w:rPr>
            <w:noProof/>
            <w:webHidden/>
          </w:rPr>
          <w:fldChar w:fldCharType="separate"/>
        </w:r>
        <w:r w:rsidR="00BC1660">
          <w:rPr>
            <w:noProof/>
            <w:webHidden/>
          </w:rPr>
          <w:t>41</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3" w:history="1">
        <w:r w:rsidR="00BC1660" w:rsidRPr="007A59E6">
          <w:rPr>
            <w:rStyle w:val="Hipervnculo"/>
            <w:noProof/>
          </w:rPr>
          <w:t>Ilustración 37 : Código para mostrar el chat del equipo humano</w:t>
        </w:r>
        <w:r w:rsidR="00BC1660">
          <w:rPr>
            <w:noProof/>
            <w:webHidden/>
          </w:rPr>
          <w:tab/>
        </w:r>
        <w:r>
          <w:rPr>
            <w:noProof/>
            <w:webHidden/>
          </w:rPr>
          <w:fldChar w:fldCharType="begin"/>
        </w:r>
        <w:r w:rsidR="00BC1660">
          <w:rPr>
            <w:noProof/>
            <w:webHidden/>
          </w:rPr>
          <w:instrText xml:space="preserve"> PAGEREF _Toc125576673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4" w:history="1">
        <w:r w:rsidR="00BC1660" w:rsidRPr="007A59E6">
          <w:rPr>
            <w:rStyle w:val="Hipervnculo"/>
            <w:noProof/>
          </w:rPr>
          <w:t>Ilustración 38 : Guardar un mensaje en la base de datos chat</w:t>
        </w:r>
        <w:r w:rsidR="00BC1660">
          <w:rPr>
            <w:noProof/>
            <w:webHidden/>
          </w:rPr>
          <w:tab/>
        </w:r>
        <w:r>
          <w:rPr>
            <w:noProof/>
            <w:webHidden/>
          </w:rPr>
          <w:fldChar w:fldCharType="begin"/>
        </w:r>
        <w:r w:rsidR="00BC1660">
          <w:rPr>
            <w:noProof/>
            <w:webHidden/>
          </w:rPr>
          <w:instrText xml:space="preserve"> PAGEREF _Toc125576674 \h </w:instrText>
        </w:r>
        <w:r>
          <w:rPr>
            <w:noProof/>
            <w:webHidden/>
          </w:rPr>
        </w:r>
        <w:r>
          <w:rPr>
            <w:noProof/>
            <w:webHidden/>
          </w:rPr>
          <w:fldChar w:fldCharType="separate"/>
        </w:r>
        <w:r w:rsidR="00BC1660">
          <w:rPr>
            <w:noProof/>
            <w:webHidden/>
          </w:rPr>
          <w:t>42</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5" w:history="1">
        <w:r w:rsidR="00BC1660" w:rsidRPr="007A59E6">
          <w:rPr>
            <w:rStyle w:val="Hipervnculo"/>
            <w:noProof/>
          </w:rPr>
          <w:t>Ilustración 39 : función encargada de mostrar los objetos al pulsar en la bolsa</w:t>
        </w:r>
        <w:r w:rsidR="00BC1660">
          <w:rPr>
            <w:noProof/>
            <w:webHidden/>
          </w:rPr>
          <w:tab/>
        </w:r>
        <w:r>
          <w:rPr>
            <w:noProof/>
            <w:webHidden/>
          </w:rPr>
          <w:fldChar w:fldCharType="begin"/>
        </w:r>
        <w:r w:rsidR="00BC1660">
          <w:rPr>
            <w:noProof/>
            <w:webHidden/>
          </w:rPr>
          <w:instrText xml:space="preserve"> PAGEREF _Toc125576675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6" w:history="1">
        <w:r w:rsidR="00BC1660" w:rsidRPr="007A59E6">
          <w:rPr>
            <w:rStyle w:val="Hipervnculo"/>
            <w:noProof/>
          </w:rPr>
          <w:t>Ilustración 40 : Código encargado de mostrar la información de los jugadores con los arrays ya ordenados</w:t>
        </w:r>
        <w:r w:rsidR="00BC1660">
          <w:rPr>
            <w:noProof/>
            <w:webHidden/>
          </w:rPr>
          <w:tab/>
        </w:r>
        <w:r>
          <w:rPr>
            <w:noProof/>
            <w:webHidden/>
          </w:rPr>
          <w:fldChar w:fldCharType="begin"/>
        </w:r>
        <w:r w:rsidR="00BC1660">
          <w:rPr>
            <w:noProof/>
            <w:webHidden/>
          </w:rPr>
          <w:instrText xml:space="preserve"> PAGEREF _Toc125576676 \h </w:instrText>
        </w:r>
        <w:r>
          <w:rPr>
            <w:noProof/>
            <w:webHidden/>
          </w:rPr>
        </w:r>
        <w:r>
          <w:rPr>
            <w:noProof/>
            <w:webHidden/>
          </w:rPr>
          <w:fldChar w:fldCharType="separate"/>
        </w:r>
        <w:r w:rsidR="00BC1660">
          <w:rPr>
            <w:noProof/>
            <w:webHidden/>
          </w:rPr>
          <w:t>43</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7" w:history="1">
        <w:r w:rsidR="00BC1660" w:rsidRPr="007A59E6">
          <w:rPr>
            <w:rStyle w:val="Hipervnculo"/>
            <w:noProof/>
          </w:rPr>
          <w:t>Ilustración 41 : Función verPersonaje(numero)</w:t>
        </w:r>
        <w:r w:rsidR="00BC1660">
          <w:rPr>
            <w:noProof/>
            <w:webHidden/>
          </w:rPr>
          <w:tab/>
        </w:r>
        <w:r>
          <w:rPr>
            <w:noProof/>
            <w:webHidden/>
          </w:rPr>
          <w:fldChar w:fldCharType="begin"/>
        </w:r>
        <w:r w:rsidR="00BC1660">
          <w:rPr>
            <w:noProof/>
            <w:webHidden/>
          </w:rPr>
          <w:instrText xml:space="preserve"> PAGEREF _Toc125576677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8" w:history="1">
        <w:r w:rsidR="00BC1660" w:rsidRPr="007A59E6">
          <w:rPr>
            <w:rStyle w:val="Hipervnculo"/>
            <w:noProof/>
          </w:rPr>
          <w:t>Ilustración 42 : Función dado()</w:t>
        </w:r>
        <w:r w:rsidR="00BC1660">
          <w:rPr>
            <w:noProof/>
            <w:webHidden/>
          </w:rPr>
          <w:tab/>
        </w:r>
        <w:r>
          <w:rPr>
            <w:noProof/>
            <w:webHidden/>
          </w:rPr>
          <w:fldChar w:fldCharType="begin"/>
        </w:r>
        <w:r w:rsidR="00BC1660">
          <w:rPr>
            <w:noProof/>
            <w:webHidden/>
          </w:rPr>
          <w:instrText xml:space="preserve"> PAGEREF _Toc125576678 \h </w:instrText>
        </w:r>
        <w:r>
          <w:rPr>
            <w:noProof/>
            <w:webHidden/>
          </w:rPr>
        </w:r>
        <w:r>
          <w:rPr>
            <w:noProof/>
            <w:webHidden/>
          </w:rPr>
          <w:fldChar w:fldCharType="separate"/>
        </w:r>
        <w:r w:rsidR="00BC1660">
          <w:rPr>
            <w:noProof/>
            <w:webHidden/>
          </w:rPr>
          <w:t>44</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79" w:history="1">
        <w:r w:rsidR="00BC1660" w:rsidRPr="007A59E6">
          <w:rPr>
            <w:rStyle w:val="Hipervnculo"/>
            <w:noProof/>
          </w:rPr>
          <w:t>Ilustración 43 : Función elegirPosicion()</w:t>
        </w:r>
        <w:r w:rsidR="00BC1660">
          <w:rPr>
            <w:noProof/>
            <w:webHidden/>
          </w:rPr>
          <w:tab/>
        </w:r>
        <w:r>
          <w:rPr>
            <w:noProof/>
            <w:webHidden/>
          </w:rPr>
          <w:fldChar w:fldCharType="begin"/>
        </w:r>
        <w:r w:rsidR="00BC1660">
          <w:rPr>
            <w:noProof/>
            <w:webHidden/>
          </w:rPr>
          <w:instrText xml:space="preserve"> PAGEREF _Toc125576679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0" w:history="1">
        <w:r w:rsidR="00BC1660" w:rsidRPr="007A59E6">
          <w:rPr>
            <w:rStyle w:val="Hipervnculo"/>
            <w:noProof/>
          </w:rPr>
          <w:t>Ilustración 44 : Función ponerVerdes()</w:t>
        </w:r>
        <w:r w:rsidR="00BC1660">
          <w:rPr>
            <w:noProof/>
            <w:webHidden/>
          </w:rPr>
          <w:tab/>
        </w:r>
        <w:r>
          <w:rPr>
            <w:noProof/>
            <w:webHidden/>
          </w:rPr>
          <w:fldChar w:fldCharType="begin"/>
        </w:r>
        <w:r w:rsidR="00BC1660">
          <w:rPr>
            <w:noProof/>
            <w:webHidden/>
          </w:rPr>
          <w:instrText xml:space="preserve"> PAGEREF _Toc125576680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1" w:history="1">
        <w:r w:rsidR="00BC1660" w:rsidRPr="007A59E6">
          <w:rPr>
            <w:rStyle w:val="Hipervnculo"/>
            <w:noProof/>
          </w:rPr>
          <w:t>Ilustración 45 : Función seleccionarCasillaVerde()</w:t>
        </w:r>
        <w:r w:rsidR="00BC1660">
          <w:rPr>
            <w:noProof/>
            <w:webHidden/>
          </w:rPr>
          <w:tab/>
        </w:r>
        <w:r>
          <w:rPr>
            <w:noProof/>
            <w:webHidden/>
          </w:rPr>
          <w:fldChar w:fldCharType="begin"/>
        </w:r>
        <w:r w:rsidR="00BC1660">
          <w:rPr>
            <w:noProof/>
            <w:webHidden/>
          </w:rPr>
          <w:instrText xml:space="preserve"> PAGEREF _Toc125576681 \h </w:instrText>
        </w:r>
        <w:r>
          <w:rPr>
            <w:noProof/>
            <w:webHidden/>
          </w:rPr>
        </w:r>
        <w:r>
          <w:rPr>
            <w:noProof/>
            <w:webHidden/>
          </w:rPr>
          <w:fldChar w:fldCharType="separate"/>
        </w:r>
        <w:r w:rsidR="00BC1660">
          <w:rPr>
            <w:noProof/>
            <w:webHidden/>
          </w:rPr>
          <w:t>45</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2" w:history="1">
        <w:r w:rsidR="00BC1660" w:rsidRPr="007A59E6">
          <w:rPr>
            <w:rStyle w:val="Hipervnculo"/>
            <w:noProof/>
          </w:rPr>
          <w:t>Ilustración 46 : Función seleccionarPreguntaIndividual()</w:t>
        </w:r>
        <w:r w:rsidR="00BC1660">
          <w:rPr>
            <w:noProof/>
            <w:webHidden/>
          </w:rPr>
          <w:tab/>
        </w:r>
        <w:r>
          <w:rPr>
            <w:noProof/>
            <w:webHidden/>
          </w:rPr>
          <w:fldChar w:fldCharType="begin"/>
        </w:r>
        <w:r w:rsidR="00BC1660">
          <w:rPr>
            <w:noProof/>
            <w:webHidden/>
          </w:rPr>
          <w:instrText xml:space="preserve"> PAGEREF _Toc125576682 \h </w:instrText>
        </w:r>
        <w:r>
          <w:rPr>
            <w:noProof/>
            <w:webHidden/>
          </w:rPr>
        </w:r>
        <w:r>
          <w:rPr>
            <w:noProof/>
            <w:webHidden/>
          </w:rPr>
          <w:fldChar w:fldCharType="separate"/>
        </w:r>
        <w:r w:rsidR="00BC1660">
          <w:rPr>
            <w:noProof/>
            <w:webHidden/>
          </w:rPr>
          <w:t>46</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3" w:history="1">
        <w:r w:rsidR="00BC1660" w:rsidRPr="007A59E6">
          <w:rPr>
            <w:rStyle w:val="Hipervnculo"/>
            <w:noProof/>
          </w:rPr>
          <w:t>Ilustración 47 : Función encargada de repartir puntos a un solo estudiante</w:t>
        </w:r>
        <w:r w:rsidR="00BC1660">
          <w:rPr>
            <w:noProof/>
            <w:webHidden/>
          </w:rPr>
          <w:tab/>
        </w:r>
        <w:r>
          <w:rPr>
            <w:noProof/>
            <w:webHidden/>
          </w:rPr>
          <w:fldChar w:fldCharType="begin"/>
        </w:r>
        <w:r w:rsidR="00BC1660">
          <w:rPr>
            <w:noProof/>
            <w:webHidden/>
          </w:rPr>
          <w:instrText xml:space="preserve"> PAGEREF _Toc125576683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4" w:history="1">
        <w:r w:rsidR="00BC1660" w:rsidRPr="007A59E6">
          <w:rPr>
            <w:rStyle w:val="Hipervnculo"/>
            <w:noProof/>
          </w:rPr>
          <w:t>Ilustración 48 : Función que proporciona las ventajas del móvil</w:t>
        </w:r>
        <w:r w:rsidR="00BC1660">
          <w:rPr>
            <w:noProof/>
            <w:webHidden/>
          </w:rPr>
          <w:tab/>
        </w:r>
        <w:r>
          <w:rPr>
            <w:noProof/>
            <w:webHidden/>
          </w:rPr>
          <w:fldChar w:fldCharType="begin"/>
        </w:r>
        <w:r w:rsidR="00BC1660">
          <w:rPr>
            <w:noProof/>
            <w:webHidden/>
          </w:rPr>
          <w:instrText xml:space="preserve"> PAGEREF _Toc125576684 \h </w:instrText>
        </w:r>
        <w:r>
          <w:rPr>
            <w:noProof/>
            <w:webHidden/>
          </w:rPr>
        </w:r>
        <w:r>
          <w:rPr>
            <w:noProof/>
            <w:webHidden/>
          </w:rPr>
          <w:fldChar w:fldCharType="separate"/>
        </w:r>
        <w:r w:rsidR="00BC1660">
          <w:rPr>
            <w:noProof/>
            <w:webHidden/>
          </w:rPr>
          <w:t>47</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5" w:history="1">
        <w:r w:rsidR="00BC1660" w:rsidRPr="007A59E6">
          <w:rPr>
            <w:rStyle w:val="Hipervnculo"/>
            <w:noProof/>
          </w:rPr>
          <w:t>Ilustración 49 : Función encargada de utilizar al personaje Sargento Delis</w:t>
        </w:r>
        <w:r w:rsidR="00BC1660">
          <w:rPr>
            <w:noProof/>
            <w:webHidden/>
          </w:rPr>
          <w:tab/>
        </w:r>
        <w:r>
          <w:rPr>
            <w:noProof/>
            <w:webHidden/>
          </w:rPr>
          <w:fldChar w:fldCharType="begin"/>
        </w:r>
        <w:r w:rsidR="00BC1660">
          <w:rPr>
            <w:noProof/>
            <w:webHidden/>
          </w:rPr>
          <w:instrText xml:space="preserve"> PAGEREF _Toc125576685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6" w:history="1">
        <w:r w:rsidR="00BC1660" w:rsidRPr="007A59E6">
          <w:rPr>
            <w:rStyle w:val="Hipervnculo"/>
            <w:noProof/>
          </w:rPr>
          <w:t>Ilustración 50 : Función actualizarTurno()</w:t>
        </w:r>
        <w:r w:rsidR="00BC1660">
          <w:rPr>
            <w:noProof/>
            <w:webHidden/>
          </w:rPr>
          <w:tab/>
        </w:r>
        <w:r>
          <w:rPr>
            <w:noProof/>
            <w:webHidden/>
          </w:rPr>
          <w:fldChar w:fldCharType="begin"/>
        </w:r>
        <w:r w:rsidR="00BC1660">
          <w:rPr>
            <w:noProof/>
            <w:webHidden/>
          </w:rPr>
          <w:instrText xml:space="preserve"> PAGEREF _Toc125576686 \h </w:instrText>
        </w:r>
        <w:r>
          <w:rPr>
            <w:noProof/>
            <w:webHidden/>
          </w:rPr>
        </w:r>
        <w:r>
          <w:rPr>
            <w:noProof/>
            <w:webHidden/>
          </w:rPr>
          <w:fldChar w:fldCharType="separate"/>
        </w:r>
        <w:r w:rsidR="00BC1660">
          <w:rPr>
            <w:noProof/>
            <w:webHidden/>
          </w:rPr>
          <w:t>48</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7" w:history="1">
        <w:r w:rsidR="00BC1660" w:rsidRPr="007A59E6">
          <w:rPr>
            <w:rStyle w:val="Hipervnculo"/>
            <w:noProof/>
          </w:rPr>
          <w:t>Ilustración 51 : Mensaje usuario creado exitosamente</w:t>
        </w:r>
        <w:r w:rsidR="00BC1660">
          <w:rPr>
            <w:noProof/>
            <w:webHidden/>
          </w:rPr>
          <w:tab/>
        </w:r>
        <w:r>
          <w:rPr>
            <w:noProof/>
            <w:webHidden/>
          </w:rPr>
          <w:fldChar w:fldCharType="begin"/>
        </w:r>
        <w:r w:rsidR="00BC1660">
          <w:rPr>
            <w:noProof/>
            <w:webHidden/>
          </w:rPr>
          <w:instrText xml:space="preserve"> PAGEREF _Toc125576687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8" w:history="1">
        <w:r w:rsidR="00BC1660" w:rsidRPr="007A59E6">
          <w:rPr>
            <w:rStyle w:val="Hipervnculo"/>
            <w:noProof/>
          </w:rPr>
          <w:t>Ilustración 52 : Mensaje inicio de sesión exitoso</w:t>
        </w:r>
        <w:r w:rsidR="00BC1660">
          <w:rPr>
            <w:noProof/>
            <w:webHidden/>
          </w:rPr>
          <w:tab/>
        </w:r>
        <w:r>
          <w:rPr>
            <w:noProof/>
            <w:webHidden/>
          </w:rPr>
          <w:fldChar w:fldCharType="begin"/>
        </w:r>
        <w:r w:rsidR="00BC1660">
          <w:rPr>
            <w:noProof/>
            <w:webHidden/>
          </w:rPr>
          <w:instrText xml:space="preserve"> PAGEREF _Toc125576688 \h </w:instrText>
        </w:r>
        <w:r>
          <w:rPr>
            <w:noProof/>
            <w:webHidden/>
          </w:rPr>
        </w:r>
        <w:r>
          <w:rPr>
            <w:noProof/>
            <w:webHidden/>
          </w:rPr>
          <w:fldChar w:fldCharType="separate"/>
        </w:r>
        <w:r w:rsidR="00BC1660">
          <w:rPr>
            <w:noProof/>
            <w:webHidden/>
          </w:rPr>
          <w:t>49</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89" w:history="1">
        <w:r w:rsidR="00BC1660" w:rsidRPr="007A59E6">
          <w:rPr>
            <w:rStyle w:val="Hipervnculo"/>
            <w:noProof/>
          </w:rPr>
          <w:t>Ilustración 53 : Base de datos de los estudiantes con seis de estos ya registrados</w:t>
        </w:r>
        <w:r w:rsidR="00BC1660">
          <w:rPr>
            <w:noProof/>
            <w:webHidden/>
          </w:rPr>
          <w:tab/>
        </w:r>
        <w:r>
          <w:rPr>
            <w:noProof/>
            <w:webHidden/>
          </w:rPr>
          <w:fldChar w:fldCharType="begin"/>
        </w:r>
        <w:r w:rsidR="00BC1660">
          <w:rPr>
            <w:noProof/>
            <w:webHidden/>
          </w:rPr>
          <w:instrText xml:space="preserve"> PAGEREF _Toc125576689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0" w:history="1">
        <w:r w:rsidR="00BC1660" w:rsidRPr="007A59E6">
          <w:rPr>
            <w:rStyle w:val="Hipervnculo"/>
            <w:noProof/>
          </w:rPr>
          <w:t>Ilustración 54 : Pestaña para introducir la contraseña siendo profesor</w:t>
        </w:r>
        <w:r w:rsidR="00BC1660">
          <w:rPr>
            <w:noProof/>
            <w:webHidden/>
          </w:rPr>
          <w:tab/>
        </w:r>
        <w:r>
          <w:rPr>
            <w:noProof/>
            <w:webHidden/>
          </w:rPr>
          <w:fldChar w:fldCharType="begin"/>
        </w:r>
        <w:r w:rsidR="00BC1660">
          <w:rPr>
            <w:noProof/>
            <w:webHidden/>
          </w:rPr>
          <w:instrText xml:space="preserve"> PAGEREF _Toc125576690 \h </w:instrText>
        </w:r>
        <w:r>
          <w:rPr>
            <w:noProof/>
            <w:webHidden/>
          </w:rPr>
        </w:r>
        <w:r>
          <w:rPr>
            <w:noProof/>
            <w:webHidden/>
          </w:rPr>
          <w:fldChar w:fldCharType="separate"/>
        </w:r>
        <w:r w:rsidR="00BC1660">
          <w:rPr>
            <w:noProof/>
            <w:webHidden/>
          </w:rPr>
          <w:t>50</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1" w:history="1">
        <w:r w:rsidR="00BC1660" w:rsidRPr="007A59E6">
          <w:rPr>
            <w:rStyle w:val="Hipervnculo"/>
            <w:noProof/>
          </w:rPr>
          <w:t>Ilustración 55 : Mensaje de información del nuevo turno</w:t>
        </w:r>
        <w:r w:rsidR="00BC1660">
          <w:rPr>
            <w:noProof/>
            <w:webHidden/>
          </w:rPr>
          <w:tab/>
        </w:r>
        <w:r>
          <w:rPr>
            <w:noProof/>
            <w:webHidden/>
          </w:rPr>
          <w:fldChar w:fldCharType="begin"/>
        </w:r>
        <w:r w:rsidR="00BC1660">
          <w:rPr>
            <w:noProof/>
            <w:webHidden/>
          </w:rPr>
          <w:instrText xml:space="preserve"> PAGEREF _Toc125576691 \h </w:instrText>
        </w:r>
        <w:r>
          <w:rPr>
            <w:noProof/>
            <w:webHidden/>
          </w:rPr>
        </w:r>
        <w:r>
          <w:rPr>
            <w:noProof/>
            <w:webHidden/>
          </w:rPr>
          <w:fldChar w:fldCharType="separate"/>
        </w:r>
        <w:r w:rsidR="00BC1660">
          <w:rPr>
            <w:noProof/>
            <w:webHidden/>
          </w:rPr>
          <w:t>51</w:t>
        </w:r>
        <w:r>
          <w:rPr>
            <w:noProof/>
            <w:webHidden/>
          </w:rPr>
          <w:fldChar w:fldCharType="end"/>
        </w:r>
      </w:hyperlink>
    </w:p>
    <w:p w:rsidR="00BC1660" w:rsidRDefault="00D74588" w:rsidP="00BC1660">
      <w:pPr>
        <w:pStyle w:val="Tabladeilustraciones"/>
        <w:tabs>
          <w:tab w:val="right" w:leader="dot" w:pos="8494"/>
        </w:tabs>
        <w:spacing w:after="100"/>
        <w:ind w:left="499"/>
        <w:rPr>
          <w:rFonts w:asciiTheme="minorHAnsi" w:eastAsiaTheme="minorEastAsia" w:hAnsiTheme="minorHAnsi"/>
          <w:noProof/>
          <w:sz w:val="22"/>
          <w:lang w:eastAsia="es-ES"/>
        </w:rPr>
      </w:pPr>
      <w:hyperlink w:anchor="_Toc125576692" w:history="1">
        <w:r w:rsidR="00BC1660" w:rsidRPr="007A59E6">
          <w:rPr>
            <w:rStyle w:val="Hipervnculo"/>
            <w:noProof/>
          </w:rPr>
          <w:t>Ilustración 56 : Mensaje de advertencia reinicio de partida</w:t>
        </w:r>
        <w:r w:rsidR="00BC1660">
          <w:rPr>
            <w:noProof/>
            <w:webHidden/>
          </w:rPr>
          <w:tab/>
        </w:r>
        <w:r>
          <w:rPr>
            <w:noProof/>
            <w:webHidden/>
          </w:rPr>
          <w:fldChar w:fldCharType="begin"/>
        </w:r>
        <w:r w:rsidR="00BC1660">
          <w:rPr>
            <w:noProof/>
            <w:webHidden/>
          </w:rPr>
          <w:instrText xml:space="preserve"> PAGEREF _Toc125576692 \h </w:instrText>
        </w:r>
        <w:r>
          <w:rPr>
            <w:noProof/>
            <w:webHidden/>
          </w:rPr>
        </w:r>
        <w:r>
          <w:rPr>
            <w:noProof/>
            <w:webHidden/>
          </w:rPr>
          <w:fldChar w:fldCharType="separate"/>
        </w:r>
        <w:r w:rsidR="00BC1660">
          <w:rPr>
            <w:noProof/>
            <w:webHidden/>
          </w:rPr>
          <w:t>52</w:t>
        </w:r>
        <w:r>
          <w:rPr>
            <w:noProof/>
            <w:webHidden/>
          </w:rPr>
          <w:fldChar w:fldCharType="end"/>
        </w:r>
      </w:hyperlink>
    </w:p>
    <w:p w:rsidR="004F66DA" w:rsidRPr="004F66DA" w:rsidRDefault="00D74588" w:rsidP="004F66DA">
      <w:pPr>
        <w:rPr>
          <w:rFonts w:ascii="Arial" w:hAnsi="Arial" w:cs="Arial"/>
          <w:sz w:val="40"/>
          <w:szCs w:val="40"/>
        </w:rPr>
      </w:pPr>
      <w:r>
        <w:rPr>
          <w:rFonts w:ascii="Arial" w:hAnsi="Arial" w:cs="Arial"/>
          <w:sz w:val="40"/>
          <w:szCs w:val="40"/>
        </w:rPr>
        <w:fldChar w:fldCharType="end"/>
      </w:r>
    </w:p>
    <w:p w:rsidR="00634CED" w:rsidRDefault="00634CED" w:rsidP="009F02FE">
      <w:pPr>
        <w:jc w:val="both"/>
        <w:rPr>
          <w:rFonts w:cs="Times New Roman"/>
          <w:szCs w:val="25"/>
        </w:rPr>
      </w:pPr>
    </w:p>
    <w:p w:rsidR="00C45990" w:rsidRDefault="00A326C1">
      <w:pPr>
        <w:spacing w:after="200"/>
        <w:rPr>
          <w:rFonts w:cs="Times New Roman"/>
          <w:szCs w:val="25"/>
        </w:rPr>
      </w:pPr>
      <w:ins w:id="10" w:author="Maximiliano Paredes Velasco" w:date="2023-02-23T17:56:00Z">
        <w:r>
          <w:rPr>
            <w:rFonts w:cs="Times New Roman"/>
            <w:szCs w:val="25"/>
          </w:rPr>
          <w:lastRenderedPageBreak/>
          <w:t>Los índices no deben llevar numeración ni lás paginas previas, o bien si la llevan que sea otra. El índice debe empezar en el primer capítulo y con número de página 1</w:t>
        </w:r>
      </w:ins>
      <w:r w:rsidR="00634CED">
        <w:rPr>
          <w:rFonts w:cs="Times New Roman"/>
          <w:szCs w:val="25"/>
        </w:rPr>
        <w:br w:type="page"/>
      </w:r>
    </w:p>
    <w:p w:rsidR="00C45990" w:rsidRDefault="00C45990" w:rsidP="00C45990">
      <w:pPr>
        <w:pStyle w:val="Ttulo1"/>
      </w:pPr>
      <w:bookmarkStart w:id="11" w:name="_Toc125576601"/>
      <w:r>
        <w:lastRenderedPageBreak/>
        <w:t>Capítulo 1: Introducción</w:t>
      </w:r>
      <w:bookmarkEnd w:id="11"/>
    </w:p>
    <w:p w:rsidR="00400DEE" w:rsidRDefault="00C45990" w:rsidP="00400DEE">
      <w:pPr>
        <w:pStyle w:val="Ttulo2"/>
        <w:numPr>
          <w:ilvl w:val="1"/>
          <w:numId w:val="1"/>
        </w:numPr>
      </w:pPr>
      <w:bookmarkStart w:id="12" w:name="_Toc125576602"/>
      <w:r>
        <w:t>Motivación</w:t>
      </w:r>
      <w:bookmarkEnd w:id="12"/>
    </w:p>
    <w:p w:rsidR="00847FC8" w:rsidRDefault="00400DEE" w:rsidP="00847FC8">
      <w:pPr>
        <w:jc w:val="both"/>
        <w:rPr>
          <w:rFonts w:cs="Times New Roman"/>
          <w:szCs w:val="25"/>
        </w:rPr>
      </w:pPr>
      <w:r>
        <w:rPr>
          <w:rFonts w:cs="Times New Roman"/>
          <w:szCs w:val="25"/>
        </w:rPr>
        <w:t xml:space="preserve">La </w:t>
      </w:r>
      <w:r w:rsidR="006F1991">
        <w:rPr>
          <w:rFonts w:cs="Times New Roman"/>
          <w:szCs w:val="25"/>
        </w:rPr>
        <w:t>principal razón por la que se realiza esta aplicación es aumentar la motivación con el desarrollo de un apoyo a la enseñanza del alumno</w:t>
      </w:r>
      <w:r>
        <w:rPr>
          <w:rFonts w:cs="Times New Roman"/>
          <w:szCs w:val="25"/>
        </w:rPr>
        <w:t xml:space="preserve">. </w:t>
      </w:r>
      <w:r w:rsidR="00847FC8">
        <w:rPr>
          <w:rFonts w:cs="Times New Roman"/>
          <w:szCs w:val="25"/>
        </w:rPr>
        <w:t>Esto se puede conseguir incitando al alumno a sentirse parte de un equipo con el que tiene que estar implicado para obtener la victoria en el juego.</w:t>
      </w:r>
    </w:p>
    <w:p w:rsidR="00847FC8" w:rsidRDefault="00847FC8" w:rsidP="00847FC8">
      <w:pPr>
        <w:jc w:val="both"/>
        <w:rPr>
          <w:rFonts w:cs="Times New Roman"/>
          <w:szCs w:val="25"/>
        </w:rPr>
      </w:pPr>
      <w:r>
        <w:rPr>
          <w:rFonts w:cs="Times New Roman"/>
          <w:szCs w:val="25"/>
        </w:rPr>
        <w:t xml:space="preserve">En el sistema </w:t>
      </w:r>
      <w:r w:rsidR="006F1991">
        <w:rPr>
          <w:rFonts w:cs="Times New Roman"/>
          <w:szCs w:val="25"/>
        </w:rPr>
        <w:t>de enseñanza tradicional</w:t>
      </w:r>
      <w:r>
        <w:rPr>
          <w:rFonts w:cs="Times New Roman"/>
          <w:szCs w:val="25"/>
        </w:rPr>
        <w:t xml:space="preserve"> (entendamos este como el que el profesor explica y los alumnos toman apuntes para evaluarse en un examen), </w:t>
      </w:r>
      <w:r w:rsidR="006F1991">
        <w:rPr>
          <w:rFonts w:cs="Times New Roman"/>
          <w:szCs w:val="25"/>
        </w:rPr>
        <w:t>se puede dar el caso de que, tanto el profesor</w:t>
      </w:r>
      <w:r>
        <w:rPr>
          <w:rFonts w:cs="Times New Roman"/>
          <w:szCs w:val="25"/>
        </w:rPr>
        <w:t xml:space="preserve"> puede sent</w:t>
      </w:r>
      <w:r w:rsidR="006F1991">
        <w:rPr>
          <w:rFonts w:cs="Times New Roman"/>
          <w:szCs w:val="25"/>
        </w:rPr>
        <w:t xml:space="preserve">ir que está hablando solo, como que </w:t>
      </w:r>
      <w:r>
        <w:rPr>
          <w:rFonts w:cs="Times New Roman"/>
          <w:szCs w:val="25"/>
        </w:rPr>
        <w:t xml:space="preserve">el alumno </w:t>
      </w:r>
      <w:r w:rsidR="006F1991">
        <w:rPr>
          <w:rFonts w:cs="Times New Roman"/>
          <w:szCs w:val="25"/>
        </w:rPr>
        <w:t>no encuentre</w:t>
      </w:r>
      <w:r>
        <w:rPr>
          <w:rFonts w:cs="Times New Roman"/>
          <w:szCs w:val="25"/>
        </w:rPr>
        <w:t xml:space="preserve"> la motivación necesaria para estar atendiendo,</w:t>
      </w:r>
      <w:ins w:id="13" w:author="ivan del pino" w:date="2023-03-06T21:06:00Z">
        <w:r w:rsidR="008D4D20">
          <w:rPr>
            <w:rFonts w:cs="Times New Roman"/>
            <w:szCs w:val="25"/>
          </w:rPr>
          <w:t xml:space="preserve"> ya que encuentra los temas que estudia aburridos y se di</w:t>
        </w:r>
      </w:ins>
      <w:ins w:id="14" w:author="ivan del pino" w:date="2023-03-06T21:07:00Z">
        <w:r w:rsidR="008D4D20">
          <w:rPr>
            <w:rFonts w:cs="Times New Roman"/>
            <w:szCs w:val="25"/>
          </w:rPr>
          <w:t>strae constantemente, o no entienda el temario de la manera en la que es explicado,</w:t>
        </w:r>
      </w:ins>
      <w:r>
        <w:rPr>
          <w:rFonts w:cs="Times New Roman"/>
          <w:szCs w:val="25"/>
        </w:rPr>
        <w:t xml:space="preserve"> </w:t>
      </w:r>
      <w:del w:id="15" w:author="ivan del pino" w:date="2023-03-06T21:07:00Z">
        <w:r w:rsidR="006F1991" w:rsidDel="008D4D20">
          <w:rPr>
            <w:rFonts w:cs="Times New Roman"/>
            <w:szCs w:val="25"/>
          </w:rPr>
          <w:delText>y esto puede provocar</w:delText>
        </w:r>
      </w:del>
      <w:ins w:id="16" w:author="ivan del pino" w:date="2023-03-06T21:07:00Z">
        <w:r w:rsidR="008D4D20">
          <w:rPr>
            <w:rFonts w:cs="Times New Roman"/>
            <w:szCs w:val="25"/>
          </w:rPr>
          <w:t xml:space="preserve">provocando </w:t>
        </w:r>
      </w:ins>
      <w:r w:rsidR="006F1991">
        <w:rPr>
          <w:rFonts w:cs="Times New Roman"/>
          <w:szCs w:val="25"/>
        </w:rPr>
        <w:t xml:space="preserve"> que se complique</w:t>
      </w:r>
      <w:r>
        <w:rPr>
          <w:rFonts w:cs="Times New Roman"/>
          <w:szCs w:val="25"/>
        </w:rPr>
        <w:t xml:space="preserve"> seguir el ritmo de la clase adecuadamente.</w:t>
      </w:r>
    </w:p>
    <w:p w:rsidR="009E3925" w:rsidRDefault="00847FC8" w:rsidP="00847FC8">
      <w:pPr>
        <w:jc w:val="both"/>
        <w:rPr>
          <w:ins w:id="17" w:author="ivan del pino" w:date="2023-03-06T21:01:00Z"/>
          <w:rFonts w:cs="Times New Roman"/>
          <w:szCs w:val="25"/>
        </w:rPr>
      </w:pPr>
      <w:r>
        <w:rPr>
          <w:rFonts w:cs="Times New Roman"/>
          <w:szCs w:val="25"/>
        </w:rPr>
        <w:t>Esta aplicación busca solucionar este problema,</w:t>
      </w:r>
      <w:ins w:id="18" w:author="ivan del pino" w:date="2023-03-06T21:01:00Z">
        <w:r w:rsidR="00D8271F">
          <w:rPr>
            <w:rFonts w:cs="Times New Roman"/>
            <w:szCs w:val="25"/>
          </w:rPr>
          <w:t xml:space="preserve"> mediante la </w:t>
        </w:r>
      </w:ins>
      <w:ins w:id="19" w:author="ivan del pino" w:date="2023-03-06T21:02:00Z">
        <w:r w:rsidR="00D8271F">
          <w:rPr>
            <w:rFonts w:cs="Times New Roman"/>
            <w:szCs w:val="25"/>
          </w:rPr>
          <w:t xml:space="preserve">técnica de </w:t>
        </w:r>
      </w:ins>
      <w:ins w:id="20" w:author="ivan del pino" w:date="2023-03-06T21:01:00Z">
        <w:r w:rsidR="00D8271F">
          <w:rPr>
            <w:rFonts w:cs="Times New Roman"/>
            <w:szCs w:val="25"/>
          </w:rPr>
          <w:t>gamificación en la educación</w:t>
        </w:r>
      </w:ins>
      <w:ins w:id="21" w:author="ivan del pino" w:date="2023-03-06T21:02:00Z">
        <w:r w:rsidR="00D8271F">
          <w:rPr>
            <w:rFonts w:cs="Times New Roman"/>
            <w:szCs w:val="25"/>
          </w:rPr>
          <w:t>, que consiste en la introducción de juegos en el ámbito estudiantil</w:t>
        </w:r>
      </w:ins>
      <w:ins w:id="22" w:author="ivan del pino" w:date="2023-03-06T21:03:00Z">
        <w:r w:rsidR="00D8271F">
          <w:rPr>
            <w:rFonts w:cs="Times New Roman"/>
            <w:szCs w:val="25"/>
          </w:rPr>
          <w:t xml:space="preserve">, para que el alumno a la vez que juega, vaya </w:t>
        </w:r>
      </w:ins>
      <w:ins w:id="23" w:author="ivan del pino" w:date="2023-03-06T21:04:00Z">
        <w:r w:rsidR="00D8271F">
          <w:rPr>
            <w:rFonts w:cs="Times New Roman"/>
            <w:szCs w:val="25"/>
          </w:rPr>
          <w:t xml:space="preserve">consiguiendo unos objetivos de cara a los estuidos. Para ello, se ha aplicado la dinámica de competición. </w:t>
        </w:r>
      </w:ins>
      <w:ins w:id="24" w:author="ivan del pino" w:date="2023-03-06T21:05:00Z">
        <w:r w:rsidR="00D8271F">
          <w:rPr>
            <w:rFonts w:cs="Times New Roman"/>
            <w:szCs w:val="25"/>
          </w:rPr>
          <w:t>La gamificación puede resultar muy eficaz,</w:t>
        </w:r>
      </w:ins>
      <w:r>
        <w:rPr>
          <w:rFonts w:cs="Times New Roman"/>
          <w:szCs w:val="25"/>
        </w:rPr>
        <w:t xml:space="preserve"> ya que implica tanto </w:t>
      </w:r>
      <w:r w:rsidR="00E2125B">
        <w:rPr>
          <w:rFonts w:cs="Times New Roman"/>
          <w:szCs w:val="25"/>
        </w:rPr>
        <w:t>al</w:t>
      </w:r>
      <w:r>
        <w:rPr>
          <w:rFonts w:cs="Times New Roman"/>
          <w:szCs w:val="25"/>
        </w:rPr>
        <w:t xml:space="preserve"> profesor como a los alumnos</w:t>
      </w:r>
      <w:r w:rsidR="00441FFF">
        <w:rPr>
          <w:rFonts w:cs="Times New Roman"/>
          <w:szCs w:val="25"/>
        </w:rPr>
        <w:t xml:space="preserve"> en el sistema de enseñanza</w:t>
      </w:r>
      <w:ins w:id="25" w:author="ivan del pino" w:date="2023-03-06T21:05:00Z">
        <w:r w:rsidR="008D4D20">
          <w:rPr>
            <w:rFonts w:cs="Times New Roman"/>
            <w:szCs w:val="25"/>
          </w:rPr>
          <w:t xml:space="preserve"> al aumentar su nivel de implicación en esta</w:t>
        </w:r>
      </w:ins>
      <w:ins w:id="26" w:author="ivan del pino" w:date="2023-03-06T21:07:00Z">
        <w:r w:rsidR="008D4D20">
          <w:rPr>
            <w:rFonts w:cs="Times New Roman"/>
            <w:szCs w:val="25"/>
          </w:rPr>
          <w:t>, además</w:t>
        </w:r>
      </w:ins>
      <w:ins w:id="27" w:author="ivan del pino" w:date="2023-03-06T21:08:00Z">
        <w:r w:rsidR="008D4D20">
          <w:rPr>
            <w:rFonts w:cs="Times New Roman"/>
            <w:szCs w:val="25"/>
          </w:rPr>
          <w:t>, puede provocar que el alumno entienda mejor conocimientos que le resultarían más complejos, al poder hablar</w:t>
        </w:r>
      </w:ins>
      <w:ins w:id="28" w:author="ivan del pino" w:date="2023-03-06T21:09:00Z">
        <w:r w:rsidR="008D4D20">
          <w:rPr>
            <w:rFonts w:cs="Times New Roman"/>
            <w:szCs w:val="25"/>
          </w:rPr>
          <w:t xml:space="preserve"> con el resto de alumnos acerca de esto de una manera más entretenida.</w:t>
        </w:r>
      </w:ins>
      <w:del w:id="29" w:author="ivan del pino" w:date="2023-03-06T21:05:00Z">
        <w:r w:rsidDel="008D4D20">
          <w:rPr>
            <w:rFonts w:cs="Times New Roman"/>
            <w:szCs w:val="25"/>
          </w:rPr>
          <w:delText xml:space="preserve">, que tienen que competir entre ellos, haciendo que esa </w:delText>
        </w:r>
        <w:r w:rsidR="00441FFF" w:rsidDel="008D4D20">
          <w:rPr>
            <w:rFonts w:cs="Times New Roman"/>
            <w:szCs w:val="25"/>
          </w:rPr>
          <w:delText>rivalidad</w:delText>
        </w:r>
        <w:r w:rsidDel="008D4D20">
          <w:rPr>
            <w:rFonts w:cs="Times New Roman"/>
            <w:szCs w:val="25"/>
          </w:rPr>
          <w:delText xml:space="preserve"> les motive de cara al estudio.</w:delText>
        </w:r>
      </w:del>
    </w:p>
    <w:p w:rsidR="00D8271F" w:rsidRDefault="00D8271F" w:rsidP="00847FC8">
      <w:pPr>
        <w:jc w:val="both"/>
        <w:rPr>
          <w:ins w:id="30" w:author="Maximiliano Paredes Velasco" w:date="2023-02-23T17:58:00Z"/>
          <w:rFonts w:cs="Times New Roman"/>
          <w:szCs w:val="25"/>
        </w:rPr>
      </w:pPr>
    </w:p>
    <w:p w:rsidR="00A326C1" w:rsidRDefault="00A326C1" w:rsidP="00847FC8">
      <w:pPr>
        <w:jc w:val="both"/>
        <w:rPr>
          <w:rFonts w:cs="Times New Roman"/>
          <w:szCs w:val="25"/>
        </w:rPr>
      </w:pPr>
      <w:ins w:id="31" w:author="Maximiliano Paredes Velasco" w:date="2023-02-23T17:58:00Z">
        <w:r>
          <w:rPr>
            <w:rFonts w:cs="Times New Roman"/>
            <w:szCs w:val="25"/>
          </w:rPr>
          <w:t>Desarrollar más: hablar de gamificación en la educación, qué ventajas tiene</w:t>
        </w:r>
      </w:ins>
      <w:ins w:id="32" w:author="Maximiliano Paredes Velasco" w:date="2023-02-23T18:00:00Z">
        <w:r>
          <w:rPr>
            <w:rFonts w:cs="Times New Roman"/>
            <w:szCs w:val="25"/>
          </w:rPr>
          <w:t>. Decir que la clase magistral es desmotivadora, dificultad en algunos temas complejos, etc.</w:t>
        </w:r>
      </w:ins>
    </w:p>
    <w:p w:rsidR="009E3925" w:rsidRDefault="009E3925" w:rsidP="009E3925">
      <w:pPr>
        <w:pStyle w:val="Ttulo2"/>
        <w:numPr>
          <w:ilvl w:val="1"/>
          <w:numId w:val="1"/>
        </w:numPr>
      </w:pPr>
      <w:bookmarkStart w:id="33" w:name="_Toc125576603"/>
      <w:r>
        <w:t>Objetivos</w:t>
      </w:r>
      <w:bookmarkEnd w:id="33"/>
    </w:p>
    <w:p w:rsidR="00A326C1" w:rsidRDefault="00A326C1" w:rsidP="009E3925">
      <w:pPr>
        <w:jc w:val="both"/>
        <w:rPr>
          <w:ins w:id="34" w:author="ivan del pino" w:date="2023-03-07T18:55:00Z"/>
        </w:rPr>
      </w:pPr>
      <w:ins w:id="35" w:author="Maximiliano Paredes Velasco" w:date="2023-02-23T18:00:00Z">
        <w:r>
          <w:t xml:space="preserve">Formular un objetivo </w:t>
        </w:r>
      </w:ins>
      <w:ins w:id="36" w:author="Maximiliano Paredes Velasco" w:date="2023-02-23T18:01:00Z">
        <w:r>
          <w:t>principal y éste se descompone en varios subobjetivos. El objetivo principal es hacer un juego accesible en entorno web, colaborativo de trabajo en gru</w:t>
        </w:r>
      </w:ins>
      <w:ins w:id="37" w:author="Maximiliano Paredes Velasco" w:date="2023-02-23T18:02:00Z">
        <w:r>
          <w:t xml:space="preserve">po, basado en preguntas y aplicable a varios contextos educativos </w:t>
        </w:r>
      </w:ins>
    </w:p>
    <w:p w:rsidR="00805923" w:rsidRDefault="00805923" w:rsidP="009E3925">
      <w:pPr>
        <w:jc w:val="both"/>
        <w:rPr>
          <w:ins w:id="38" w:author="ivan del pino" w:date="2023-03-07T18:57:00Z"/>
        </w:rPr>
      </w:pPr>
      <w:ins w:id="39" w:author="ivan del pino" w:date="2023-03-07T18:55:00Z">
        <w:r>
          <w:t>El objetivo principal de este proyecto es realizar una aplicaci</w:t>
        </w:r>
      </w:ins>
      <w:ins w:id="40" w:author="ivan del pino" w:date="2023-03-07T18:56:00Z">
        <w:r>
          <w:t xml:space="preserve">ón que consista en un juego colaborativo de trabajo en grupo accesible desde un entorno web, basado en preguntas </w:t>
        </w:r>
      </w:ins>
      <w:ins w:id="41" w:author="ivan del pino" w:date="2023-03-07T18:57:00Z">
        <w:r>
          <w:t xml:space="preserve">y aplicable a distintos contextos educativos. </w:t>
        </w:r>
      </w:ins>
    </w:p>
    <w:p w:rsidR="00805923" w:rsidRDefault="00805923" w:rsidP="009E3925">
      <w:pPr>
        <w:jc w:val="both"/>
        <w:rPr>
          <w:ins w:id="42" w:author="ivan del pino" w:date="2023-03-07T18:58:00Z"/>
        </w:rPr>
      </w:pPr>
      <w:ins w:id="43" w:author="ivan del pino" w:date="2023-03-07T18:57:00Z">
        <w:r>
          <w:t xml:space="preserve">Este se ha dividido en varios subobjetivos. </w:t>
        </w:r>
      </w:ins>
    </w:p>
    <w:p w:rsidR="00276D20" w:rsidRDefault="00805923">
      <w:pPr>
        <w:pStyle w:val="Prrafodelista"/>
        <w:numPr>
          <w:ilvl w:val="0"/>
          <w:numId w:val="9"/>
        </w:numPr>
        <w:jc w:val="both"/>
        <w:rPr>
          <w:ins w:id="44" w:author="ivan del pino" w:date="2023-03-07T18:59:00Z"/>
        </w:rPr>
        <w:pPrChange w:id="45" w:author="ivan del pino" w:date="2023-03-07T18:58:00Z">
          <w:pPr>
            <w:jc w:val="both"/>
          </w:pPr>
        </w:pPrChange>
      </w:pPr>
      <w:ins w:id="46" w:author="ivan del pino" w:date="2023-03-07T18:58:00Z">
        <w:r>
          <w:lastRenderedPageBreak/>
          <w:t xml:space="preserve">En primer lugar, analizar el funcionamiento de Firebase de Google para su correcto uso en la </w:t>
        </w:r>
      </w:ins>
      <w:ins w:id="47" w:author="ivan del pino" w:date="2023-03-07T18:59:00Z">
        <w:r>
          <w:t>aplicación.</w:t>
        </w:r>
      </w:ins>
    </w:p>
    <w:p w:rsidR="00276D20" w:rsidRDefault="00805923">
      <w:pPr>
        <w:pStyle w:val="Prrafodelista"/>
        <w:numPr>
          <w:ilvl w:val="0"/>
          <w:numId w:val="9"/>
        </w:numPr>
        <w:jc w:val="both"/>
        <w:rPr>
          <w:ins w:id="48" w:author="ivan del pino" w:date="2023-03-07T18:59:00Z"/>
        </w:rPr>
        <w:pPrChange w:id="49" w:author="ivan del pino" w:date="2023-03-07T18:58:00Z">
          <w:pPr>
            <w:jc w:val="both"/>
          </w:pPr>
        </w:pPrChange>
      </w:pPr>
      <w:ins w:id="50" w:author="ivan del pino" w:date="2023-03-07T18:59:00Z">
        <w:r>
          <w:t>En segundo lugar, el desarrollo de un boceto de la interfaz de esta.</w:t>
        </w:r>
      </w:ins>
    </w:p>
    <w:p w:rsidR="00276D20" w:rsidRDefault="00805923">
      <w:pPr>
        <w:pStyle w:val="Prrafodelista"/>
        <w:numPr>
          <w:ilvl w:val="0"/>
          <w:numId w:val="9"/>
        </w:numPr>
        <w:jc w:val="both"/>
        <w:rPr>
          <w:ins w:id="51" w:author="ivan del pino" w:date="2023-03-07T19:00:00Z"/>
        </w:rPr>
        <w:pPrChange w:id="52" w:author="ivan del pino" w:date="2023-03-07T18:58:00Z">
          <w:pPr>
            <w:jc w:val="both"/>
          </w:pPr>
        </w:pPrChange>
      </w:pPr>
      <w:ins w:id="53" w:author="ivan del pino" w:date="2023-03-07T18:59:00Z">
        <w:r>
          <w:t>En tercer lugar</w:t>
        </w:r>
      </w:ins>
      <w:ins w:id="54" w:author="ivan del pino" w:date="2023-03-07T19:00:00Z">
        <w:r>
          <w:t>, la implementación de este boceto en la aplicación mediante diversas herramientas.</w:t>
        </w:r>
      </w:ins>
    </w:p>
    <w:p w:rsidR="00276D20" w:rsidRDefault="00805923">
      <w:pPr>
        <w:pStyle w:val="Prrafodelista"/>
        <w:numPr>
          <w:ilvl w:val="0"/>
          <w:numId w:val="9"/>
        </w:numPr>
        <w:jc w:val="both"/>
        <w:rPr>
          <w:ins w:id="55" w:author="ivan del pino" w:date="2023-03-07T19:01:00Z"/>
        </w:rPr>
        <w:pPrChange w:id="56" w:author="ivan del pino" w:date="2023-03-07T18:58:00Z">
          <w:pPr>
            <w:jc w:val="both"/>
          </w:pPr>
        </w:pPrChange>
      </w:pPr>
      <w:ins w:id="57" w:author="ivan del pino" w:date="2023-03-07T19:00:00Z">
        <w:r>
          <w:t xml:space="preserve">En cuarto lugar, la creación de una base de datos mediante Firestore </w:t>
        </w:r>
      </w:ins>
      <w:ins w:id="58" w:author="ivan del pino" w:date="2023-03-07T19:01:00Z">
        <w:r>
          <w:t>de Firebase con los datos adecuados para el correcto funcionamiento del juego.</w:t>
        </w:r>
      </w:ins>
    </w:p>
    <w:p w:rsidR="00276D20" w:rsidRDefault="00805923">
      <w:pPr>
        <w:pStyle w:val="Prrafodelista"/>
        <w:numPr>
          <w:ilvl w:val="0"/>
          <w:numId w:val="9"/>
        </w:numPr>
        <w:jc w:val="both"/>
        <w:rPr>
          <w:ins w:id="59" w:author="Maximiliano Paredes Velasco" w:date="2023-02-23T18:00:00Z"/>
        </w:rPr>
        <w:pPrChange w:id="60" w:author="ivan del pino" w:date="2023-03-07T18:58:00Z">
          <w:pPr>
            <w:jc w:val="both"/>
          </w:pPr>
        </w:pPrChange>
      </w:pPr>
      <w:ins w:id="61" w:author="ivan del pino" w:date="2023-03-07T19:01:00Z">
        <w:r>
          <w:t xml:space="preserve">Y por último, la implementación de la funcionalidad </w:t>
        </w:r>
      </w:ins>
      <w:ins w:id="62" w:author="ivan del pino" w:date="2023-03-07T19:02:00Z">
        <w:r>
          <w:t>usando tanto la interfaz ya creada como la base de datos, mediante diferentes funciones.</w:t>
        </w:r>
      </w:ins>
    </w:p>
    <w:p w:rsidR="009E3925" w:rsidDel="00805923" w:rsidRDefault="002D5AAA" w:rsidP="009E3925">
      <w:pPr>
        <w:jc w:val="both"/>
        <w:rPr>
          <w:del w:id="63" w:author="ivan del pino" w:date="2023-03-07T19:02:00Z"/>
        </w:rPr>
      </w:pPr>
      <w:del w:id="64" w:author="ivan del pino" w:date="2023-03-07T19:02:00Z">
        <w:r w:rsidDel="00805923">
          <w:delText>Los objetivos que se pretenden alcanzar con el trabajo son los siguientes</w:delText>
        </w:r>
        <w:r w:rsidR="009E3925" w:rsidDel="00805923">
          <w:delText>:</w:delText>
        </w:r>
      </w:del>
    </w:p>
    <w:p w:rsidR="009E3925" w:rsidDel="00805923" w:rsidRDefault="002D5AAA" w:rsidP="009E3925">
      <w:pPr>
        <w:pStyle w:val="Prrafodelista"/>
        <w:numPr>
          <w:ilvl w:val="0"/>
          <w:numId w:val="2"/>
        </w:numPr>
        <w:jc w:val="both"/>
        <w:rPr>
          <w:del w:id="65" w:author="ivan del pino" w:date="2023-03-07T19:02:00Z"/>
        </w:rPr>
      </w:pPr>
      <w:del w:id="66" w:author="ivan del pino" w:date="2023-03-07T19:02:00Z">
        <w:r w:rsidDel="00805923">
          <w:delText>En primer lugar, conseguir que el alumno tenga una mayor motivación a la hora de aprender conceptos nuevos o repasar los aprendidos.</w:delText>
        </w:r>
      </w:del>
    </w:p>
    <w:p w:rsidR="009E3925" w:rsidDel="00805923" w:rsidRDefault="002D5AAA" w:rsidP="009E3925">
      <w:pPr>
        <w:pStyle w:val="Prrafodelista"/>
        <w:numPr>
          <w:ilvl w:val="0"/>
          <w:numId w:val="2"/>
        </w:numPr>
        <w:jc w:val="both"/>
        <w:rPr>
          <w:del w:id="67" w:author="ivan del pino" w:date="2023-03-07T19:02:00Z"/>
        </w:rPr>
      </w:pPr>
      <w:del w:id="68" w:author="ivan del pino" w:date="2023-03-07T19:02:00Z">
        <w:r w:rsidDel="00805923">
          <w:delText>En segundo lugar, brindar al profesor de una ayuda a la enseñanza eficaz y que no le resulte monótona.</w:delText>
        </w:r>
      </w:del>
    </w:p>
    <w:p w:rsidR="009E3925" w:rsidDel="00805923" w:rsidRDefault="002D5AAA" w:rsidP="009E3925">
      <w:pPr>
        <w:pStyle w:val="Prrafodelista"/>
        <w:numPr>
          <w:ilvl w:val="0"/>
          <w:numId w:val="2"/>
        </w:numPr>
        <w:jc w:val="both"/>
        <w:rPr>
          <w:del w:id="69" w:author="ivan del pino" w:date="2023-03-07T19:02:00Z"/>
        </w:rPr>
      </w:pPr>
      <w:del w:id="70" w:author="ivan del pino" w:date="2023-03-07T19:02:00Z">
        <w:r w:rsidDel="00805923">
          <w:delText>Una mayor participación por parte del alumnado en las clases.</w:delText>
        </w:r>
      </w:del>
    </w:p>
    <w:p w:rsidR="002D5AAA" w:rsidDel="00805923" w:rsidRDefault="002D5AAA" w:rsidP="002D5AAA">
      <w:pPr>
        <w:pStyle w:val="Prrafodelista"/>
        <w:numPr>
          <w:ilvl w:val="0"/>
          <w:numId w:val="2"/>
        </w:numPr>
        <w:jc w:val="both"/>
        <w:rPr>
          <w:ins w:id="71" w:author="Maximiliano Paredes Velasco" w:date="2023-02-23T18:02:00Z"/>
          <w:del w:id="72" w:author="ivan del pino" w:date="2023-03-07T19:02:00Z"/>
        </w:rPr>
      </w:pPr>
      <w:del w:id="73" w:author="ivan del pino" w:date="2023-03-07T19:02:00Z">
        <w:r w:rsidDel="00805923">
          <w:delText xml:space="preserve">Y por último, realizar una mejora en la calidad de lo aprendido por parte del alumno. </w:delText>
        </w:r>
      </w:del>
    </w:p>
    <w:p w:rsidR="00A326C1" w:rsidRDefault="00A326C1" w:rsidP="002D5AAA">
      <w:pPr>
        <w:pStyle w:val="Prrafodelista"/>
        <w:numPr>
          <w:ilvl w:val="0"/>
          <w:numId w:val="2"/>
        </w:numPr>
        <w:jc w:val="both"/>
      </w:pPr>
      <w:ins w:id="74" w:author="Maximiliano Paredes Velasco" w:date="2023-02-23T18:02:00Z">
        <w:r>
          <w:t>Esto anterior son consecuencias que se espera tener con la app, pero no son objetivos. Los subobjeti</w:t>
        </w:r>
      </w:ins>
      <w:ins w:id="75" w:author="Maximiliano Paredes Velasco" w:date="2023-02-23T18:03:00Z">
        <w:r>
          <w:t>vos deben describir qué cosas has hecho en el TFG y qué hace la app</w:t>
        </w:r>
      </w:ins>
    </w:p>
    <w:p w:rsidR="009E3925" w:rsidRDefault="009E3925" w:rsidP="00D20B93">
      <w:pPr>
        <w:pStyle w:val="Prrafodelista"/>
        <w:numPr>
          <w:ilvl w:val="0"/>
          <w:numId w:val="2"/>
        </w:numPr>
        <w:jc w:val="both"/>
      </w:pPr>
      <w:r>
        <w:br w:type="page"/>
      </w:r>
    </w:p>
    <w:p w:rsidR="00C030D2" w:rsidRDefault="00C030D2" w:rsidP="00C030D2">
      <w:pPr>
        <w:pStyle w:val="Ttulo2"/>
        <w:numPr>
          <w:ilvl w:val="1"/>
          <w:numId w:val="1"/>
        </w:numPr>
      </w:pPr>
      <w:bookmarkStart w:id="76" w:name="_Toc125576604"/>
      <w:del w:id="77" w:author="ivan del pino" w:date="2023-03-07T19:07:00Z">
        <w:r w:rsidDel="009B5F0E">
          <w:lastRenderedPageBreak/>
          <w:delText>Firebase</w:delText>
        </w:r>
      </w:del>
      <w:bookmarkEnd w:id="76"/>
      <w:ins w:id="78" w:author="ivan del pino" w:date="2023-03-07T19:07:00Z">
        <w:r w:rsidR="009B5F0E">
          <w:t>Capítulos a abarcar</w:t>
        </w:r>
      </w:ins>
    </w:p>
    <w:p w:rsidR="009B5F0E" w:rsidRDefault="009B5F0E" w:rsidP="00A95BE0">
      <w:pPr>
        <w:jc w:val="both"/>
        <w:rPr>
          <w:ins w:id="79" w:author="ivan del pino" w:date="2023-03-07T19:08:00Z"/>
        </w:rPr>
      </w:pPr>
      <w:ins w:id="80" w:author="ivan del pino" w:date="2023-03-07T19:07:00Z">
        <w:r>
          <w:t>En este docu</w:t>
        </w:r>
      </w:ins>
      <w:ins w:id="81" w:author="ivan del pino" w:date="2023-03-07T19:08:00Z">
        <w:r>
          <w:t>mento se van a abarcar diferentes capítulos:</w:t>
        </w:r>
      </w:ins>
    </w:p>
    <w:p w:rsidR="00276D20" w:rsidRDefault="009B5F0E">
      <w:pPr>
        <w:pStyle w:val="Prrafodelista"/>
        <w:numPr>
          <w:ilvl w:val="0"/>
          <w:numId w:val="10"/>
        </w:numPr>
        <w:jc w:val="both"/>
        <w:rPr>
          <w:ins w:id="82" w:author="ivan del pino" w:date="2023-03-07T19:10:00Z"/>
        </w:rPr>
        <w:pPrChange w:id="83" w:author="ivan del pino" w:date="2023-03-07T19:08:00Z">
          <w:pPr>
            <w:jc w:val="both"/>
          </w:pPr>
        </w:pPrChange>
      </w:pPr>
      <w:ins w:id="84" w:author="ivan del pino" w:date="2023-03-07T19:08:00Z">
        <w:r>
          <w:t xml:space="preserve">En el primero se desarrollará un listado de las diferentes tecnologías que se han </w:t>
        </w:r>
      </w:ins>
      <w:ins w:id="85" w:author="ivan del pino" w:date="2023-03-07T19:09:00Z">
        <w:r>
          <w:t>usado para el desarrollo de la aplicación, explicando estas y el motivo por el que se han decidido utilizar en el juego.</w:t>
        </w:r>
      </w:ins>
    </w:p>
    <w:p w:rsidR="00276D20" w:rsidRDefault="009B5F0E">
      <w:pPr>
        <w:pStyle w:val="Prrafodelista"/>
        <w:numPr>
          <w:ilvl w:val="0"/>
          <w:numId w:val="10"/>
        </w:numPr>
        <w:jc w:val="both"/>
        <w:rPr>
          <w:ins w:id="86" w:author="ivan del pino" w:date="2023-03-07T19:11:00Z"/>
        </w:rPr>
        <w:pPrChange w:id="87" w:author="ivan del pino" w:date="2023-03-07T19:11:00Z">
          <w:pPr>
            <w:jc w:val="both"/>
          </w:pPr>
        </w:pPrChange>
      </w:pPr>
      <w:ins w:id="88" w:author="ivan del pino" w:date="2023-03-07T19:10:00Z">
        <w:r>
          <w:t xml:space="preserve">En el segundo capítulo se explicará </w:t>
        </w:r>
      </w:ins>
      <w:ins w:id="89" w:author="ivan del pino" w:date="2023-03-07T19:12:00Z">
        <w:r>
          <w:t>cómo</w:t>
        </w:r>
      </w:ins>
      <w:ins w:id="90" w:author="ivan del pino" w:date="2023-03-07T19:10:00Z">
        <w:r>
          <w:t xml:space="preserve"> ha sido el proceso de desarrollo de la aplicación, desde la metodología de trabajo hasta la fas</w:t>
        </w:r>
      </w:ins>
      <w:ins w:id="91" w:author="ivan del pino" w:date="2023-03-07T19:11:00Z">
        <w:r>
          <w:t>e de la implementación de la funcionalidad de esta.</w:t>
        </w:r>
      </w:ins>
    </w:p>
    <w:p w:rsidR="00276D20" w:rsidRDefault="009B5F0E">
      <w:pPr>
        <w:pStyle w:val="Prrafodelista"/>
        <w:numPr>
          <w:ilvl w:val="0"/>
          <w:numId w:val="10"/>
        </w:numPr>
        <w:jc w:val="both"/>
        <w:rPr>
          <w:ins w:id="92" w:author="ivan del pino" w:date="2023-03-07T19:12:00Z"/>
        </w:rPr>
        <w:pPrChange w:id="93" w:author="ivan del pino" w:date="2023-03-07T19:11:00Z">
          <w:pPr>
            <w:jc w:val="both"/>
          </w:pPr>
        </w:pPrChange>
      </w:pPr>
      <w:ins w:id="94" w:author="ivan del pino" w:date="2023-03-07T19:11:00Z">
        <w:r>
          <w:t>En tercer lugar se explicarán las tres pruebas que se han realizado: de caja blanca, de caja negra</w:t>
        </w:r>
      </w:ins>
      <w:ins w:id="95" w:author="ivan del pino" w:date="2023-03-07T19:12:00Z">
        <w:r>
          <w:t xml:space="preserve"> y de usabilidad.</w:t>
        </w:r>
      </w:ins>
    </w:p>
    <w:p w:rsidR="00276D20" w:rsidRDefault="009B5F0E">
      <w:pPr>
        <w:pStyle w:val="Prrafodelista"/>
        <w:numPr>
          <w:ilvl w:val="0"/>
          <w:numId w:val="10"/>
        </w:numPr>
        <w:jc w:val="both"/>
        <w:rPr>
          <w:ins w:id="96" w:author="ivan del pino" w:date="2023-03-07T19:07:00Z"/>
        </w:rPr>
        <w:pPrChange w:id="97" w:author="ivan del pino" w:date="2023-03-07T19:11:00Z">
          <w:pPr>
            <w:jc w:val="both"/>
          </w:pPr>
        </w:pPrChange>
      </w:pPr>
      <w:ins w:id="98" w:author="ivan del pino" w:date="2023-03-07T19:12:00Z">
        <w:r>
          <w:t>Y por último, se expondrá las conclusiones a las que se han llegado después de todo el proceso.</w:t>
        </w:r>
      </w:ins>
    </w:p>
    <w:p w:rsidR="00A95BE0" w:rsidRDefault="00A95BE0" w:rsidP="00A95BE0">
      <w:pPr>
        <w:jc w:val="both"/>
      </w:pPr>
      <w:r>
        <w:t>Por último, se ha usado la aplicación Firebase para la base de datos que se utilizará en el proyecto, más concretamente la herramienta Cloud Firestore que nos ofrece Firebase.</w:t>
      </w:r>
    </w:p>
    <w:p w:rsidR="00A95BE0" w:rsidRDefault="00A95BE0" w:rsidP="00A95BE0">
      <w:pPr>
        <w:jc w:val="both"/>
      </w:pPr>
      <w:r>
        <w:t xml:space="preserve">Firebase es una plataforma en la nube que sirve de apoyo para el desarrollo de aplicaciones web y </w:t>
      </w:r>
      <w:r w:rsidR="00E2125B">
        <w:t>A</w:t>
      </w:r>
      <w:r>
        <w:t>ndroid.</w:t>
      </w:r>
    </w:p>
    <w:p w:rsidR="00A95BE0" w:rsidRDefault="00A95BE0" w:rsidP="00A95BE0">
      <w:pPr>
        <w:jc w:val="both"/>
      </w:pPr>
      <w:r>
        <w:t>Esta plataforma nos ofrece los servicios:</w:t>
      </w:r>
    </w:p>
    <w:p w:rsidR="00A95BE0" w:rsidRDefault="00A95BE0" w:rsidP="00A95BE0">
      <w:pPr>
        <w:pStyle w:val="Prrafodelista"/>
        <w:numPr>
          <w:ilvl w:val="0"/>
          <w:numId w:val="3"/>
        </w:numPr>
        <w:jc w:val="both"/>
      </w:pPr>
      <w:r>
        <w:t>Authentication: autentica y administra usuarios.</w:t>
      </w:r>
    </w:p>
    <w:p w:rsidR="00A95BE0" w:rsidRDefault="00A95BE0" w:rsidP="00A95BE0">
      <w:pPr>
        <w:pStyle w:val="Prrafodelista"/>
        <w:numPr>
          <w:ilvl w:val="0"/>
          <w:numId w:val="3"/>
        </w:numPr>
        <w:jc w:val="both"/>
      </w:pPr>
      <w:r>
        <w:t>Cloud Firestore: actualizaciones en tiempo real y consultas de una base de datos.</w:t>
      </w:r>
    </w:p>
    <w:p w:rsidR="00A95BE0" w:rsidRDefault="00A95BE0" w:rsidP="00A95BE0">
      <w:pPr>
        <w:pStyle w:val="Prrafodelista"/>
        <w:numPr>
          <w:ilvl w:val="0"/>
          <w:numId w:val="3"/>
        </w:numPr>
        <w:jc w:val="both"/>
      </w:pPr>
      <w:r>
        <w:t>Crashlytics: prioriza y soluciona problemas de estabilidad.</w:t>
      </w:r>
    </w:p>
    <w:p w:rsidR="00A95BE0" w:rsidRDefault="00A95BE0" w:rsidP="00A95BE0">
      <w:pPr>
        <w:pStyle w:val="Prrafodelista"/>
        <w:numPr>
          <w:ilvl w:val="0"/>
          <w:numId w:val="3"/>
        </w:numPr>
        <w:jc w:val="both"/>
      </w:pPr>
      <w:r>
        <w:t>Performance: obtiene estadísticas sobre el rendimiento de la app.</w:t>
      </w:r>
    </w:p>
    <w:p w:rsidR="00A95BE0" w:rsidRPr="00AA3838" w:rsidRDefault="00A95BE0" w:rsidP="00A95BE0">
      <w:pPr>
        <w:pStyle w:val="Prrafodelista"/>
        <w:numPr>
          <w:ilvl w:val="0"/>
          <w:numId w:val="3"/>
        </w:numPr>
        <w:jc w:val="both"/>
        <w:rPr>
          <w:lang w:val="en-US"/>
        </w:rPr>
      </w:pPr>
      <w:r w:rsidRPr="00AA3838">
        <w:rPr>
          <w:lang w:val="en-US"/>
        </w:rPr>
        <w:t xml:space="preserve">Cloud Messaging: </w:t>
      </w:r>
      <w:r w:rsidR="0068022D">
        <w:rPr>
          <w:lang w:val="en-US"/>
        </w:rPr>
        <w:t>acercar nuestro servicio a nuevos usuarios</w:t>
      </w:r>
      <w:r w:rsidRPr="00AA3838">
        <w:rPr>
          <w:lang w:val="en-US"/>
        </w:rPr>
        <w:t>.</w:t>
      </w:r>
    </w:p>
    <w:p w:rsidR="00A95BE0" w:rsidRDefault="00A95BE0" w:rsidP="00A95BE0">
      <w:pPr>
        <w:pStyle w:val="Prrafodelista"/>
        <w:numPr>
          <w:ilvl w:val="0"/>
          <w:numId w:val="3"/>
        </w:numPr>
        <w:jc w:val="both"/>
      </w:pPr>
      <w:r>
        <w:t>A/B Testing: mejora los flujos y las notificaciones clave.</w:t>
      </w:r>
    </w:p>
    <w:p w:rsidR="00A95BE0" w:rsidRDefault="00A95BE0" w:rsidP="00A95BE0">
      <w:pPr>
        <w:jc w:val="both"/>
      </w:pPr>
      <w:r>
        <w:t>Aunque se ha valorado el uso de otra de las herramientas mencionadas anteriormente</w:t>
      </w:r>
      <w:r w:rsidR="00E2125B">
        <w:t xml:space="preserve"> (por ejemplo, el uso de mensajes que te ofrece Firebase, para que en las ocasiones que fueran necesarias, se pudiese mandar algún mensaje en específico a los usuarios)</w:t>
      </w:r>
      <w:r>
        <w:t xml:space="preserve"> para el desarrollo de nuestra aplicación, finalmente solo se ha usado Cloud Firestore </w:t>
      </w:r>
      <w:r w:rsidR="008B2E4B">
        <w:t>para el uso de la base de datos, ya que el resto de servicios o bien no eran de utilidad a la hora del desarrollo, o bien se podían implementar de una manera más eficiente con las otras herramientas que se disponían.</w:t>
      </w:r>
    </w:p>
    <w:p w:rsidR="00304453" w:rsidRDefault="00304453" w:rsidP="00A95BE0">
      <w:pPr>
        <w:jc w:val="both"/>
      </w:pPr>
    </w:p>
    <w:p w:rsidR="00304453" w:rsidRDefault="00A326C1">
      <w:pPr>
        <w:spacing w:after="200"/>
      </w:pPr>
      <w:ins w:id="99" w:author="Maximiliano Paredes Velasco" w:date="2023-02-23T18:03:00Z">
        <w:r>
          <w:t xml:space="preserve">Este va en el siguiente capítulo. </w:t>
        </w:r>
      </w:ins>
      <w:ins w:id="100" w:author="Maximiliano Paredes Velasco" w:date="2023-02-23T18:04:00Z">
        <w:r>
          <w:t>Aquí puedes poner una sección que haga un resumen de los capítulos que se van a ver</w:t>
        </w:r>
      </w:ins>
      <w:r w:rsidR="00304453">
        <w:br w:type="page"/>
      </w:r>
    </w:p>
    <w:p w:rsidR="00304453" w:rsidRDefault="00304453" w:rsidP="00304453">
      <w:pPr>
        <w:pStyle w:val="Ttulo1"/>
      </w:pPr>
      <w:bookmarkStart w:id="101" w:name="_Toc125576605"/>
      <w:r>
        <w:lastRenderedPageBreak/>
        <w:t>Capítulo 2: Fundamentos</w:t>
      </w:r>
      <w:bookmarkEnd w:id="101"/>
    </w:p>
    <w:p w:rsidR="00304453" w:rsidRDefault="00304453" w:rsidP="00D20B93">
      <w:pPr>
        <w:pStyle w:val="Ttulo2"/>
      </w:pPr>
      <w:bookmarkStart w:id="102" w:name="_Toc125576606"/>
      <w:r>
        <w:t>2.1 Tecnologías</w:t>
      </w:r>
      <w:bookmarkEnd w:id="102"/>
    </w:p>
    <w:p w:rsidR="00304453" w:rsidRDefault="00304453" w:rsidP="00304453">
      <w:pPr>
        <w:jc w:val="both"/>
      </w:pPr>
      <w:r>
        <w:t xml:space="preserve">A lo largo del proyecto, se han utilizado diversas tecnologías que </w:t>
      </w:r>
      <w:commentRangeStart w:id="103"/>
      <w:r w:rsidR="009B5F0E">
        <w:t>van a ser nombradas</w:t>
      </w:r>
      <w:r>
        <w:t xml:space="preserve"> </w:t>
      </w:r>
      <w:commentRangeEnd w:id="103"/>
      <w:r w:rsidR="00EF792D">
        <w:rPr>
          <w:rStyle w:val="Refdecomentario"/>
        </w:rPr>
        <w:commentReference w:id="103"/>
      </w:r>
      <w:r>
        <w:t>a continuación.</w:t>
      </w:r>
    </w:p>
    <w:p w:rsidR="00B92338" w:rsidRDefault="00B92338" w:rsidP="00D20B93">
      <w:pPr>
        <w:pStyle w:val="Ttulo3"/>
      </w:pPr>
      <w:bookmarkStart w:id="104" w:name="_Toc125576607"/>
      <w:r>
        <w:t>2.1.1 Lenguaje HTML</w:t>
      </w:r>
      <w:bookmarkEnd w:id="104"/>
    </w:p>
    <w:p w:rsidR="00B92338" w:rsidRDefault="001C4E8D" w:rsidP="001C4E8D">
      <w:pPr>
        <w:jc w:val="both"/>
      </w:pPr>
      <w:r>
        <w:t>Es un lenguaje de marcado utilizado para la elaboración de páginas web. Es un estándar que define una estructura básica y un código para la definición del contenido de una página web. Se encuentra a cargo del World Wide Web Consortium (W3C).</w:t>
      </w:r>
    </w:p>
    <w:p w:rsidR="00377697" w:rsidRDefault="00377697" w:rsidP="001C4E8D">
      <w:pPr>
        <w:jc w:val="both"/>
      </w:pPr>
      <w:commentRangeStart w:id="105"/>
      <w:r>
        <w:t xml:space="preserve">Tim Berners-Lee </w:t>
      </w:r>
      <w:del w:id="106" w:author="ivan del pino" w:date="2023-03-07T20:04:00Z">
        <w:r w:rsidDel="006B21D7">
          <w:delText>definió HTML en</w:delText>
        </w:r>
      </w:del>
      <w:ins w:id="107" w:author="ivan del pino" w:date="2023-03-07T20:04:00Z">
        <w:r w:rsidR="006B21D7">
          <w:t>desc</w:t>
        </w:r>
      </w:ins>
      <w:ins w:id="108" w:author="ivan del pino" w:date="2023-03-07T20:05:00Z">
        <w:r w:rsidR="006B21D7">
          <w:t>ribió 18 elementos que incluyeron el diseño inicial de HTML en</w:t>
        </w:r>
      </w:ins>
      <w:r>
        <w:t xml:space="preserve"> 1990</w:t>
      </w:r>
      <w:ins w:id="109" w:author="ivan del pino" w:date="2023-03-07T20:05:00Z">
        <w:r w:rsidR="006B21D7">
          <w:t>, siendo este el inicio de este lenguaje</w:t>
        </w:r>
      </w:ins>
      <w:r>
        <w:t>.</w:t>
      </w:r>
      <w:commentRangeEnd w:id="105"/>
      <w:r w:rsidR="00EF792D">
        <w:rPr>
          <w:rStyle w:val="Refdecomentario"/>
        </w:rPr>
        <w:commentReference w:id="105"/>
      </w:r>
    </w:p>
    <w:p w:rsidR="001C4E8D" w:rsidRDefault="001C4E8D" w:rsidP="001C4E8D">
      <w:pPr>
        <w:jc w:val="both"/>
      </w:pPr>
      <w:r>
        <w:t>Basa su filosofía de desarrollo en la diferenciación, es decir, para añadir un elemento externo a la página, hay que hacer una referencia a la ubicación del elemento mediante texto.</w:t>
      </w:r>
    </w:p>
    <w:p w:rsidR="001C4E8D" w:rsidRDefault="001C4E8D" w:rsidP="001C4E8D">
      <w:pPr>
        <w:jc w:val="both"/>
      </w:pPr>
      <w:r>
        <w:t>Este lenguaje puede ser creado y modificado por cualquier editor de textos básicos, pero en este caso se ha usado el entorno de desarrollo de Visual Studio, como en el resto de lenguajes utilizados</w:t>
      </w:r>
      <w:r w:rsidR="00E77963">
        <w:t xml:space="preserve"> En la ilustración 1 se puede apreciar un ejemplo del código de este lenguaje</w:t>
      </w:r>
      <w:r>
        <w:t>.</w:t>
      </w:r>
    </w:p>
    <w:p w:rsidR="00431142" w:rsidRDefault="00431142" w:rsidP="001C4E8D">
      <w:pPr>
        <w:jc w:val="both"/>
      </w:pPr>
    </w:p>
    <w:p w:rsidR="00377697" w:rsidRDefault="00377697" w:rsidP="00AE7FF6">
      <w:pPr>
        <w:keepNext/>
        <w:jc w:val="center"/>
      </w:pPr>
      <w:r>
        <w:rPr>
          <w:noProof/>
          <w:lang w:eastAsia="es-ES"/>
        </w:rPr>
        <w:lastRenderedPageBreak/>
        <w:drawing>
          <wp:inline distT="0" distB="0" distL="0" distR="0">
            <wp:extent cx="4965644" cy="3149657"/>
            <wp:effectExtent l="19050" t="0" r="6406" b="0"/>
            <wp:docPr id="2" name="1 Imagen"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10" cstate="print"/>
                    <a:stretch>
                      <a:fillRect/>
                    </a:stretch>
                  </pic:blipFill>
                  <pic:spPr>
                    <a:xfrm>
                      <a:off x="0" y="0"/>
                      <a:ext cx="4968921" cy="3151736"/>
                    </a:xfrm>
                    <a:prstGeom prst="rect">
                      <a:avLst/>
                    </a:prstGeom>
                  </pic:spPr>
                </pic:pic>
              </a:graphicData>
            </a:graphic>
          </wp:inline>
        </w:drawing>
      </w:r>
    </w:p>
    <w:p w:rsidR="00431142" w:rsidRDefault="00377697" w:rsidP="00377697">
      <w:pPr>
        <w:pStyle w:val="Epgrafe"/>
        <w:ind w:left="2124"/>
        <w:rPr>
          <w:color w:val="auto"/>
        </w:rPr>
      </w:pPr>
      <w:r>
        <w:rPr>
          <w:color w:val="auto"/>
        </w:rPr>
        <w:t xml:space="preserve">       </w:t>
      </w:r>
      <w:bookmarkStart w:id="110" w:name="_Toc125576637"/>
      <w:r w:rsidRPr="00377697">
        <w:rPr>
          <w:color w:val="auto"/>
        </w:rPr>
        <w:t xml:space="preserve">Ilustración </w:t>
      </w:r>
      <w:r w:rsidR="00D74588" w:rsidRPr="00377697">
        <w:rPr>
          <w:color w:val="auto"/>
        </w:rPr>
        <w:fldChar w:fldCharType="begin"/>
      </w:r>
      <w:r w:rsidRPr="00377697">
        <w:rPr>
          <w:color w:val="auto"/>
        </w:rPr>
        <w:instrText xml:space="preserve"> SEQ Ilustración \* ARABIC </w:instrText>
      </w:r>
      <w:r w:rsidR="00D74588" w:rsidRPr="00377697">
        <w:rPr>
          <w:color w:val="auto"/>
        </w:rPr>
        <w:fldChar w:fldCharType="separate"/>
      </w:r>
      <w:r w:rsidR="00C17F10">
        <w:rPr>
          <w:noProof/>
          <w:color w:val="auto"/>
        </w:rPr>
        <w:t>1</w:t>
      </w:r>
      <w:r w:rsidR="00D74588" w:rsidRPr="00377697">
        <w:rPr>
          <w:color w:val="auto"/>
        </w:rPr>
        <w:fldChar w:fldCharType="end"/>
      </w:r>
      <w:r w:rsidRPr="00377697">
        <w:rPr>
          <w:color w:val="auto"/>
        </w:rPr>
        <w:t xml:space="preserve"> : Fragmento de código HTML</w:t>
      </w:r>
      <w:bookmarkEnd w:id="110"/>
    </w:p>
    <w:p w:rsidR="00431142" w:rsidRDefault="00431142" w:rsidP="00D20B93">
      <w:pPr>
        <w:pStyle w:val="Ttulo3"/>
      </w:pPr>
      <w:r>
        <w:br w:type="page"/>
      </w:r>
      <w:bookmarkStart w:id="111" w:name="_Toc125576608"/>
      <w:r>
        <w:lastRenderedPageBreak/>
        <w:t>2.1.2 Lenguaje CSS</w:t>
      </w:r>
      <w:bookmarkEnd w:id="111"/>
    </w:p>
    <w:p w:rsidR="00E77963" w:rsidRDefault="00431142" w:rsidP="00CE4164">
      <w:pPr>
        <w:jc w:val="both"/>
      </w:pPr>
      <w:r>
        <w:t>Es un lenguaje de diseño gráfico utilizado para definir y crear la presentación de un documento estructurado escrito en un lenguaje marcado (en nuestro caso, HTML).</w:t>
      </w:r>
      <w:r w:rsidR="00CE4164">
        <w:t xml:space="preserve"> Los documentos con este lenguaje se denominan hojas de estilos</w:t>
      </w:r>
      <w:r w:rsidR="00E77963">
        <w:t xml:space="preserve">, una de esta con código se pueda apreciar en la ilustración 2. </w:t>
      </w:r>
    </w:p>
    <w:p w:rsidR="00431142" w:rsidDel="006B21D7" w:rsidRDefault="00431142" w:rsidP="00CE4164">
      <w:pPr>
        <w:jc w:val="both"/>
        <w:rPr>
          <w:del w:id="112" w:author="ivan del pino" w:date="2023-03-07T20:06:00Z"/>
        </w:rPr>
      </w:pPr>
      <w:commentRangeStart w:id="113"/>
      <w:del w:id="114" w:author="ivan del pino" w:date="2023-03-07T20:06:00Z">
        <w:r w:rsidDel="006B21D7">
          <w:delText>Este lenguaje fue lanzado el 17 de diciembre de 1996.</w:delText>
        </w:r>
        <w:commentRangeEnd w:id="113"/>
        <w:r w:rsidR="00EF792D" w:rsidDel="006B21D7">
          <w:rPr>
            <w:rStyle w:val="Refdecomentario"/>
          </w:rPr>
          <w:commentReference w:id="113"/>
        </w:r>
      </w:del>
    </w:p>
    <w:p w:rsidR="00431142" w:rsidRDefault="00431142" w:rsidP="00CE4164">
      <w:pPr>
        <w:jc w:val="both"/>
      </w:pPr>
      <w:r>
        <w:t>Su función principal es la separación del contenido del documento de la interfaz que va a tener este. Con esta separación se busca mejorar la accesibilidad, proveer más flexibilidad y control. Además, este permite que varios documentos HTML diferentes puedan u</w:t>
      </w:r>
      <w:r w:rsidR="00CE4164">
        <w:t>sar una misma hoja de estilos, evitando así duplicar código.</w:t>
      </w:r>
      <w:r w:rsidR="00E77963">
        <w:t xml:space="preserve"> </w:t>
      </w:r>
    </w:p>
    <w:p w:rsidR="008A18B1" w:rsidRDefault="008A18B1" w:rsidP="00CE4164">
      <w:pPr>
        <w:jc w:val="both"/>
      </w:pPr>
    </w:p>
    <w:p w:rsidR="00AE7FF6" w:rsidRDefault="00AE7FF6" w:rsidP="00AE7FF6">
      <w:pPr>
        <w:keepNext/>
        <w:jc w:val="center"/>
      </w:pPr>
      <w:r>
        <w:rPr>
          <w:noProof/>
          <w:lang w:eastAsia="es-ES"/>
        </w:rPr>
        <w:drawing>
          <wp:inline distT="0" distB="0" distL="0" distR="0">
            <wp:extent cx="1975275" cy="3109230"/>
            <wp:effectExtent l="19050" t="0" r="5925" b="0"/>
            <wp:docPr id="3" name="2 Imagen"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1" cstate="print"/>
                    <a:stretch>
                      <a:fillRect/>
                    </a:stretch>
                  </pic:blipFill>
                  <pic:spPr>
                    <a:xfrm>
                      <a:off x="0" y="0"/>
                      <a:ext cx="1975275" cy="3109230"/>
                    </a:xfrm>
                    <a:prstGeom prst="rect">
                      <a:avLst/>
                    </a:prstGeom>
                  </pic:spPr>
                </pic:pic>
              </a:graphicData>
            </a:graphic>
          </wp:inline>
        </w:drawing>
      </w:r>
    </w:p>
    <w:p w:rsidR="00AE7FF6" w:rsidRDefault="00AE7FF6" w:rsidP="00AE7FF6">
      <w:pPr>
        <w:pStyle w:val="Epgrafe"/>
        <w:jc w:val="center"/>
        <w:rPr>
          <w:color w:val="auto"/>
        </w:rPr>
      </w:pPr>
      <w:bookmarkStart w:id="115" w:name="_Toc125576638"/>
      <w:r w:rsidRPr="00AE7FF6">
        <w:rPr>
          <w:color w:val="auto"/>
        </w:rPr>
        <w:t xml:space="preserve">Ilustración </w:t>
      </w:r>
      <w:r w:rsidR="00D74588" w:rsidRPr="00AE7FF6">
        <w:rPr>
          <w:color w:val="auto"/>
        </w:rPr>
        <w:fldChar w:fldCharType="begin"/>
      </w:r>
      <w:r w:rsidRPr="00AE7FF6">
        <w:rPr>
          <w:color w:val="auto"/>
        </w:rPr>
        <w:instrText xml:space="preserve"> SEQ Ilustración \* ARABIC </w:instrText>
      </w:r>
      <w:r w:rsidR="00D74588" w:rsidRPr="00AE7FF6">
        <w:rPr>
          <w:color w:val="auto"/>
        </w:rPr>
        <w:fldChar w:fldCharType="separate"/>
      </w:r>
      <w:r w:rsidR="00C17F10">
        <w:rPr>
          <w:noProof/>
          <w:color w:val="auto"/>
        </w:rPr>
        <w:t>2</w:t>
      </w:r>
      <w:r w:rsidR="00D74588" w:rsidRPr="00AE7FF6">
        <w:rPr>
          <w:color w:val="auto"/>
        </w:rPr>
        <w:fldChar w:fldCharType="end"/>
      </w:r>
      <w:r w:rsidRPr="00AE7FF6">
        <w:rPr>
          <w:color w:val="auto"/>
        </w:rPr>
        <w:t xml:space="preserve"> : Fragmento de código CSS</w:t>
      </w:r>
      <w:bookmarkEnd w:id="115"/>
    </w:p>
    <w:p w:rsidR="00AE7FF6" w:rsidRDefault="00AE7FF6" w:rsidP="00AE7FF6"/>
    <w:p w:rsidR="00AE7FF6" w:rsidRDefault="00AE7FF6" w:rsidP="00D20B93">
      <w:pPr>
        <w:pStyle w:val="Ttulo3"/>
      </w:pPr>
      <w:bookmarkStart w:id="116" w:name="_Toc125576609"/>
      <w:r>
        <w:t>2.1.3 Lenguaje Javascript</w:t>
      </w:r>
      <w:bookmarkEnd w:id="116"/>
    </w:p>
    <w:p w:rsidR="00AE7FF6" w:rsidRDefault="00AE7FF6" w:rsidP="00AE7FF6">
      <w:pPr>
        <w:jc w:val="both"/>
      </w:pPr>
      <w:r>
        <w:t>Es un lenguaje de programación interpretado. Es definido como orientado a objetos, basado en prototipos, imperativo, débilmente tipado y dinámico.</w:t>
      </w:r>
    </w:p>
    <w:p w:rsidR="00AE7FF6" w:rsidRDefault="00AE7FF6" w:rsidP="00AE7FF6">
      <w:pPr>
        <w:jc w:val="both"/>
      </w:pPr>
      <w:r>
        <w:t xml:space="preserve">Fue diseñado por Netscape Communications y la Fundación Mozilla, </w:t>
      </w:r>
      <w:commentRangeStart w:id="117"/>
      <w:r>
        <w:t>y lanzado el 4 de diciembre de 1995.</w:t>
      </w:r>
      <w:commentRangeEnd w:id="117"/>
      <w:r w:rsidR="00EF792D">
        <w:rPr>
          <w:rStyle w:val="Refdecomentario"/>
        </w:rPr>
        <w:commentReference w:id="117"/>
      </w:r>
    </w:p>
    <w:p w:rsidR="008A18B1" w:rsidRDefault="008A18B1" w:rsidP="00AE7FF6">
      <w:pPr>
        <w:jc w:val="both"/>
      </w:pPr>
      <w:r>
        <w:lastRenderedPageBreak/>
        <w:t>Es utilizado, principalmente, desde el cliente, y permite mejoras en la interfaz de usuario, así como la elaboración de página dinámicas.</w:t>
      </w:r>
    </w:p>
    <w:p w:rsidR="008A18B1" w:rsidRDefault="008A18B1" w:rsidP="00AE7FF6">
      <w:pPr>
        <w:jc w:val="both"/>
      </w:pPr>
      <w:r>
        <w:t>Su sintaxis en muy parecida a la de los lenguajes de programación Java y C++.</w:t>
      </w:r>
    </w:p>
    <w:p w:rsidR="008A18B1" w:rsidRDefault="008A18B1" w:rsidP="00AE7FF6">
      <w:pPr>
        <w:jc w:val="both"/>
      </w:pPr>
      <w:r>
        <w:t>El uso más común es para escribir funciones embebidas o incluidas en la página HTML</w:t>
      </w:r>
      <w:r w:rsidR="00961137">
        <w:t xml:space="preserve"> (ejemplo de una de estas en la ilustración 3)</w:t>
      </w:r>
      <w:r>
        <w:t>, que interactúan con el DOM de la página.</w:t>
      </w:r>
    </w:p>
    <w:p w:rsidR="008A18B1" w:rsidRDefault="008A18B1" w:rsidP="00AE7FF6">
      <w:pPr>
        <w:jc w:val="both"/>
      </w:pPr>
      <w:r>
        <w:t xml:space="preserve">En la aplicación se ha utilizado la librería JQuery, que aporta una forma simplificada de interactuar con los elementos HTML y manejar el DOM, entre otras funcionas. </w:t>
      </w:r>
    </w:p>
    <w:p w:rsidR="008A18B1" w:rsidRDefault="008A18B1" w:rsidP="00AE7FF6">
      <w:pPr>
        <w:jc w:val="both"/>
      </w:pPr>
    </w:p>
    <w:p w:rsidR="000B043B" w:rsidRDefault="008A18B1" w:rsidP="000B043B">
      <w:pPr>
        <w:keepNext/>
        <w:jc w:val="center"/>
      </w:pPr>
      <w:r>
        <w:rPr>
          <w:noProof/>
          <w:lang w:eastAsia="es-ES"/>
        </w:rPr>
        <w:drawing>
          <wp:inline distT="0" distB="0" distL="0" distR="0">
            <wp:extent cx="4511431" cy="3002540"/>
            <wp:effectExtent l="19050" t="0" r="3419" b="0"/>
            <wp:docPr id="4" name="3 Imagen" descr="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12" cstate="print"/>
                    <a:stretch>
                      <a:fillRect/>
                    </a:stretch>
                  </pic:blipFill>
                  <pic:spPr>
                    <a:xfrm>
                      <a:off x="0" y="0"/>
                      <a:ext cx="4511431" cy="3002540"/>
                    </a:xfrm>
                    <a:prstGeom prst="rect">
                      <a:avLst/>
                    </a:prstGeom>
                  </pic:spPr>
                </pic:pic>
              </a:graphicData>
            </a:graphic>
          </wp:inline>
        </w:drawing>
      </w:r>
    </w:p>
    <w:p w:rsidR="008A18B1" w:rsidRDefault="008A18B1" w:rsidP="008A18B1">
      <w:pPr>
        <w:pStyle w:val="Epgrafe"/>
        <w:jc w:val="center"/>
        <w:rPr>
          <w:color w:val="auto"/>
        </w:rPr>
      </w:pPr>
      <w:bookmarkStart w:id="118" w:name="_Toc125576639"/>
      <w:r w:rsidRPr="008A18B1">
        <w:rPr>
          <w:color w:val="auto"/>
        </w:rPr>
        <w:t xml:space="preserve">Ilustración </w:t>
      </w:r>
      <w:r w:rsidR="00D74588" w:rsidRPr="008A18B1">
        <w:rPr>
          <w:color w:val="auto"/>
        </w:rPr>
        <w:fldChar w:fldCharType="begin"/>
      </w:r>
      <w:r w:rsidRPr="008A18B1">
        <w:rPr>
          <w:color w:val="auto"/>
        </w:rPr>
        <w:instrText xml:space="preserve"> SEQ Ilustración \* ARABIC </w:instrText>
      </w:r>
      <w:r w:rsidR="00D74588" w:rsidRPr="008A18B1">
        <w:rPr>
          <w:color w:val="auto"/>
        </w:rPr>
        <w:fldChar w:fldCharType="separate"/>
      </w:r>
      <w:r w:rsidR="00C17F10">
        <w:rPr>
          <w:noProof/>
          <w:color w:val="auto"/>
        </w:rPr>
        <w:t>3</w:t>
      </w:r>
      <w:r w:rsidR="00D74588" w:rsidRPr="008A18B1">
        <w:rPr>
          <w:color w:val="auto"/>
        </w:rPr>
        <w:fldChar w:fldCharType="end"/>
      </w:r>
      <w:r w:rsidRPr="008A18B1">
        <w:rPr>
          <w:color w:val="auto"/>
        </w:rPr>
        <w:t xml:space="preserve"> : Fragmento de código Javascript</w:t>
      </w:r>
      <w:bookmarkEnd w:id="118"/>
    </w:p>
    <w:p w:rsidR="000B043B" w:rsidRDefault="000B043B" w:rsidP="000B043B"/>
    <w:p w:rsidR="000B043B" w:rsidRDefault="000B043B" w:rsidP="00D20B93">
      <w:pPr>
        <w:pStyle w:val="Ttulo3"/>
      </w:pPr>
      <w:bookmarkStart w:id="119" w:name="_Toc125576610"/>
      <w:r>
        <w:t>2.1.4 Visual Studio Code</w:t>
      </w:r>
      <w:bookmarkEnd w:id="119"/>
    </w:p>
    <w:p w:rsidR="000B043B" w:rsidRDefault="000B043B" w:rsidP="000B043B">
      <w:pPr>
        <w:jc w:val="both"/>
      </w:pPr>
      <w:r>
        <w:t>Visual Studio Code es un editor de código fuente desarrollado por Microsoft y lanzado el 18 de noviembre de 2015. Es un software libre y multiplataforma que  permite una gran colaboración con Git.</w:t>
      </w:r>
    </w:p>
    <w:p w:rsidR="000B043B" w:rsidRDefault="000B043B" w:rsidP="000B043B">
      <w:pPr>
        <w:jc w:val="both"/>
      </w:pPr>
      <w:r>
        <w:t>Cuanto con un depurador de código y permite la integración de numerosas extensiones, que entre otras cosas, te permiten poder desarrollar en cualquier lenguaje de programación.</w:t>
      </w:r>
    </w:p>
    <w:p w:rsidR="000B043B" w:rsidRDefault="000B043B" w:rsidP="000B043B">
      <w:pPr>
        <w:jc w:val="both"/>
      </w:pPr>
      <w:r>
        <w:t>Visual Studio fue construido sobre el framework Electron.</w:t>
      </w:r>
    </w:p>
    <w:p w:rsidR="000B043B" w:rsidRDefault="000B043B" w:rsidP="000B043B">
      <w:pPr>
        <w:jc w:val="both"/>
      </w:pPr>
      <w:r>
        <w:t>Tiene muchas características que no se pueden acceder desde sus menús. Para poder utilizarlas, este entorno ofrece una paleta de comandos.</w:t>
      </w:r>
    </w:p>
    <w:p w:rsidR="002428D3" w:rsidRDefault="000B043B" w:rsidP="000B043B">
      <w:pPr>
        <w:jc w:val="both"/>
      </w:pPr>
      <w:r>
        <w:lastRenderedPageBreak/>
        <w:t>Aunque recientemente se ha lanzado una versión web, en mi caso he utilizado la versión de escritorio</w:t>
      </w:r>
      <w:r w:rsidR="00961137">
        <w:t>, que se puede apreciar su interfaz zen la ilustración 4</w:t>
      </w:r>
      <w:r>
        <w:t>.</w:t>
      </w:r>
    </w:p>
    <w:p w:rsidR="008D77B8" w:rsidRDefault="008D77B8" w:rsidP="000B043B">
      <w:pPr>
        <w:jc w:val="both"/>
      </w:pPr>
      <w:r>
        <w:t>En este entorno se ha instalado la extensión LiveServer</w:t>
      </w:r>
      <w:r w:rsidR="00F51C46">
        <w:t xml:space="preserve"> (ilustración 5)</w:t>
      </w:r>
      <w:r>
        <w:t>, que permitía ejecutar un servidor localmente en el equipo.</w:t>
      </w:r>
    </w:p>
    <w:p w:rsidR="00514A8A" w:rsidRDefault="00514A8A" w:rsidP="000B043B">
      <w:pPr>
        <w:jc w:val="both"/>
      </w:pPr>
    </w:p>
    <w:p w:rsidR="002428D3" w:rsidRDefault="002428D3" w:rsidP="002428D3">
      <w:pPr>
        <w:keepNext/>
        <w:jc w:val="both"/>
      </w:pPr>
      <w:r>
        <w:rPr>
          <w:noProof/>
          <w:lang w:eastAsia="es-ES"/>
        </w:rPr>
        <w:drawing>
          <wp:inline distT="0" distB="0" distL="0" distR="0">
            <wp:extent cx="5400040" cy="2891155"/>
            <wp:effectExtent l="19050" t="0" r="0" b="0"/>
            <wp:docPr id="5" name="4 Imagen" descr="Visual Stud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 1.png"/>
                    <pic:cNvPicPr/>
                  </pic:nvPicPr>
                  <pic:blipFill>
                    <a:blip r:embed="rId13" cstate="print"/>
                    <a:stretch>
                      <a:fillRect/>
                    </a:stretch>
                  </pic:blipFill>
                  <pic:spPr>
                    <a:xfrm>
                      <a:off x="0" y="0"/>
                      <a:ext cx="5400040" cy="2891155"/>
                    </a:xfrm>
                    <a:prstGeom prst="rect">
                      <a:avLst/>
                    </a:prstGeom>
                  </pic:spPr>
                </pic:pic>
              </a:graphicData>
            </a:graphic>
          </wp:inline>
        </w:drawing>
      </w:r>
    </w:p>
    <w:p w:rsidR="000B043B" w:rsidRDefault="002428D3" w:rsidP="002428D3">
      <w:pPr>
        <w:pStyle w:val="Epgrafe"/>
        <w:jc w:val="center"/>
        <w:rPr>
          <w:color w:val="auto"/>
        </w:rPr>
      </w:pPr>
      <w:bookmarkStart w:id="120" w:name="_Toc125576640"/>
      <w:r w:rsidRPr="002428D3">
        <w:rPr>
          <w:color w:val="auto"/>
        </w:rPr>
        <w:t xml:space="preserve">Ilustración </w:t>
      </w:r>
      <w:r w:rsidR="00D74588" w:rsidRPr="002428D3">
        <w:rPr>
          <w:color w:val="auto"/>
        </w:rPr>
        <w:fldChar w:fldCharType="begin"/>
      </w:r>
      <w:r w:rsidRPr="002428D3">
        <w:rPr>
          <w:color w:val="auto"/>
        </w:rPr>
        <w:instrText xml:space="preserve"> SEQ Ilustración \* ARABIC </w:instrText>
      </w:r>
      <w:r w:rsidR="00D74588" w:rsidRPr="002428D3">
        <w:rPr>
          <w:color w:val="auto"/>
        </w:rPr>
        <w:fldChar w:fldCharType="separate"/>
      </w:r>
      <w:r w:rsidR="00C17F10">
        <w:rPr>
          <w:noProof/>
          <w:color w:val="auto"/>
        </w:rPr>
        <w:t>4</w:t>
      </w:r>
      <w:r w:rsidR="00D74588" w:rsidRPr="002428D3">
        <w:rPr>
          <w:color w:val="auto"/>
        </w:rPr>
        <w:fldChar w:fldCharType="end"/>
      </w:r>
      <w:r w:rsidRPr="002428D3">
        <w:rPr>
          <w:color w:val="auto"/>
        </w:rPr>
        <w:t xml:space="preserve"> : Entorno de desarrollo Visual Studio Code</w:t>
      </w:r>
      <w:bookmarkEnd w:id="120"/>
    </w:p>
    <w:p w:rsidR="002428D3" w:rsidRPr="002428D3" w:rsidRDefault="002428D3" w:rsidP="002428D3"/>
    <w:p w:rsidR="002428D3" w:rsidRDefault="002428D3" w:rsidP="002428D3">
      <w:pPr>
        <w:keepNext/>
        <w:jc w:val="center"/>
      </w:pPr>
      <w:r>
        <w:rPr>
          <w:noProof/>
          <w:lang w:eastAsia="es-ES"/>
        </w:rPr>
        <w:drawing>
          <wp:inline distT="0" distB="0" distL="0" distR="0">
            <wp:extent cx="5400040" cy="2718310"/>
            <wp:effectExtent l="19050" t="0" r="0" b="0"/>
            <wp:docPr id="8" name="7 Imagen" descr="Extensiones 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es Visual Studio Code.png"/>
                    <pic:cNvPicPr/>
                  </pic:nvPicPr>
                  <pic:blipFill>
                    <a:blip r:embed="rId14" cstate="print"/>
                    <a:stretch>
                      <a:fillRect/>
                    </a:stretch>
                  </pic:blipFill>
                  <pic:spPr>
                    <a:xfrm>
                      <a:off x="0" y="0"/>
                      <a:ext cx="5400040" cy="2718310"/>
                    </a:xfrm>
                    <a:prstGeom prst="rect">
                      <a:avLst/>
                    </a:prstGeom>
                  </pic:spPr>
                </pic:pic>
              </a:graphicData>
            </a:graphic>
          </wp:inline>
        </w:drawing>
      </w:r>
    </w:p>
    <w:p w:rsidR="00514A8A" w:rsidRPr="00D20B93" w:rsidRDefault="002428D3" w:rsidP="00D20B93">
      <w:pPr>
        <w:pStyle w:val="Epgrafe"/>
        <w:jc w:val="center"/>
        <w:rPr>
          <w:color w:val="auto"/>
        </w:rPr>
      </w:pPr>
      <w:bookmarkStart w:id="121" w:name="_Toc125576641"/>
      <w:r w:rsidRPr="002428D3">
        <w:rPr>
          <w:color w:val="auto"/>
        </w:rPr>
        <w:t xml:space="preserve">Ilustración </w:t>
      </w:r>
      <w:r w:rsidR="00D74588" w:rsidRPr="002428D3">
        <w:rPr>
          <w:color w:val="auto"/>
        </w:rPr>
        <w:fldChar w:fldCharType="begin"/>
      </w:r>
      <w:r w:rsidRPr="002428D3">
        <w:rPr>
          <w:color w:val="auto"/>
        </w:rPr>
        <w:instrText xml:space="preserve"> SEQ Ilustración \* ARABIC </w:instrText>
      </w:r>
      <w:r w:rsidR="00D74588" w:rsidRPr="002428D3">
        <w:rPr>
          <w:color w:val="auto"/>
        </w:rPr>
        <w:fldChar w:fldCharType="separate"/>
      </w:r>
      <w:r w:rsidR="00C17F10">
        <w:rPr>
          <w:noProof/>
          <w:color w:val="auto"/>
        </w:rPr>
        <w:t>5</w:t>
      </w:r>
      <w:r w:rsidR="00D74588" w:rsidRPr="002428D3">
        <w:rPr>
          <w:color w:val="auto"/>
        </w:rPr>
        <w:fldChar w:fldCharType="end"/>
      </w:r>
      <w:r w:rsidR="008D77B8">
        <w:rPr>
          <w:color w:val="auto"/>
        </w:rPr>
        <w:t xml:space="preserve"> : Extensión LiveServer</w:t>
      </w:r>
      <w:r w:rsidRPr="002428D3">
        <w:rPr>
          <w:color w:val="auto"/>
        </w:rPr>
        <w:t xml:space="preserve"> de Visual Studio Code</w:t>
      </w:r>
      <w:bookmarkEnd w:id="121"/>
    </w:p>
    <w:p w:rsidR="005755B1" w:rsidRDefault="005755B1" w:rsidP="00D20B93">
      <w:pPr>
        <w:pStyle w:val="Ttulo3"/>
      </w:pPr>
      <w:bookmarkStart w:id="122" w:name="_Toc125576611"/>
      <w:r>
        <w:lastRenderedPageBreak/>
        <w:t>2.1.5 Firebase</w:t>
      </w:r>
      <w:bookmarkEnd w:id="122"/>
    </w:p>
    <w:p w:rsidR="005755B1" w:rsidRDefault="005755B1" w:rsidP="005755B1"/>
    <w:p w:rsidR="005755B1" w:rsidRDefault="005755B1" w:rsidP="003B004B">
      <w:pPr>
        <w:jc w:val="both"/>
      </w:pPr>
      <w:r>
        <w:t xml:space="preserve">Se trata de una plataforma en la nube para el desarrollo de </w:t>
      </w:r>
      <w:r w:rsidR="003B004B">
        <w:t>aplicaciones.</w:t>
      </w:r>
    </w:p>
    <w:p w:rsidR="003B004B" w:rsidRDefault="003B004B" w:rsidP="003B004B">
      <w:pPr>
        <w:jc w:val="both"/>
      </w:pPr>
      <w:r>
        <w:t>Fue creada en 2011, y adquirida por Google en 2015.</w:t>
      </w:r>
    </w:p>
    <w:p w:rsidR="003B004B" w:rsidRDefault="003B004B" w:rsidP="003B004B">
      <w:pPr>
        <w:jc w:val="both"/>
      </w:pPr>
      <w:r>
        <w:t xml:space="preserve">Tiene diversas herramientas con usos variados, que al estar integradas en la misma plataforma, facilitan las tareas de gestión. Estas se pueden dividir en cuatro grupos: desarrollo, crecimiento, monetización y análisis. Permite que los desarrolladores no tengan que </w:t>
      </w:r>
      <w:r w:rsidR="006B21D7" w:rsidRPr="0070678D">
        <w:rPr>
          <w:rPrChange w:id="123" w:author="ivan del pino" w:date="2023-03-19T11:22:00Z">
            <w:rPr>
              <w:highlight w:val="yellow"/>
            </w:rPr>
          </w:rPrChange>
        </w:rPr>
        <w:t>enfocarse</w:t>
      </w:r>
      <w:r w:rsidR="006B21D7">
        <w:t xml:space="preserve"> </w:t>
      </w:r>
      <w:r>
        <w:t>tanto en el backend, tanto para el desarrollo como para el mantenimiento.</w:t>
      </w:r>
    </w:p>
    <w:p w:rsidR="003B004B" w:rsidDel="006B21D7" w:rsidRDefault="003B004B" w:rsidP="003B004B">
      <w:pPr>
        <w:jc w:val="both"/>
        <w:rPr>
          <w:del w:id="124" w:author="ivan del pino" w:date="2023-03-07T20:09:00Z"/>
        </w:rPr>
      </w:pPr>
      <w:r>
        <w:t>Entre sus ventajas están que permite compartir datos en tiempo real, envío de mensajes, tiene un único panel, soporte gratuito, una gran escalabilidad (</w:t>
      </w:r>
      <w:r w:rsidR="006B21D7">
        <w:t xml:space="preserve">la versión utilizada para el proyecto </w:t>
      </w:r>
      <w:r>
        <w:t>es gratuita y está limitado el uso diario de sus diferentes herramientas, pero se puede acceder a una versión de pago adaptado a las diferentes necesidades que tenga el desarrollador de una manera rápida y sencilla), entre otras.</w:t>
      </w:r>
    </w:p>
    <w:p w:rsidR="003B004B" w:rsidRDefault="003B004B" w:rsidP="003B004B">
      <w:pPr>
        <w:jc w:val="both"/>
      </w:pPr>
    </w:p>
    <w:p w:rsidR="003B004B" w:rsidRDefault="003B004B" w:rsidP="003B004B">
      <w:pPr>
        <w:keepNext/>
        <w:jc w:val="both"/>
      </w:pPr>
      <w:r>
        <w:rPr>
          <w:noProof/>
          <w:lang w:eastAsia="es-ES"/>
        </w:rPr>
        <w:drawing>
          <wp:inline distT="0" distB="0" distL="0" distR="0">
            <wp:extent cx="5400040" cy="2576195"/>
            <wp:effectExtent l="19050" t="0" r="0" b="0"/>
            <wp:docPr id="9" name="8 Imagen" descr="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a:blip r:embed="rId15" cstate="print"/>
                    <a:stretch>
                      <a:fillRect/>
                    </a:stretch>
                  </pic:blipFill>
                  <pic:spPr>
                    <a:xfrm>
                      <a:off x="0" y="0"/>
                      <a:ext cx="5400040" cy="2576195"/>
                    </a:xfrm>
                    <a:prstGeom prst="rect">
                      <a:avLst/>
                    </a:prstGeom>
                  </pic:spPr>
                </pic:pic>
              </a:graphicData>
            </a:graphic>
          </wp:inline>
        </w:drawing>
      </w:r>
    </w:p>
    <w:p w:rsidR="003B004B" w:rsidRDefault="003B004B" w:rsidP="003B004B">
      <w:pPr>
        <w:pStyle w:val="Epgrafe"/>
        <w:jc w:val="center"/>
        <w:rPr>
          <w:color w:val="auto"/>
        </w:rPr>
      </w:pPr>
      <w:bookmarkStart w:id="125" w:name="_Toc125576642"/>
      <w:r w:rsidRPr="003B004B">
        <w:rPr>
          <w:color w:val="auto"/>
        </w:rPr>
        <w:t xml:space="preserve">Ilustración </w:t>
      </w:r>
      <w:r w:rsidR="00D74588" w:rsidRPr="003B004B">
        <w:rPr>
          <w:color w:val="auto"/>
        </w:rPr>
        <w:fldChar w:fldCharType="begin"/>
      </w:r>
      <w:r w:rsidRPr="003B004B">
        <w:rPr>
          <w:color w:val="auto"/>
        </w:rPr>
        <w:instrText xml:space="preserve"> SEQ Ilustración \* ARABIC </w:instrText>
      </w:r>
      <w:r w:rsidR="00D74588" w:rsidRPr="003B004B">
        <w:rPr>
          <w:color w:val="auto"/>
        </w:rPr>
        <w:fldChar w:fldCharType="separate"/>
      </w:r>
      <w:r w:rsidR="00C17F10">
        <w:rPr>
          <w:noProof/>
          <w:color w:val="auto"/>
        </w:rPr>
        <w:t>6</w:t>
      </w:r>
      <w:r w:rsidR="00D74588" w:rsidRPr="003B004B">
        <w:rPr>
          <w:color w:val="auto"/>
        </w:rPr>
        <w:fldChar w:fldCharType="end"/>
      </w:r>
      <w:r w:rsidRPr="003B004B">
        <w:rPr>
          <w:color w:val="auto"/>
        </w:rPr>
        <w:t xml:space="preserve"> : Herramienta Firebase</w:t>
      </w:r>
      <w:bookmarkEnd w:id="125"/>
    </w:p>
    <w:p w:rsidR="003B004B" w:rsidRDefault="003B004B" w:rsidP="003B004B"/>
    <w:p w:rsidR="00941663" w:rsidRDefault="00941663" w:rsidP="00D20B93">
      <w:pPr>
        <w:pStyle w:val="Ttulo3"/>
      </w:pPr>
      <w:bookmarkStart w:id="126" w:name="_Toc125576612"/>
      <w:r>
        <w:t>2.1.6 Justinmind</w:t>
      </w:r>
      <w:bookmarkEnd w:id="126"/>
    </w:p>
    <w:p w:rsidR="00941663" w:rsidRDefault="00941663" w:rsidP="00941663">
      <w:pPr>
        <w:jc w:val="both"/>
      </w:pPr>
      <w:r>
        <w:t xml:space="preserve">Justinmind es una herramienta de prototipado de sitios web, aplicaciones software y aplicaciones móviles que puede trabajar en Windows, Mac, iOS y Android. </w:t>
      </w:r>
    </w:p>
    <w:p w:rsidR="00941663" w:rsidRDefault="00941663" w:rsidP="00941663">
      <w:pPr>
        <w:jc w:val="both"/>
      </w:pPr>
      <w:r>
        <w:lastRenderedPageBreak/>
        <w:t>Uno de sus principales beneficios es que permite reducir en gran medida el coste de desarrollo de los proyectos, al permitir su simulación y solucionar fallos antes de entregarle el producto al cliente.</w:t>
      </w:r>
    </w:p>
    <w:p w:rsidR="00941663" w:rsidRDefault="00941663" w:rsidP="00941663">
      <w:pPr>
        <w:jc w:val="both"/>
      </w:pPr>
      <w:r>
        <w:t xml:space="preserve">En </w:t>
      </w:r>
      <w:r w:rsidR="00DB3A18">
        <w:t>este</w:t>
      </w:r>
      <w:r>
        <w:t xml:space="preserve"> caso, </w:t>
      </w:r>
      <w:r w:rsidR="00DB3A18">
        <w:t>se ha</w:t>
      </w:r>
      <w:r>
        <w:t xml:space="preserve"> utilizado la versión gratuita que ofrece este programa, y utilizado un prototipo de navegador que ofrece</w:t>
      </w:r>
      <w:r w:rsidR="00DB3A18">
        <w:t xml:space="preserve"> como se ve en la ilustración 7</w:t>
      </w:r>
      <w:r>
        <w:t>.</w:t>
      </w:r>
    </w:p>
    <w:p w:rsidR="00941663" w:rsidRPr="00941663" w:rsidRDefault="00941663" w:rsidP="00941663">
      <w:pPr>
        <w:jc w:val="both"/>
      </w:pPr>
    </w:p>
    <w:p w:rsidR="00941663" w:rsidRDefault="00941663" w:rsidP="00941663">
      <w:pPr>
        <w:keepNext/>
        <w:jc w:val="center"/>
      </w:pPr>
      <w:r>
        <w:rPr>
          <w:noProof/>
          <w:lang w:eastAsia="es-ES"/>
        </w:rPr>
        <w:drawing>
          <wp:inline distT="0" distB="0" distL="0" distR="0">
            <wp:extent cx="5400040" cy="2809875"/>
            <wp:effectExtent l="19050" t="0" r="0" b="0"/>
            <wp:docPr id="6" name="5 Imagen" descr="justin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nmind.png"/>
                    <pic:cNvPicPr/>
                  </pic:nvPicPr>
                  <pic:blipFill>
                    <a:blip r:embed="rId16" cstate="print"/>
                    <a:stretch>
                      <a:fillRect/>
                    </a:stretch>
                  </pic:blipFill>
                  <pic:spPr>
                    <a:xfrm>
                      <a:off x="0" y="0"/>
                      <a:ext cx="5400040" cy="2809875"/>
                    </a:xfrm>
                    <a:prstGeom prst="rect">
                      <a:avLst/>
                    </a:prstGeom>
                  </pic:spPr>
                </pic:pic>
              </a:graphicData>
            </a:graphic>
          </wp:inline>
        </w:drawing>
      </w:r>
    </w:p>
    <w:p w:rsidR="00941663" w:rsidRPr="00941663" w:rsidRDefault="00941663" w:rsidP="00941663">
      <w:pPr>
        <w:pStyle w:val="Epgrafe"/>
        <w:jc w:val="center"/>
        <w:rPr>
          <w:color w:val="auto"/>
        </w:rPr>
      </w:pPr>
      <w:bookmarkStart w:id="127" w:name="_Toc125576643"/>
      <w:r w:rsidRPr="00941663">
        <w:rPr>
          <w:color w:val="auto"/>
        </w:rPr>
        <w:t xml:space="preserve">Ilustración </w:t>
      </w:r>
      <w:r w:rsidR="00D74588" w:rsidRPr="00941663">
        <w:rPr>
          <w:color w:val="auto"/>
        </w:rPr>
        <w:fldChar w:fldCharType="begin"/>
      </w:r>
      <w:r w:rsidRPr="00941663">
        <w:rPr>
          <w:color w:val="auto"/>
        </w:rPr>
        <w:instrText xml:space="preserve"> SEQ Ilustración \* ARABIC </w:instrText>
      </w:r>
      <w:r w:rsidR="00D74588" w:rsidRPr="00941663">
        <w:rPr>
          <w:color w:val="auto"/>
        </w:rPr>
        <w:fldChar w:fldCharType="separate"/>
      </w:r>
      <w:r w:rsidR="00C17F10">
        <w:rPr>
          <w:noProof/>
          <w:color w:val="auto"/>
        </w:rPr>
        <w:t>7</w:t>
      </w:r>
      <w:r w:rsidR="00D74588" w:rsidRPr="00941663">
        <w:rPr>
          <w:color w:val="auto"/>
        </w:rPr>
        <w:fldChar w:fldCharType="end"/>
      </w:r>
      <w:r w:rsidRPr="00941663">
        <w:rPr>
          <w:color w:val="auto"/>
        </w:rPr>
        <w:t xml:space="preserve"> : Herramienta de prototipado Justinmind</w:t>
      </w:r>
      <w:bookmarkEnd w:id="127"/>
    </w:p>
    <w:p w:rsidR="00941663" w:rsidRDefault="00941663" w:rsidP="00D20B93">
      <w:pPr>
        <w:pStyle w:val="Ttulo3"/>
      </w:pPr>
      <w:bookmarkStart w:id="128" w:name="_Toc125576613"/>
      <w:r>
        <w:t>2.1.7 Neocities</w:t>
      </w:r>
      <w:bookmarkEnd w:id="128"/>
    </w:p>
    <w:p w:rsidR="00941663" w:rsidRDefault="00941663" w:rsidP="00941663">
      <w:pPr>
        <w:jc w:val="both"/>
      </w:pPr>
      <w:r>
        <w:t>Es una web fundada en 2013 que permite crear webs gratis y alojarlas en sus servidores.</w:t>
      </w:r>
    </w:p>
    <w:p w:rsidR="00941663" w:rsidRDefault="00941663" w:rsidP="00941663">
      <w:pPr>
        <w:jc w:val="both"/>
      </w:pPr>
      <w:r>
        <w:t xml:space="preserve">Tiene un plan gratuito y otros de pago, pero en </w:t>
      </w:r>
      <w:r w:rsidR="006B21D7">
        <w:t>este caso se</w:t>
      </w:r>
      <w:r>
        <w:t xml:space="preserve"> h</w:t>
      </w:r>
      <w:r w:rsidR="006B21D7">
        <w:t>a</w:t>
      </w:r>
      <w:r>
        <w:t xml:space="preserve"> utiliza</w:t>
      </w:r>
      <w:r w:rsidR="00C65210">
        <w:t>do el plan gratuito que permite 1GB de almacenamiento y 200GB de ancho de banda.</w:t>
      </w:r>
    </w:p>
    <w:p w:rsidR="00C65210" w:rsidRDefault="00C65210" w:rsidP="00941663">
      <w:pPr>
        <w:jc w:val="both"/>
      </w:pPr>
      <w:r>
        <w:t xml:space="preserve">Esta web da un dominio una vez </w:t>
      </w:r>
      <w:r w:rsidR="00DB3A18">
        <w:t>se ha</w:t>
      </w:r>
      <w:r>
        <w:t xml:space="preserve"> escogido un nombre de usuario y ofrece cursos gratuitos, pero en </w:t>
      </w:r>
      <w:r w:rsidR="00DB3A18">
        <w:t>este</w:t>
      </w:r>
      <w:r>
        <w:t xml:space="preserve"> caso no han sido necesarios.</w:t>
      </w:r>
    </w:p>
    <w:p w:rsidR="00C65210" w:rsidRDefault="00C65210" w:rsidP="00941663">
      <w:pPr>
        <w:jc w:val="both"/>
      </w:pPr>
      <w:r>
        <w:t xml:space="preserve">Permite programar dentro de la propia </w:t>
      </w:r>
      <w:r w:rsidR="006B21D7">
        <w:t>web</w:t>
      </w:r>
      <w:r>
        <w:t xml:space="preserve">, pero como ya </w:t>
      </w:r>
      <w:r w:rsidR="00DB3A18">
        <w:t xml:space="preserve">se </w:t>
      </w:r>
      <w:r>
        <w:t xml:space="preserve">estaba usando el entorno Visual Studio Code que  ofrece muchas facilidades que Neocities no  ofrece, solo </w:t>
      </w:r>
      <w:r w:rsidR="00DB3A18">
        <w:t>se ha</w:t>
      </w:r>
      <w:r>
        <w:t xml:space="preserve"> utilizado para poder tener la página web alojado en un servidor web y que sea su uso mucho más sencillo que al estar alojado de manera local.</w:t>
      </w:r>
      <w:r w:rsidR="00DB3A18">
        <w:t xml:space="preserve"> </w:t>
      </w:r>
    </w:p>
    <w:p w:rsidR="00DB3A18" w:rsidRDefault="00DB3A18" w:rsidP="00941663">
      <w:pPr>
        <w:jc w:val="both"/>
      </w:pPr>
      <w:r>
        <w:t>Se puede observar en la ilustración 8 el uso de esta aplicación para almacenar la web.</w:t>
      </w:r>
    </w:p>
    <w:p w:rsidR="00C65210" w:rsidRDefault="00C65210" w:rsidP="00C65210">
      <w:pPr>
        <w:keepNext/>
        <w:jc w:val="both"/>
      </w:pPr>
      <w:r>
        <w:rPr>
          <w:noProof/>
          <w:lang w:eastAsia="es-ES"/>
        </w:rPr>
        <w:lastRenderedPageBreak/>
        <w:drawing>
          <wp:inline distT="0" distB="0" distL="0" distR="0">
            <wp:extent cx="5400040" cy="2562860"/>
            <wp:effectExtent l="19050" t="0" r="0" b="0"/>
            <wp:docPr id="7" name="6 Imagen" descr="neo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cities.png"/>
                    <pic:cNvPicPr/>
                  </pic:nvPicPr>
                  <pic:blipFill>
                    <a:blip r:embed="rId17" cstate="print"/>
                    <a:stretch>
                      <a:fillRect/>
                    </a:stretch>
                  </pic:blipFill>
                  <pic:spPr>
                    <a:xfrm>
                      <a:off x="0" y="0"/>
                      <a:ext cx="5400040" cy="2562860"/>
                    </a:xfrm>
                    <a:prstGeom prst="rect">
                      <a:avLst/>
                    </a:prstGeom>
                  </pic:spPr>
                </pic:pic>
              </a:graphicData>
            </a:graphic>
          </wp:inline>
        </w:drawing>
      </w:r>
    </w:p>
    <w:p w:rsidR="00C65210" w:rsidRDefault="00C65210" w:rsidP="00C65210">
      <w:pPr>
        <w:pStyle w:val="Epgrafe"/>
        <w:jc w:val="center"/>
        <w:rPr>
          <w:color w:val="auto"/>
        </w:rPr>
      </w:pPr>
      <w:bookmarkStart w:id="129" w:name="_Toc125576644"/>
      <w:r w:rsidRPr="00C65210">
        <w:rPr>
          <w:color w:val="auto"/>
        </w:rPr>
        <w:t xml:space="preserve">Ilustración </w:t>
      </w:r>
      <w:r w:rsidR="00D74588" w:rsidRPr="00C65210">
        <w:rPr>
          <w:color w:val="auto"/>
        </w:rPr>
        <w:fldChar w:fldCharType="begin"/>
      </w:r>
      <w:r w:rsidRPr="00C65210">
        <w:rPr>
          <w:color w:val="auto"/>
        </w:rPr>
        <w:instrText xml:space="preserve"> SEQ Ilustración \* ARABIC </w:instrText>
      </w:r>
      <w:r w:rsidR="00D74588" w:rsidRPr="00C65210">
        <w:rPr>
          <w:color w:val="auto"/>
        </w:rPr>
        <w:fldChar w:fldCharType="separate"/>
      </w:r>
      <w:r w:rsidR="00C17F10">
        <w:rPr>
          <w:noProof/>
          <w:color w:val="auto"/>
        </w:rPr>
        <w:t>8</w:t>
      </w:r>
      <w:r w:rsidR="00D74588" w:rsidRPr="00C65210">
        <w:rPr>
          <w:color w:val="auto"/>
        </w:rPr>
        <w:fldChar w:fldCharType="end"/>
      </w:r>
      <w:r w:rsidRPr="00C65210">
        <w:rPr>
          <w:color w:val="auto"/>
        </w:rPr>
        <w:t xml:space="preserve"> : Web Neocities</w:t>
      </w:r>
      <w:bookmarkEnd w:id="129"/>
    </w:p>
    <w:p w:rsidR="00276D20" w:rsidRDefault="00866358">
      <w:pPr>
        <w:jc w:val="both"/>
        <w:pPrChange w:id="130" w:author="ivan del pino" w:date="2023-03-07T20:15:00Z">
          <w:pPr/>
        </w:pPrChange>
      </w:pPr>
      <w:ins w:id="131" w:author="ivan del pino" w:date="2023-03-07T20:13:00Z">
        <w:r>
          <w:t xml:space="preserve">Se ha decidido usar Neocities </w:t>
        </w:r>
      </w:ins>
      <w:ins w:id="132" w:author="ivan del pino" w:date="2023-03-07T20:14:00Z">
        <w:r>
          <w:t>y no Firebase como hosting debido a que Firebase ofrecía un límite de usos de sus productos, de esta manera al tener la aplicación fuera de este, se e</w:t>
        </w:r>
      </w:ins>
      <w:ins w:id="133" w:author="ivan del pino" w:date="2023-03-07T20:15:00Z">
        <w:r>
          <w:t>vitaba aumentar el uso de Firebase para mantener alejado ese límite.</w:t>
        </w:r>
      </w:ins>
      <w:ins w:id="134" w:author="Maximiliano Paredes Velasco" w:date="2023-02-23T20:14:00Z">
        <w:r w:rsidR="00137AC6">
          <w:t>***explicar aquí por qué no se ha usado Firebase como hosting</w:t>
        </w:r>
      </w:ins>
      <w:ins w:id="135" w:author="Maximiliano Paredes Velasco" w:date="2023-02-23T20:15:00Z">
        <w:r w:rsidR="00137AC6">
          <w:t xml:space="preserve"> y se ha decidido usar éste</w:t>
        </w:r>
      </w:ins>
    </w:p>
    <w:p w:rsidR="00E65E3B" w:rsidRDefault="00E65E3B" w:rsidP="00D20B93">
      <w:pPr>
        <w:pStyle w:val="Ttulo3"/>
      </w:pPr>
      <w:bookmarkStart w:id="136" w:name="_Toc125576614"/>
      <w:r>
        <w:t>2.1.8 GitHub</w:t>
      </w:r>
      <w:bookmarkEnd w:id="136"/>
    </w:p>
    <w:p w:rsidR="00E65E3B" w:rsidRDefault="00E65E3B" w:rsidP="00E65E3B">
      <w:pPr>
        <w:jc w:val="both"/>
      </w:pPr>
      <w:r>
        <w:t>GitHub es una plataforma web que sirve para crear proyectos abiertos de herramientas y aplicaciones. Se caracteriza por su capacidad colaborativa entre diferentes desarrolladores.</w:t>
      </w:r>
    </w:p>
    <w:p w:rsidR="00E65E3B" w:rsidRDefault="00E65E3B" w:rsidP="00E65E3B">
      <w:pPr>
        <w:jc w:val="both"/>
      </w:pPr>
      <w:r>
        <w:t>El código de un proyecto abierto puede ser descargado, lo que ayuda a crear diferentes ramificaciones.</w:t>
      </w:r>
    </w:p>
    <w:p w:rsidR="00F91E42" w:rsidRDefault="00E65E3B" w:rsidP="00F91E42">
      <w:pPr>
        <w:jc w:val="both"/>
      </w:pPr>
      <w:r>
        <w:t>Fue fundado el 8 de diciembre de 2008 y adquirido por Microsoft en junio de 2018.</w:t>
      </w:r>
    </w:p>
    <w:p w:rsidR="00DB3A18" w:rsidRDefault="00E65E3B" w:rsidP="00F91E42">
      <w:pPr>
        <w:jc w:val="both"/>
      </w:pPr>
      <w:r>
        <w:t xml:space="preserve">Esta web utiliza el sistema de versiones Git diseñado por Linus Torvalds. </w:t>
      </w:r>
      <w:r w:rsidRPr="00E65E3B">
        <w:t xml:space="preserve">Un sistema de gestión de versiones es </w:t>
      </w:r>
      <w:r w:rsidR="00866358">
        <w:t>aquel</w:t>
      </w:r>
      <w:r w:rsidR="00866358" w:rsidRPr="00E65E3B">
        <w:t xml:space="preserve"> </w:t>
      </w:r>
      <w:r w:rsidRPr="00E65E3B">
        <w:t>con el que </w:t>
      </w:r>
      <w:r w:rsidRPr="00E65E3B">
        <w:rPr>
          <w:bCs/>
        </w:rPr>
        <w:t>los desarrolladores pueden administrar su proyecto</w:t>
      </w:r>
      <w:r w:rsidRPr="00E65E3B">
        <w:t xml:space="preserve">, ordenando el código de cada una de las nuevas versiones que </w:t>
      </w:r>
      <w:r>
        <w:t>de las aplicaciones. De esta manera</w:t>
      </w:r>
      <w:r w:rsidRPr="00E65E3B">
        <w:t>, no se perderán los estados anteriores cuando se va a actualizar</w:t>
      </w:r>
      <w:r w:rsidR="00866358">
        <w:t xml:space="preserve">, y en caso de ser necesario, se puede volver a versiones anteriores </w:t>
      </w:r>
      <w:r w:rsidR="00684470">
        <w:t>para</w:t>
      </w:r>
      <w:r w:rsidR="00866358">
        <w:t xml:space="preserve"> recuperar </w:t>
      </w:r>
      <w:r w:rsidR="00684470">
        <w:t>información necesaria</w:t>
      </w:r>
      <w:r w:rsidR="00866358">
        <w:t>.</w:t>
      </w:r>
    </w:p>
    <w:p w:rsidR="00F91E42" w:rsidRDefault="00DB3A18" w:rsidP="00F91E42">
      <w:pPr>
        <w:jc w:val="both"/>
      </w:pPr>
      <w:r>
        <w:t>En la ilustración 9 se muestra con GitHub almacena los archivos.</w:t>
      </w:r>
      <w:r w:rsidR="00E65E3B">
        <w:t xml:space="preserve"> </w:t>
      </w:r>
    </w:p>
    <w:p w:rsidR="00F91E42" w:rsidRDefault="00F91E42" w:rsidP="00F91E42">
      <w:pPr>
        <w:keepNext/>
        <w:jc w:val="both"/>
      </w:pPr>
      <w:r>
        <w:rPr>
          <w:noProof/>
          <w:lang w:eastAsia="es-ES"/>
        </w:rPr>
        <w:lastRenderedPageBreak/>
        <w:drawing>
          <wp:inline distT="0" distB="0" distL="0" distR="0">
            <wp:extent cx="5400040" cy="2570480"/>
            <wp:effectExtent l="19050" t="0" r="0" b="0"/>
            <wp:docPr id="10" name="9 Imagen" descr="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8" cstate="print"/>
                    <a:stretch>
                      <a:fillRect/>
                    </a:stretch>
                  </pic:blipFill>
                  <pic:spPr>
                    <a:xfrm>
                      <a:off x="0" y="0"/>
                      <a:ext cx="5400040" cy="2570480"/>
                    </a:xfrm>
                    <a:prstGeom prst="rect">
                      <a:avLst/>
                    </a:prstGeom>
                  </pic:spPr>
                </pic:pic>
              </a:graphicData>
            </a:graphic>
          </wp:inline>
        </w:drawing>
      </w:r>
    </w:p>
    <w:p w:rsidR="00E65E3B" w:rsidRDefault="00F91E42" w:rsidP="00F91E42">
      <w:pPr>
        <w:pStyle w:val="Epgrafe"/>
        <w:jc w:val="center"/>
        <w:rPr>
          <w:color w:val="auto"/>
        </w:rPr>
      </w:pPr>
      <w:bookmarkStart w:id="137" w:name="_Toc125576645"/>
      <w:r w:rsidRPr="00F91E42">
        <w:rPr>
          <w:color w:val="auto"/>
        </w:rPr>
        <w:t xml:space="preserve">Ilustración </w:t>
      </w:r>
      <w:r w:rsidR="00D74588" w:rsidRPr="00F91E42">
        <w:rPr>
          <w:color w:val="auto"/>
        </w:rPr>
        <w:fldChar w:fldCharType="begin"/>
      </w:r>
      <w:r w:rsidRPr="00F91E42">
        <w:rPr>
          <w:color w:val="auto"/>
        </w:rPr>
        <w:instrText xml:space="preserve"> SEQ Ilustración \* ARABIC </w:instrText>
      </w:r>
      <w:r w:rsidR="00D74588" w:rsidRPr="00F91E42">
        <w:rPr>
          <w:color w:val="auto"/>
        </w:rPr>
        <w:fldChar w:fldCharType="separate"/>
      </w:r>
      <w:r w:rsidR="00C17F10">
        <w:rPr>
          <w:noProof/>
          <w:color w:val="auto"/>
        </w:rPr>
        <w:t>9</w:t>
      </w:r>
      <w:r w:rsidR="00D74588" w:rsidRPr="00F91E42">
        <w:rPr>
          <w:color w:val="auto"/>
        </w:rPr>
        <w:fldChar w:fldCharType="end"/>
      </w:r>
      <w:r w:rsidRPr="00F91E42">
        <w:rPr>
          <w:color w:val="auto"/>
        </w:rPr>
        <w:t xml:space="preserve"> : Servicio Web GitHub</w:t>
      </w:r>
      <w:bookmarkEnd w:id="137"/>
    </w:p>
    <w:p w:rsidR="00F91E42" w:rsidRDefault="00F91E42" w:rsidP="00F91E42"/>
    <w:p w:rsidR="00F91E42" w:rsidRDefault="00F91E42">
      <w:pPr>
        <w:spacing w:after="200"/>
      </w:pPr>
      <w:r>
        <w:br w:type="page"/>
      </w:r>
    </w:p>
    <w:p w:rsidR="00F91E42" w:rsidRDefault="00F91E42" w:rsidP="00F91E42"/>
    <w:p w:rsidR="00F91E42" w:rsidRDefault="00137AC6">
      <w:pPr>
        <w:spacing w:after="200"/>
      </w:pPr>
      <w:ins w:id="138" w:author="Maximiliano Paredes Velasco" w:date="2023-02-23T20:15:00Z">
        <w:r>
          <w:t>*** no debe haber páginas en blanco completas</w:t>
        </w:r>
      </w:ins>
      <w:r w:rsidR="00F91E42">
        <w:br w:type="page"/>
      </w:r>
    </w:p>
    <w:p w:rsidR="00F91E42" w:rsidRDefault="007E4CFF" w:rsidP="007E4CFF">
      <w:pPr>
        <w:pStyle w:val="Ttulo1"/>
      </w:pPr>
      <w:bookmarkStart w:id="139" w:name="_Toc125576615"/>
      <w:r>
        <w:lastRenderedPageBreak/>
        <w:t>Capítulo 3: Descripción de la aplicación</w:t>
      </w:r>
      <w:bookmarkEnd w:id="139"/>
    </w:p>
    <w:p w:rsidR="007E4CFF" w:rsidRDefault="007E4CFF" w:rsidP="007E4CFF"/>
    <w:p w:rsidR="007E4CFF" w:rsidRDefault="007E4CFF" w:rsidP="007E4CFF">
      <w:pPr>
        <w:jc w:val="both"/>
      </w:pPr>
      <w:r>
        <w:t xml:space="preserve">En este capítulo se hablará </w:t>
      </w:r>
      <w:r w:rsidR="004312E5">
        <w:t>del desarrollo de</w:t>
      </w:r>
      <w:r w:rsidR="00832255">
        <w:t xml:space="preserve"> la aplicación en </w:t>
      </w:r>
      <w:r w:rsidR="004312E5">
        <w:t xml:space="preserve">sí </w:t>
      </w:r>
      <w:r w:rsidR="00832255">
        <w:t>misma</w:t>
      </w:r>
      <w:r>
        <w:t>, desde la metodología que se ha decidido seguir hasta el final del desarrollo del proyecto.</w:t>
      </w:r>
    </w:p>
    <w:p w:rsidR="007E4CFF" w:rsidRDefault="007E4CFF" w:rsidP="00D20B93">
      <w:pPr>
        <w:pStyle w:val="Ttulo2"/>
      </w:pPr>
      <w:bookmarkStart w:id="140" w:name="_Toc125576616"/>
      <w:r>
        <w:t>3.1 Metodología de trabajo</w:t>
      </w:r>
      <w:bookmarkEnd w:id="140"/>
    </w:p>
    <w:p w:rsidR="007E4CFF" w:rsidRDefault="007E4CFF" w:rsidP="003B56DE">
      <w:pPr>
        <w:jc w:val="both"/>
        <w:rPr>
          <w:ins w:id="141" w:author="ivan del pino" w:date="2023-03-13T16:26:00Z"/>
        </w:rPr>
      </w:pPr>
      <w:r>
        <w:t>El desarrollo del proyecto se ha dividido en seis partes, empezando por un aprendizaje del uso de la plataforma Firebase, así como la creación de una clase Javascript para facilitar el uso de esta.</w:t>
      </w:r>
    </w:p>
    <w:p w:rsidR="004D2EC2" w:rsidRDefault="004D2EC2" w:rsidP="003B56DE">
      <w:pPr>
        <w:jc w:val="both"/>
      </w:pPr>
      <w:ins w:id="142" w:author="ivan del pino" w:date="2023-03-13T16:26:00Z">
        <w:r>
          <w:t xml:space="preserve">Para este proyecto, se ha seguido </w:t>
        </w:r>
      </w:ins>
      <w:ins w:id="143" w:author="ivan del pino" w:date="2023-03-13T16:27:00Z">
        <w:r>
          <w:t>la metodología de Waterfall, que consiste en dividir el desarrollo de diferentes etapas, y avanzar siguiendo un orden especificado a través de estas etapa</w:t>
        </w:r>
      </w:ins>
      <w:ins w:id="144" w:author="ivan del pino" w:date="2023-03-13T16:28:00Z">
        <w:r>
          <w:t>s. Para avanzar de una etapa a otra, era necesario que la primera etapa estu</w:t>
        </w:r>
      </w:ins>
      <w:ins w:id="145" w:author="ivan del pino" w:date="2023-03-13T16:29:00Z">
        <w:r>
          <w:t>viese completada y hubiese pasado las verificaciones de correcto funcionamiento que esta tuviese.</w:t>
        </w:r>
      </w:ins>
    </w:p>
    <w:p w:rsidR="007E4CFF" w:rsidRDefault="00832255" w:rsidP="003B56DE">
      <w:pPr>
        <w:jc w:val="both"/>
      </w:pPr>
      <w:r>
        <w:t>En primer lugar</w:t>
      </w:r>
      <w:r w:rsidR="007E4CFF">
        <w:t xml:space="preserve">, se </w:t>
      </w:r>
      <w:r w:rsidR="004312E5">
        <w:t>desarrolló</w:t>
      </w:r>
      <w:r w:rsidR="007E4CFF">
        <w:t xml:space="preserve"> el prototipo de la interfaz con la aplicación Justinmind,  dotándole </w:t>
      </w:r>
      <w:r w:rsidR="00A738EF">
        <w:t>de cierta funcionalidad para ir avanzando entre las diferentes pestañas y poder encontrar de esta manera fallos antes de realizar la implementación.</w:t>
      </w:r>
    </w:p>
    <w:p w:rsidR="00A738EF" w:rsidRDefault="00A738EF" w:rsidP="003B56DE">
      <w:pPr>
        <w:jc w:val="both"/>
      </w:pPr>
      <w:r>
        <w:t xml:space="preserve">En </w:t>
      </w:r>
      <w:r w:rsidR="00832255">
        <w:t>segundo</w:t>
      </w:r>
      <w:r>
        <w:t xml:space="preserve"> lugar, se </w:t>
      </w:r>
      <w:r w:rsidR="004312E5">
        <w:t>desarrolló</w:t>
      </w:r>
      <w:r>
        <w:t xml:space="preserve"> la interfaz de los menús y demás páginas (exceptuando al tablero), aportándoles únicamente la funcionalidad de poder ir avanzando entre las diferentes páginas.</w:t>
      </w:r>
    </w:p>
    <w:p w:rsidR="00A738EF" w:rsidRDefault="00A738EF" w:rsidP="003B56DE">
      <w:pPr>
        <w:jc w:val="both"/>
      </w:pPr>
      <w:r>
        <w:t>Después, se implementó la interfaz del tablero, sin ningún tipo de funcionalidad.</w:t>
      </w:r>
    </w:p>
    <w:p w:rsidR="00A738EF" w:rsidRDefault="00A738EF" w:rsidP="003B56DE">
      <w:pPr>
        <w:jc w:val="both"/>
      </w:pPr>
      <w:r>
        <w:t>La quinta fase fue dotar de funcionalidades a los menús, ya que estos tenían que ser capaces de registrar usuarios, permitir iniciar sesión a aquellos usuarios ya registrados, dotar de cierta seguridad al apartado del profesor para que ningún alumno pudisese acceder como profesor, aparte de cargar ciertos datos que se iban a utilizar en el tablero.</w:t>
      </w:r>
    </w:p>
    <w:p w:rsidR="00A738EF" w:rsidRDefault="00A738EF" w:rsidP="003B56DE">
      <w:pPr>
        <w:jc w:val="both"/>
      </w:pPr>
      <w:r>
        <w:t xml:space="preserve">Por último, se desarrolló la funcionalidad del tablero, que es la responsable de que el juego pueda desarrollarse en sí, acatando las normas y dando </w:t>
      </w:r>
      <w:r w:rsidR="00105A3D">
        <w:t>visibilidad</w:t>
      </w:r>
      <w:r>
        <w:t xml:space="preserve"> a todo lo que va ocurriendo en el juego.</w:t>
      </w:r>
    </w:p>
    <w:p w:rsidR="00120668" w:rsidRDefault="00A738EF" w:rsidP="003B56DE">
      <w:pPr>
        <w:jc w:val="both"/>
      </w:pPr>
      <w:r>
        <w:t xml:space="preserve">Se </w:t>
      </w:r>
      <w:r w:rsidR="00105A3D">
        <w:t>eligió</w:t>
      </w:r>
      <w:r w:rsidR="00E017C5">
        <w:t xml:space="preserve"> esta metodología debido a que</w:t>
      </w:r>
      <w:r>
        <w:t xml:space="preserve"> fases dependían de las anteriores para poder estar operativas, o por lo menos parte de ellas, dando facilidad </w:t>
      </w:r>
      <w:r w:rsidR="00105A3D">
        <w:t>a la hora de realizar ciertas pruebas para comprobar el correcto funcionamiento de la parte que estaba siendo implementada.</w:t>
      </w:r>
    </w:p>
    <w:p w:rsidR="00137AC6" w:rsidRDefault="00137AC6">
      <w:pPr>
        <w:spacing w:after="200"/>
        <w:rPr>
          <w:ins w:id="146" w:author="Maximiliano Paredes Velasco" w:date="2023-02-23T20:17:00Z"/>
        </w:rPr>
      </w:pPr>
    </w:p>
    <w:p w:rsidR="00120668" w:rsidRDefault="00137AC6">
      <w:pPr>
        <w:spacing w:after="200"/>
      </w:pPr>
      <w:ins w:id="147" w:author="Maximiliano Paredes Velasco" w:date="2023-02-23T20:17:00Z">
        <w:r>
          <w:t>*esto lo tienes que readaptar. Esto no cuenta la metodología formal que has seguido. Debes decir q</w:t>
        </w:r>
      </w:ins>
      <w:ins w:id="148" w:author="Maximiliano Paredes Velasco" w:date="2023-02-23T20:18:00Z">
        <w:r>
          <w:t xml:space="preserve">ué metodología formal has usado (SCRUM, espiral, etc.), qué fases </w:t>
        </w:r>
        <w:r>
          <w:lastRenderedPageBreak/>
          <w:t>tiene, cómo las has adaptado para tu proyecto, etc. y si pones una figura explicando está mejor</w:t>
        </w:r>
      </w:ins>
      <w:r w:rsidR="00120668">
        <w:br w:type="page"/>
      </w:r>
    </w:p>
    <w:p w:rsidR="00120668" w:rsidRDefault="00120668" w:rsidP="00D20B93">
      <w:pPr>
        <w:pStyle w:val="Ttulo2"/>
      </w:pPr>
      <w:bookmarkStart w:id="149" w:name="_Toc125576617"/>
      <w:r>
        <w:lastRenderedPageBreak/>
        <w:t>3.2 Inicio del proyecto</w:t>
      </w:r>
      <w:bookmarkEnd w:id="149"/>
    </w:p>
    <w:p w:rsidR="00A25595" w:rsidRDefault="00A25595" w:rsidP="00120668">
      <w:pPr>
        <w:jc w:val="both"/>
        <w:rPr>
          <w:ins w:id="150" w:author="ivan del pino" w:date="2023-03-13T18:04:00Z"/>
        </w:rPr>
      </w:pPr>
      <w:ins w:id="151" w:author="ivan del pino" w:date="2023-03-13T18:03:00Z">
        <w:r>
          <w:t xml:space="preserve">Al principio del proyecto, se analizaron los diferentes funcionales y no funcionales que debía tener la aplicación. </w:t>
        </w:r>
      </w:ins>
    </w:p>
    <w:p w:rsidR="00276D20" w:rsidRDefault="00BD0BB4">
      <w:pPr>
        <w:pStyle w:val="Ttulo3"/>
        <w:rPr>
          <w:ins w:id="152" w:author="ivan del pino" w:date="2023-03-13T18:04:00Z"/>
        </w:rPr>
        <w:pPrChange w:id="153" w:author="ivan del pino" w:date="2023-03-13T18:04:00Z">
          <w:pPr>
            <w:jc w:val="both"/>
          </w:pPr>
        </w:pPrChange>
      </w:pPr>
      <w:ins w:id="154" w:author="ivan del pino" w:date="2023-03-13T18:15:00Z">
        <w:r>
          <w:t xml:space="preserve">3.2.1 </w:t>
        </w:r>
      </w:ins>
      <w:ins w:id="155" w:author="ivan del pino" w:date="2023-03-13T18:04:00Z">
        <w:r w:rsidR="00A25595">
          <w:t>Requisitos funcionales</w:t>
        </w:r>
      </w:ins>
    </w:p>
    <w:p w:rsidR="00276D20" w:rsidRDefault="00D74588">
      <w:pPr>
        <w:pStyle w:val="Prrafodelista"/>
        <w:numPr>
          <w:ilvl w:val="0"/>
          <w:numId w:val="11"/>
        </w:numPr>
        <w:jc w:val="both"/>
        <w:rPr>
          <w:ins w:id="156" w:author="ivan del pino" w:date="2023-03-13T18:10:00Z"/>
        </w:rPr>
        <w:pPrChange w:id="157" w:author="ivan del pino" w:date="2023-03-13T18:09:00Z">
          <w:pPr>
            <w:jc w:val="both"/>
          </w:pPr>
        </w:pPrChange>
      </w:pPr>
      <w:ins w:id="158" w:author="ivan del pino" w:date="2023-03-13T18:07:00Z">
        <w:r w:rsidRPr="00D74588">
          <w:rPr>
            <w:b/>
            <w:rPrChange w:id="159" w:author="ivan del pino" w:date="2023-03-13T18:08:00Z">
              <w:rPr/>
            </w:rPrChange>
          </w:rPr>
          <w:t xml:space="preserve">Diferencia entre estudiantes y profesores: </w:t>
        </w:r>
        <w:r w:rsidR="00A25595">
          <w:t>la aplicación debía de dar una funcionalidad diferente a los profesores y a los estudiantes, para otorgarles di</w:t>
        </w:r>
      </w:ins>
      <w:ins w:id="160" w:author="ivan del pino" w:date="2023-03-13T18:08:00Z">
        <w:r w:rsidR="00A25595">
          <w:t>ferentes funciones dependiendo que quien fuera el usuario.</w:t>
        </w:r>
      </w:ins>
    </w:p>
    <w:p w:rsidR="00276D20" w:rsidRDefault="00A25595">
      <w:pPr>
        <w:pStyle w:val="Prrafodelista"/>
        <w:numPr>
          <w:ilvl w:val="0"/>
          <w:numId w:val="11"/>
        </w:numPr>
        <w:jc w:val="both"/>
        <w:rPr>
          <w:ins w:id="161" w:author="ivan del pino" w:date="2023-03-13T18:08:00Z"/>
        </w:rPr>
        <w:pPrChange w:id="162" w:author="ivan del pino" w:date="2023-03-13T18:09:00Z">
          <w:pPr>
            <w:jc w:val="both"/>
          </w:pPr>
        </w:pPrChange>
      </w:pPr>
      <w:ins w:id="163" w:author="ivan del pino" w:date="2023-03-13T18:10:00Z">
        <w:r>
          <w:rPr>
            <w:b/>
          </w:rPr>
          <w:t>Guardar estado de la partida:</w:t>
        </w:r>
        <w:r>
          <w:t xml:space="preserve"> debe de ser capaz de guardar el progreso de la partida para poder continuar en momentos posteriores.</w:t>
        </w:r>
      </w:ins>
    </w:p>
    <w:p w:rsidR="00276D20" w:rsidRDefault="00A25595">
      <w:pPr>
        <w:pStyle w:val="Prrafodelista"/>
        <w:numPr>
          <w:ilvl w:val="0"/>
          <w:numId w:val="11"/>
        </w:numPr>
        <w:jc w:val="both"/>
        <w:rPr>
          <w:ins w:id="164" w:author="ivan del pino" w:date="2023-03-13T18:11:00Z"/>
        </w:rPr>
        <w:pPrChange w:id="165" w:author="ivan del pino" w:date="2023-03-13T18:09:00Z">
          <w:pPr>
            <w:jc w:val="both"/>
          </w:pPr>
        </w:pPrChange>
      </w:pPr>
      <w:ins w:id="166" w:author="ivan del pino" w:date="2023-03-13T18:08:00Z">
        <w:r>
          <w:rPr>
            <w:b/>
          </w:rPr>
          <w:t>Registro e inicio de sesión de los estudiantes:</w:t>
        </w:r>
        <w:r>
          <w:t xml:space="preserve"> tien</w:t>
        </w:r>
      </w:ins>
      <w:ins w:id="167" w:author="ivan del pino" w:date="2023-03-13T18:09:00Z">
        <w:r>
          <w:t xml:space="preserve">e que ser capaz de permitir el registro de nuevos usuarios así como el inicio de sesión de los ya existentes. </w:t>
        </w:r>
      </w:ins>
      <w:ins w:id="168" w:author="ivan del pino" w:date="2023-03-13T18:10:00Z">
        <w:r>
          <w:t xml:space="preserve">Esto es debido a que la partida puede ser continuada </w:t>
        </w:r>
      </w:ins>
      <w:ins w:id="169" w:author="ivan del pino" w:date="2023-03-13T18:11:00Z">
        <w:r>
          <w:t>más adelante.</w:t>
        </w:r>
      </w:ins>
    </w:p>
    <w:p w:rsidR="00276D20" w:rsidRDefault="00A25595">
      <w:pPr>
        <w:pStyle w:val="Prrafodelista"/>
        <w:numPr>
          <w:ilvl w:val="0"/>
          <w:numId w:val="11"/>
        </w:numPr>
        <w:jc w:val="both"/>
        <w:rPr>
          <w:ins w:id="170" w:author="ivan del pino" w:date="2023-03-13T18:13:00Z"/>
        </w:rPr>
        <w:pPrChange w:id="171" w:author="ivan del pino" w:date="2023-03-13T18:09:00Z">
          <w:pPr>
            <w:jc w:val="both"/>
          </w:pPr>
        </w:pPrChange>
      </w:pPr>
      <w:ins w:id="172" w:author="ivan del pino" w:date="2023-03-13T18:11:00Z">
        <w:r>
          <w:rPr>
            <w:b/>
          </w:rPr>
          <w:t xml:space="preserve">Gestión de </w:t>
        </w:r>
      </w:ins>
      <w:ins w:id="173" w:author="ivan del pino" w:date="2023-03-13T18:12:00Z">
        <w:r>
          <w:rPr>
            <w:b/>
          </w:rPr>
          <w:t>estudiantes</w:t>
        </w:r>
      </w:ins>
      <w:ins w:id="174" w:author="ivan del pino" w:date="2023-03-13T18:11:00Z">
        <w:r>
          <w:rPr>
            <w:b/>
          </w:rPr>
          <w:t>:</w:t>
        </w:r>
        <w:r>
          <w:t xml:space="preserve"> el profesor debe de ser capaz de poder realizar una gestión de los estudiantes que hay dentro de </w:t>
        </w:r>
      </w:ins>
      <w:ins w:id="175" w:author="ivan del pino" w:date="2023-03-13T18:12:00Z">
        <w:r>
          <w:t>la partida.</w:t>
        </w:r>
      </w:ins>
    </w:p>
    <w:p w:rsidR="00276D20" w:rsidRDefault="00BD0BB4">
      <w:pPr>
        <w:pStyle w:val="Prrafodelista"/>
        <w:numPr>
          <w:ilvl w:val="0"/>
          <w:numId w:val="11"/>
        </w:numPr>
        <w:jc w:val="both"/>
        <w:rPr>
          <w:ins w:id="176" w:author="ivan del pino" w:date="2023-03-13T18:15:00Z"/>
        </w:rPr>
        <w:pPrChange w:id="177" w:author="ivan del pino" w:date="2023-03-13T18:09:00Z">
          <w:pPr>
            <w:jc w:val="both"/>
          </w:pPr>
        </w:pPrChange>
      </w:pPr>
      <w:ins w:id="178" w:author="ivan del pino" w:date="2023-03-13T18:13:00Z">
        <w:r>
          <w:rPr>
            <w:b/>
          </w:rPr>
          <w:t>Información de las instrucciones:</w:t>
        </w:r>
        <w:r>
          <w:t xml:space="preserve"> los usuarios deben poder visualizar </w:t>
        </w:r>
      </w:ins>
      <w:ins w:id="179" w:author="ivan del pino" w:date="2023-03-13T18:14:00Z">
        <w:r>
          <w:t>las instrucciones acerca del juego dentro de la aplicación.</w:t>
        </w:r>
      </w:ins>
    </w:p>
    <w:p w:rsidR="00276D20" w:rsidRDefault="00BD0BB4">
      <w:pPr>
        <w:pStyle w:val="Prrafodelista"/>
        <w:numPr>
          <w:ilvl w:val="0"/>
          <w:numId w:val="11"/>
        </w:numPr>
        <w:jc w:val="both"/>
        <w:rPr>
          <w:ins w:id="180" w:author="ivan del pino" w:date="2023-03-13T18:12:00Z"/>
        </w:rPr>
        <w:pPrChange w:id="181" w:author="ivan del pino" w:date="2023-03-13T18:15:00Z">
          <w:pPr>
            <w:jc w:val="both"/>
          </w:pPr>
        </w:pPrChange>
      </w:pPr>
      <w:ins w:id="182" w:author="ivan del pino" w:date="2023-03-13T18:15:00Z">
        <w:r>
          <w:rPr>
            <w:b/>
          </w:rPr>
          <w:t>Tablero y fichas:</w:t>
        </w:r>
        <w:r>
          <w:t xml:space="preserve"> debe de ser implementado un tablero y las dos fichas que representan a los dos equipos.</w:t>
        </w:r>
      </w:ins>
    </w:p>
    <w:p w:rsidR="00276D20" w:rsidRDefault="00A25595">
      <w:pPr>
        <w:pStyle w:val="Prrafodelista"/>
        <w:numPr>
          <w:ilvl w:val="0"/>
          <w:numId w:val="11"/>
        </w:numPr>
        <w:jc w:val="both"/>
        <w:rPr>
          <w:ins w:id="183" w:author="ivan del pino" w:date="2023-03-13T18:15:00Z"/>
        </w:rPr>
        <w:pPrChange w:id="184" w:author="ivan del pino" w:date="2023-03-13T18:09:00Z">
          <w:pPr>
            <w:jc w:val="both"/>
          </w:pPr>
        </w:pPrChange>
      </w:pPr>
      <w:ins w:id="185" w:author="ivan del pino" w:date="2023-03-13T18:12:00Z">
        <w:r>
          <w:rPr>
            <w:b/>
          </w:rPr>
          <w:t>Visibilidad del estado de la partida:</w:t>
        </w:r>
        <w:r>
          <w:t xml:space="preserve"> los usuarios </w:t>
        </w:r>
      </w:ins>
      <w:ins w:id="186" w:author="ivan del pino" w:date="2023-03-13T18:13:00Z">
        <w:r>
          <w:t>tienen que poder visualizar el estado de la partida actualizado.</w:t>
        </w:r>
      </w:ins>
    </w:p>
    <w:p w:rsidR="00BD0BB4" w:rsidRDefault="00BD0BB4" w:rsidP="00BD0BB4">
      <w:pPr>
        <w:pStyle w:val="Ttulo3"/>
        <w:rPr>
          <w:ins w:id="187" w:author="ivan del pino" w:date="2023-03-13T18:17:00Z"/>
        </w:rPr>
      </w:pPr>
      <w:ins w:id="188" w:author="ivan del pino" w:date="2023-03-13T18:15:00Z">
        <w:r>
          <w:t>3.2.1 Requisitos no funcionales</w:t>
        </w:r>
      </w:ins>
    </w:p>
    <w:p w:rsidR="00276D20" w:rsidRDefault="00BD0BB4">
      <w:pPr>
        <w:pStyle w:val="Prrafodelista"/>
        <w:numPr>
          <w:ilvl w:val="0"/>
          <w:numId w:val="14"/>
        </w:numPr>
        <w:rPr>
          <w:ins w:id="189" w:author="ivan del pino" w:date="2023-03-13T18:15:00Z"/>
        </w:rPr>
        <w:pPrChange w:id="190" w:author="ivan del pino" w:date="2023-03-13T18:17:00Z">
          <w:pPr>
            <w:pStyle w:val="Ttulo3"/>
          </w:pPr>
        </w:pPrChange>
      </w:pPr>
      <w:ins w:id="191" w:author="ivan del pino" w:date="2023-03-13T18:17:00Z">
        <w:r>
          <w:rPr>
            <w:b/>
          </w:rPr>
          <w:t xml:space="preserve">Uso de la aplicación: </w:t>
        </w:r>
        <w:r>
          <w:t xml:space="preserve">la aplicación debe poder </w:t>
        </w:r>
      </w:ins>
      <w:ins w:id="192" w:author="ivan del pino" w:date="2023-03-13T18:18:00Z">
        <w:r>
          <w:t>soportar el uso de diferentes equipos a la vez.</w:t>
        </w:r>
      </w:ins>
    </w:p>
    <w:p w:rsidR="00276D20" w:rsidRDefault="00BD0BB4">
      <w:pPr>
        <w:pStyle w:val="Prrafodelista"/>
        <w:numPr>
          <w:ilvl w:val="0"/>
          <w:numId w:val="13"/>
        </w:numPr>
        <w:jc w:val="both"/>
        <w:rPr>
          <w:ins w:id="193" w:author="ivan del pino" w:date="2023-03-13T18:18:00Z"/>
        </w:rPr>
        <w:pPrChange w:id="194" w:author="ivan del pino" w:date="2023-03-13T18:16:00Z">
          <w:pPr>
            <w:jc w:val="both"/>
          </w:pPr>
        </w:pPrChange>
      </w:pPr>
      <w:ins w:id="195" w:author="ivan del pino" w:date="2023-03-13T18:16:00Z">
        <w:r>
          <w:rPr>
            <w:b/>
          </w:rPr>
          <w:t xml:space="preserve">Acceso a la base de datos: </w:t>
        </w:r>
        <w:r>
          <w:t xml:space="preserve">la aplicación debe poder acceder a la base de datos en el momento que </w:t>
        </w:r>
      </w:ins>
      <w:ins w:id="196" w:author="ivan del pino" w:date="2023-03-13T18:17:00Z">
        <w:r>
          <w:t>fuera necesario.</w:t>
        </w:r>
      </w:ins>
    </w:p>
    <w:p w:rsidR="00276D20" w:rsidRDefault="00BD0BB4">
      <w:pPr>
        <w:pStyle w:val="Prrafodelista"/>
        <w:numPr>
          <w:ilvl w:val="0"/>
          <w:numId w:val="13"/>
        </w:numPr>
        <w:jc w:val="both"/>
        <w:rPr>
          <w:ins w:id="197" w:author="ivan del pino" w:date="2023-03-13T18:20:00Z"/>
        </w:rPr>
        <w:pPrChange w:id="198" w:author="ivan del pino" w:date="2023-03-13T18:16:00Z">
          <w:pPr>
            <w:jc w:val="both"/>
          </w:pPr>
        </w:pPrChange>
      </w:pPr>
      <w:ins w:id="199" w:author="ivan del pino" w:date="2023-03-13T18:18:00Z">
        <w:r>
          <w:rPr>
            <w:b/>
          </w:rPr>
          <w:t>Seguridad:</w:t>
        </w:r>
        <w:r>
          <w:t xml:space="preserve"> debe ser segura para que los usuarios</w:t>
        </w:r>
      </w:ins>
      <w:ins w:id="200" w:author="ivan del pino" w:date="2023-03-13T18:19:00Z">
        <w:r>
          <w:t xml:space="preserve"> puedan acceder a su perfil sin que nadie más pueda hacerlo, así como para que nadie más que el profesor pueda utilizar un usuario de profesor.</w:t>
        </w:r>
      </w:ins>
    </w:p>
    <w:p w:rsidR="00276D20" w:rsidRDefault="009510E4">
      <w:pPr>
        <w:pStyle w:val="Prrafodelista"/>
        <w:numPr>
          <w:ilvl w:val="0"/>
          <w:numId w:val="13"/>
        </w:numPr>
        <w:jc w:val="both"/>
        <w:rPr>
          <w:ins w:id="201" w:author="ivan del pino" w:date="2023-03-13T18:14:00Z"/>
        </w:rPr>
        <w:pPrChange w:id="202" w:author="ivan del pino" w:date="2023-03-13T18:16:00Z">
          <w:pPr>
            <w:jc w:val="both"/>
          </w:pPr>
        </w:pPrChange>
      </w:pPr>
      <w:ins w:id="203" w:author="ivan del pino" w:date="2023-03-13T18:20:00Z">
        <w:r>
          <w:rPr>
            <w:b/>
          </w:rPr>
          <w:t>Actualización:</w:t>
        </w:r>
        <w:r>
          <w:t xml:space="preserve"> deber estar actualizada en todos los </w:t>
        </w:r>
      </w:ins>
      <w:ins w:id="204" w:author="ivan del pino" w:date="2023-03-13T18:21:00Z">
        <w:r>
          <w:t>clientes sin que estos necesiten realizar una acción para ello.</w:t>
        </w:r>
      </w:ins>
    </w:p>
    <w:p w:rsidR="00120668" w:rsidDel="009510E4" w:rsidRDefault="00120668" w:rsidP="00120668">
      <w:pPr>
        <w:jc w:val="both"/>
        <w:rPr>
          <w:del w:id="205" w:author="ivan del pino" w:date="2023-03-13T18:21:00Z"/>
        </w:rPr>
      </w:pPr>
      <w:del w:id="206" w:author="ivan del pino" w:date="2023-03-13T18:21:00Z">
        <w:r w:rsidDel="009510E4">
          <w:delText xml:space="preserve">Al principio del proyecto, se estuvieron planteando varias opciones para realizar el backend de este, pero finalmente se decantó por Firebase, debido a las múltiples funcionalidades que daba y la facilidad de uso que esta plataforma tenía. A la hora de trabajar con Firebase, se decidió que lo más óptimo y legible para utilizarlo era </w:delText>
        </w:r>
        <w:r w:rsidDel="009510E4">
          <w:lastRenderedPageBreak/>
          <w:delText>crear una clase en Javascript dedicada a tener los datos necesarios de esta plataforma para realizar la conexión</w:delText>
        </w:r>
        <w:r w:rsidR="00174AF4" w:rsidDel="009510E4">
          <w:delText xml:space="preserve"> y la implementación de las distintas funciones que iban a ser requeridas para acceder a los datos. De esta manera, en el resto de clases solo teníamos que importar las funciones que necesitáramos, sin necesidad de crear código duplicado ni tener que acceder a los datos dentro de estas.</w:delText>
        </w:r>
      </w:del>
    </w:p>
    <w:p w:rsidR="00120668" w:rsidDel="009510E4" w:rsidRDefault="00120668" w:rsidP="00120668">
      <w:pPr>
        <w:jc w:val="both"/>
        <w:rPr>
          <w:del w:id="207" w:author="ivan del pino" w:date="2023-03-13T18:21:00Z"/>
        </w:rPr>
      </w:pPr>
      <w:del w:id="208" w:author="ivan del pino" w:date="2023-03-13T18:21:00Z">
        <w:r w:rsidDel="009510E4">
          <w:delText>A la hora de realizar el prototipo, también hubo varias alternativas, donde las más importantes fueron Justinmind y Origami Studio, eligiendo finalmente por Justinmind por la simpleza a la hora de trabajar que este ofrecía y los buenos resultados que daba.</w:delText>
        </w:r>
      </w:del>
    </w:p>
    <w:p w:rsidR="00A82E0B" w:rsidDel="009510E4" w:rsidRDefault="00120668" w:rsidP="00120668">
      <w:pPr>
        <w:jc w:val="both"/>
        <w:rPr>
          <w:del w:id="209" w:author="ivan del pino" w:date="2023-03-13T18:21:00Z"/>
        </w:rPr>
      </w:pPr>
      <w:del w:id="210" w:author="ivan del pino" w:date="2023-03-13T18:21:00Z">
        <w:r w:rsidDel="009510E4">
          <w:delText>En cuanto a Javascript, su tuvieron dudas sobre que bibliotecas incluir en el proyecto, siendo finalmente JQu</w:delText>
        </w:r>
        <w:r w:rsidR="00174AF4" w:rsidDel="009510E4">
          <w:delText>ery la única en ser introducida debido a las funcionalidades y facilidades que ofrece, sobre todo, a la hora de hacer la página más dinámica.</w:delText>
        </w:r>
      </w:del>
    </w:p>
    <w:p w:rsidR="00A82E0B" w:rsidDel="009510E4" w:rsidRDefault="00A82E0B" w:rsidP="00120668">
      <w:pPr>
        <w:jc w:val="both"/>
        <w:rPr>
          <w:del w:id="211" w:author="ivan del pino" w:date="2023-03-13T18:21:00Z"/>
        </w:rPr>
      </w:pPr>
      <w:del w:id="212" w:author="ivan del pino" w:date="2023-03-13T18:21:00Z">
        <w:r w:rsidDel="009510E4">
          <w:delText>Por último, se escogió Neocities ya que era una web fácil de usar para el alojamiento de servicios web y ofrecía las características que se necesitaban para el proyecto de forma gratuita.</w:delText>
        </w:r>
      </w:del>
    </w:p>
    <w:p w:rsidR="00A82E0B" w:rsidRDefault="00137AC6" w:rsidP="00120668">
      <w:pPr>
        <w:jc w:val="both"/>
      </w:pPr>
      <w:ins w:id="213" w:author="Maximiliano Paredes Velasco" w:date="2023-02-23T20:20:00Z">
        <w:r>
          <w:t>***esto debería se la especificación formal de requisitos, decir cuáles son y explicarlos</w:t>
        </w:r>
      </w:ins>
      <w:ins w:id="214" w:author="Maximiliano Paredes Velasco" w:date="2023-02-23T20:21:00Z">
        <w:r>
          <w:t xml:space="preserve">. También puedes </w:t>
        </w:r>
      </w:ins>
      <w:ins w:id="215" w:author="Maximiliano Paredes Velasco" w:date="2023-02-23T20:20:00Z">
        <w:r>
          <w:t xml:space="preserve">hacer una tabla de los mismos </w:t>
        </w:r>
      </w:ins>
      <w:ins w:id="216" w:author="Maximiliano Paredes Velasco" w:date="2023-02-23T20:21:00Z">
        <w:r>
          <w:t>indicando cuales son funcionales y no funcionales. Debes ser más ingenieril y más formal con e</w:t>
        </w:r>
        <w:r w:rsidR="009A5DDA">
          <w:t>l proceso de construcción del proyecto</w:t>
        </w:r>
      </w:ins>
      <w:ins w:id="217" w:author="Maximiliano Paredes Velasco" w:date="2023-02-23T20:28:00Z">
        <w:r w:rsidR="009A5DDA">
          <w:t>. También puedes usar diagrama de uso</w:t>
        </w:r>
      </w:ins>
    </w:p>
    <w:p w:rsidR="00120668" w:rsidRDefault="00A82E0B" w:rsidP="00D20B93">
      <w:pPr>
        <w:pStyle w:val="Ttulo2"/>
      </w:pPr>
      <w:bookmarkStart w:id="218" w:name="_Toc125576618"/>
      <w:r>
        <w:t>3.3 Desarrollo y construcción</w:t>
      </w:r>
      <w:bookmarkEnd w:id="218"/>
      <w:r>
        <w:t xml:space="preserve"> </w:t>
      </w:r>
    </w:p>
    <w:p w:rsidR="00E16DB4" w:rsidRDefault="00E16DB4" w:rsidP="00A5143D">
      <w:pPr>
        <w:jc w:val="both"/>
        <w:rPr>
          <w:ins w:id="219" w:author="ivan del pino" w:date="2023-03-13T19:25:00Z"/>
        </w:rPr>
      </w:pPr>
      <w:ins w:id="220" w:author="ivan del pino" w:date="2023-03-13T19:13:00Z">
        <w:r>
          <w:t>La arquitectura de la aplicació</w:t>
        </w:r>
      </w:ins>
      <w:ins w:id="221" w:author="ivan del pino" w:date="2023-03-13T19:14:00Z">
        <w:r>
          <w:t xml:space="preserve">n está formada principalmente por cuatro componentes, que se pueden agrupar en dos grupos: el </w:t>
        </w:r>
      </w:ins>
      <w:ins w:id="222" w:author="ivan del pino" w:date="2023-03-13T19:15:00Z">
        <w:r w:rsidR="007B33D4">
          <w:t>primer</w:t>
        </w:r>
      </w:ins>
      <w:ins w:id="223" w:author="ivan del pino" w:date="2023-03-13T19:36:00Z">
        <w:r w:rsidR="007B33D4">
          <w:t xml:space="preserve"> grupo</w:t>
        </w:r>
      </w:ins>
      <w:ins w:id="224" w:author="ivan del pino" w:date="2023-03-13T19:15:00Z">
        <w:r>
          <w:t>, formado por el código que implementa la web (los archivos de código HTML, CSS y Javascript)</w:t>
        </w:r>
      </w:ins>
      <w:ins w:id="225" w:author="ivan del pino" w:date="2023-03-13T19:36:00Z">
        <w:r w:rsidR="007B33D4">
          <w:t>,</w:t>
        </w:r>
      </w:ins>
      <w:ins w:id="226" w:author="ivan del pino" w:date="2023-03-13T19:15:00Z">
        <w:r>
          <w:t xml:space="preserve"> y</w:t>
        </w:r>
      </w:ins>
      <w:ins w:id="227" w:author="ivan del pino" w:date="2023-03-13T19:36:00Z">
        <w:r w:rsidR="007B33D4">
          <w:t xml:space="preserve"> el segundo grupo, cuyo componente es </w:t>
        </w:r>
      </w:ins>
      <w:ins w:id="228" w:author="ivan del pino" w:date="2023-03-13T19:15:00Z">
        <w:r>
          <w:t>Firebase,</w:t>
        </w:r>
      </w:ins>
      <w:ins w:id="229" w:author="ivan del pino" w:date="2023-03-13T19:16:00Z">
        <w:r>
          <w:t xml:space="preserve"> </w:t>
        </w:r>
      </w:ins>
      <w:ins w:id="230" w:author="ivan del pino" w:date="2023-03-13T19:37:00Z">
        <w:r w:rsidR="007B33D4">
          <w:t>este es</w:t>
        </w:r>
      </w:ins>
      <w:ins w:id="231" w:author="ivan del pino" w:date="2023-03-13T19:16:00Z">
        <w:r>
          <w:t xml:space="preserve"> externo a la aplicación</w:t>
        </w:r>
      </w:ins>
      <w:ins w:id="232" w:author="ivan del pino" w:date="2023-03-13T19:15:00Z">
        <w:r>
          <w:t xml:space="preserve"> encargado de</w:t>
        </w:r>
      </w:ins>
      <w:ins w:id="233" w:author="ivan del pino" w:date="2023-03-13T19:16:00Z">
        <w:r>
          <w:t xml:space="preserve"> la gestión de la base de datos.</w:t>
        </w:r>
      </w:ins>
    </w:p>
    <w:p w:rsidR="002E7487" w:rsidRDefault="002E7487" w:rsidP="00A5143D">
      <w:pPr>
        <w:jc w:val="both"/>
        <w:rPr>
          <w:ins w:id="234" w:author="ivan del pino" w:date="2023-03-13T19:33:00Z"/>
        </w:rPr>
      </w:pPr>
      <w:ins w:id="235" w:author="ivan del pino" w:date="2023-03-13T19:25:00Z">
        <w:r>
          <w:t>Para ello, se ha seguido una arquitectura de capas, donde Firebase se iba a encargar de la gestión de la ba</w:t>
        </w:r>
      </w:ins>
      <w:ins w:id="236" w:author="ivan del pino" w:date="2023-03-13T19:26:00Z">
        <w:r>
          <w:t>se de datos</w:t>
        </w:r>
      </w:ins>
      <w:ins w:id="237" w:author="ivan del pino" w:date="2023-03-13T19:34:00Z">
        <w:r w:rsidR="009524BC">
          <w:t xml:space="preserve"> mostrada en la ilustración </w:t>
        </w:r>
        <w:r w:rsidR="00194A26">
          <w:t>10</w:t>
        </w:r>
      </w:ins>
      <w:ins w:id="238" w:author="ivan del pino" w:date="2023-03-13T19:26:00Z">
        <w:r>
          <w:t>, la clase Firebase.js, de proporcionar la interacción al resto</w:t>
        </w:r>
      </w:ins>
      <w:ins w:id="239" w:author="ivan del pino" w:date="2023-03-13T19:27:00Z">
        <w:r>
          <w:t xml:space="preserve"> </w:t>
        </w:r>
      </w:ins>
      <w:ins w:id="240" w:author="ivan del pino" w:date="2023-03-13T19:26:00Z">
        <w:r>
          <w:t>de la aplicación</w:t>
        </w:r>
      </w:ins>
      <w:ins w:id="241" w:author="ivan del pino" w:date="2023-03-13T19:31:00Z">
        <w:r>
          <w:t xml:space="preserve"> con la capa anterior</w:t>
        </w:r>
      </w:ins>
      <w:ins w:id="242" w:author="ivan del pino" w:date="2023-03-13T19:27:00Z">
        <w:r>
          <w:t xml:space="preserve">, una tercera que proporciona la funcionalidad a la aplicación, haciendo uso de </w:t>
        </w:r>
      </w:ins>
      <w:ins w:id="243" w:author="ivan del pino" w:date="2023-03-13T19:32:00Z">
        <w:r>
          <w:t>Firebase.js</w:t>
        </w:r>
      </w:ins>
      <w:ins w:id="244" w:author="ivan del pino" w:date="2023-03-13T19:28:00Z">
        <w:r>
          <w:t xml:space="preserve"> o solamente mediante el uso de funciones que no necesitarán </w:t>
        </w:r>
      </w:ins>
      <w:ins w:id="245" w:author="ivan del pino" w:date="2023-03-13T19:32:00Z">
        <w:r>
          <w:t>acceder a la</w:t>
        </w:r>
      </w:ins>
      <w:ins w:id="246" w:author="ivan del pino" w:date="2023-03-13T19:28:00Z">
        <w:r>
          <w:t xml:space="preserve"> base de datos, y por último, una capa encargada de implementar la interfaz.</w:t>
        </w:r>
      </w:ins>
    </w:p>
    <w:p w:rsidR="00276D20" w:rsidRDefault="00276D20">
      <w:pPr>
        <w:keepNext/>
        <w:jc w:val="center"/>
        <w:rPr>
          <w:ins w:id="247" w:author="ivan del pino" w:date="2023-03-13T19:33:00Z"/>
        </w:rPr>
        <w:pPrChange w:id="248" w:author="ivan del pino" w:date="2023-03-13T19:33:00Z">
          <w:pPr>
            <w:jc w:val="center"/>
          </w:pPr>
        </w:pPrChange>
      </w:pPr>
      <w:ins w:id="249" w:author="ivan del pino" w:date="2023-03-13T19:33:00Z">
        <w:r>
          <w:rPr>
            <w:noProof/>
            <w:lang w:eastAsia="es-ES"/>
          </w:rPr>
          <w:lastRenderedPageBreak/>
          <w:drawing>
            <wp:inline distT="0" distB="0" distL="0" distR="0">
              <wp:extent cx="3917950" cy="2318340"/>
              <wp:effectExtent l="19050" t="0" r="6350" b="0"/>
              <wp:docPr id="12" name="Imagen 1" descr="C:\Users\ivanp\Desktop\TFG\MEmoria\Imagenes\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p\Desktop\TFG\MEmoria\Imagenes\base de datos de los estudiantes.png"/>
                      <pic:cNvPicPr>
                        <a:picLocks noChangeAspect="1" noChangeArrowheads="1"/>
                      </pic:cNvPicPr>
                    </pic:nvPicPr>
                    <pic:blipFill>
                      <a:blip r:embed="rId19" cstate="print"/>
                      <a:srcRect/>
                      <a:stretch>
                        <a:fillRect/>
                      </a:stretch>
                    </pic:blipFill>
                    <pic:spPr bwMode="auto">
                      <a:xfrm>
                        <a:off x="0" y="0"/>
                        <a:ext cx="3919794" cy="2319431"/>
                      </a:xfrm>
                      <a:prstGeom prst="rect">
                        <a:avLst/>
                      </a:prstGeom>
                      <a:noFill/>
                      <a:ln w="9525">
                        <a:noFill/>
                        <a:miter lim="800000"/>
                        <a:headEnd/>
                        <a:tailEnd/>
                      </a:ln>
                    </pic:spPr>
                  </pic:pic>
                </a:graphicData>
              </a:graphic>
            </wp:inline>
          </w:drawing>
        </w:r>
      </w:ins>
    </w:p>
    <w:p w:rsidR="00276D20" w:rsidRDefault="009524BC">
      <w:pPr>
        <w:pStyle w:val="Epgrafe"/>
        <w:jc w:val="center"/>
        <w:rPr>
          <w:ins w:id="250" w:author="ivan del pino" w:date="2023-03-13T19:33:00Z"/>
        </w:rPr>
        <w:pPrChange w:id="251" w:author="ivan del pino" w:date="2023-03-13T19:33:00Z">
          <w:pPr>
            <w:jc w:val="both"/>
          </w:pPr>
        </w:pPrChange>
      </w:pPr>
      <w:ins w:id="252" w:author="ivan del pino" w:date="2023-03-13T19:33:00Z">
        <w:r>
          <w:t xml:space="preserve">Ilustración </w:t>
        </w:r>
        <w:r w:rsidR="00D74588">
          <w:fldChar w:fldCharType="begin"/>
        </w:r>
        <w:r>
          <w:instrText xml:space="preserve"> SEQ Ilustración \* ARABIC </w:instrText>
        </w:r>
      </w:ins>
      <w:r w:rsidR="00D74588">
        <w:fldChar w:fldCharType="separate"/>
      </w:r>
      <w:ins w:id="253" w:author="ivan del pino" w:date="2023-03-19T11:21:00Z">
        <w:r w:rsidR="00C17F10">
          <w:rPr>
            <w:noProof/>
          </w:rPr>
          <w:t>10</w:t>
        </w:r>
      </w:ins>
      <w:ins w:id="254" w:author="ivan del pino" w:date="2023-03-13T19:33:00Z">
        <w:r w:rsidR="00D74588">
          <w:fldChar w:fldCharType="end"/>
        </w:r>
        <w:r>
          <w:t>: Capa encargada de la gestión de la base de datos</w:t>
        </w:r>
      </w:ins>
    </w:p>
    <w:p w:rsidR="00276D20" w:rsidRDefault="00276D20">
      <w:pPr>
        <w:jc w:val="center"/>
        <w:rPr>
          <w:ins w:id="255" w:author="ivan del pino" w:date="2023-03-13T19:13:00Z"/>
        </w:rPr>
        <w:pPrChange w:id="256" w:author="ivan del pino" w:date="2023-03-13T19:33:00Z">
          <w:pPr>
            <w:jc w:val="both"/>
          </w:pPr>
        </w:pPrChange>
      </w:pPr>
    </w:p>
    <w:p w:rsidR="00A5143D" w:rsidRDefault="00A5143D" w:rsidP="00A5143D">
      <w:pPr>
        <w:jc w:val="both"/>
      </w:pPr>
      <w:r>
        <w:t>En este capítulo, se hablará de las diferentes partes que se han desarrollado para la implementación total de la aplicación, desde el prototipado hasta la realización del tablero con toda su funcionalidad.</w:t>
      </w:r>
    </w:p>
    <w:p w:rsidR="00CF47CF" w:rsidRDefault="00CF47CF" w:rsidP="00A5143D">
      <w:pPr>
        <w:jc w:val="both"/>
      </w:pPr>
      <w:r>
        <w:t xml:space="preserve">El desarrollo de la aplicación en sí se ha divido en tres archivos por cada página diferente de la web, el archivo CSS, el de Javascript y el de HTML. </w:t>
      </w:r>
    </w:p>
    <w:p w:rsidR="00CF47CF" w:rsidRDefault="00CF47CF" w:rsidP="00A5143D">
      <w:pPr>
        <w:jc w:val="both"/>
      </w:pPr>
      <w:r>
        <w:t xml:space="preserve">Para la parte de CSS se ha podido reutilizar, en varias ocasiones, un mismo archivo para varios HTML. De esta manera, se ha </w:t>
      </w:r>
      <w:r w:rsidR="005C2AF7">
        <w:t>conseguido</w:t>
      </w:r>
      <w:r>
        <w:t xml:space="preserve"> reutilizar código, aparte de simplificar el sistema de archivos de la aplicación bastante. Este método también se ha </w:t>
      </w:r>
      <w:r w:rsidR="005C2AF7">
        <w:t>soportado</w:t>
      </w:r>
      <w:r>
        <w:t xml:space="preserve"> para los archivos Javascript, en menor medida debido a que, aunque por la parte estética que se encargaba CSS las página fueran iguales, en cuanto a la implementación de la funcionalidad, había bastante diferencia entre lo que las diferentes partes realizaban. Por último, los archivos HTML, que aunque seguían una estructura muy parecida muchos de ellos, no se podía reutilizar el código, por lo que para cada página hay un archivo diferente HTML.</w:t>
      </w:r>
    </w:p>
    <w:p w:rsidR="00CF47CF" w:rsidRDefault="00CF47CF" w:rsidP="00A5143D">
      <w:pPr>
        <w:jc w:val="both"/>
      </w:pPr>
      <w:r>
        <w:t>Como se ha mencionado en capítulos anteriores, el desarrollo se podía dividir en tres partes principales, una primera en la que se ha preparado el prototipo y el archivo de Javascript que se iba a encargar de la conexión y el uso de Firebase, así como la creación de la base de datos de Firestore de Firebase.</w:t>
      </w:r>
    </w:p>
    <w:p w:rsidR="00CF47CF" w:rsidRDefault="00CF47CF" w:rsidP="00A5143D">
      <w:pPr>
        <w:jc w:val="both"/>
      </w:pPr>
      <w:r>
        <w:t>La segunda parte consistiría en la creación de los archivos HTML y CSS de los menús y del tablero, y por último, se ha dotado de funcionalidad mediante archivos Javascript a los menús y al tablero.</w:t>
      </w:r>
      <w:r w:rsidR="00963620">
        <w:t xml:space="preserve"> Hay que darle especial atención a esta parte, ya que era la encargada de controlar toda la dinámica del juego, desde asegurar que se cumpliesen las diferentes normas de este hasta que el turno de los jugadores fuese el correcto. Ha sido donde más llamadas a la base de datos se realizan.</w:t>
      </w:r>
    </w:p>
    <w:p w:rsidR="008E59BC" w:rsidRDefault="00963620" w:rsidP="008A05BC">
      <w:pPr>
        <w:jc w:val="both"/>
      </w:pPr>
      <w:r>
        <w:lastRenderedPageBreak/>
        <w:t>Ahora, procederé a explicar más detalladamente todo el proceso que he tenido que realizar en el proyecto.</w:t>
      </w:r>
    </w:p>
    <w:p w:rsidR="008A05BC" w:rsidRDefault="009A5DDA" w:rsidP="008A05BC">
      <w:pPr>
        <w:jc w:val="both"/>
        <w:rPr>
          <w:ins w:id="257" w:author="Maximiliano Paredes Velasco" w:date="2023-02-23T20:22:00Z"/>
        </w:rPr>
      </w:pPr>
      <w:ins w:id="258" w:author="Maximiliano Paredes Velasco" w:date="2023-02-23T20:22:00Z">
        <w:r>
          <w:t>**esto es de implementación. Fusionar más adelante con esa parte</w:t>
        </w:r>
      </w:ins>
    </w:p>
    <w:p w:rsidR="009A5DDA" w:rsidRDefault="009A5DDA" w:rsidP="008A05BC">
      <w:pPr>
        <w:jc w:val="both"/>
        <w:rPr>
          <w:ins w:id="259" w:author="Maximiliano Paredes Velasco" w:date="2023-02-23T20:22:00Z"/>
        </w:rPr>
      </w:pPr>
    </w:p>
    <w:p w:rsidR="009A5DDA" w:rsidRDefault="009A5DDA" w:rsidP="008A05BC">
      <w:pPr>
        <w:jc w:val="both"/>
      </w:pPr>
      <w:ins w:id="260" w:author="Maximiliano Paredes Velasco" w:date="2023-02-23T20:23:00Z">
        <w:r>
          <w:t>*aquí debería ir una sección de análisis funcional</w:t>
        </w:r>
      </w:ins>
      <w:ins w:id="261" w:author="Maximiliano Paredes Velasco" w:date="2023-02-23T20:27:00Z">
        <w:r>
          <w:t xml:space="preserve">: </w:t>
        </w:r>
      </w:ins>
      <w:ins w:id="262" w:author="Maximiliano Paredes Velasco" w:date="2023-02-23T20:28:00Z">
        <w:r>
          <w:t xml:space="preserve">la arquitectura </w:t>
        </w:r>
      </w:ins>
      <w:ins w:id="263" w:author="Maximiliano Paredes Velasco" w:date="2023-02-23T20:29:00Z">
        <w:r>
          <w:t>software del producto</w:t>
        </w:r>
      </w:ins>
      <w:ins w:id="264" w:author="Maximiliano Paredes Velasco" w:date="2023-02-23T20:28:00Z">
        <w:r>
          <w:t>, si es un modelo-vista-controlador, o cu</w:t>
        </w:r>
      </w:ins>
      <w:ins w:id="265" w:author="Maximiliano Paredes Velasco" w:date="2023-02-23T20:29:00Z">
        <w:r>
          <w:t xml:space="preserve">alquier otro patrón de diseño, </w:t>
        </w:r>
      </w:ins>
      <w:ins w:id="266" w:author="Maximiliano Paredes Velasco" w:date="2023-02-23T20:28:00Z">
        <w:r>
          <w:t xml:space="preserve">diagrama de clases, </w:t>
        </w:r>
      </w:ins>
      <w:ins w:id="267" w:author="Maximiliano Paredes Velasco" w:date="2023-02-23T20:29:00Z">
        <w:r>
          <w:t>etc. tambi´ne la arquitectura funcional</w:t>
        </w:r>
      </w:ins>
      <w:ins w:id="268" w:author="Maximiliano Paredes Velasco" w:date="2023-02-23T20:30:00Z">
        <w:r>
          <w:t xml:space="preserve"> (una imagen con el servidor firebase, y el cliente del alumno y del profesor, etc.)</w:t>
        </w:r>
      </w:ins>
    </w:p>
    <w:p w:rsidR="008E59BC" w:rsidDel="00A9756A" w:rsidRDefault="008E59BC" w:rsidP="00D20B93">
      <w:pPr>
        <w:pStyle w:val="Ttulo3"/>
        <w:rPr>
          <w:del w:id="269" w:author="ivan del pino" w:date="2023-03-13T19:52:00Z"/>
        </w:rPr>
      </w:pPr>
      <w:bookmarkStart w:id="270" w:name="_Toc125576619"/>
      <w:del w:id="271" w:author="ivan del pino" w:date="2023-03-13T19:52:00Z">
        <w:r w:rsidDel="00A9756A">
          <w:delText>3.3.1 Prototipo</w:delText>
        </w:r>
        <w:bookmarkEnd w:id="270"/>
      </w:del>
    </w:p>
    <w:p w:rsidR="008E59BC" w:rsidDel="00A9756A" w:rsidRDefault="008E59BC" w:rsidP="008E59BC">
      <w:pPr>
        <w:jc w:val="both"/>
        <w:rPr>
          <w:del w:id="272" w:author="ivan del pino" w:date="2023-03-13T19:52:00Z"/>
        </w:rPr>
      </w:pPr>
      <w:del w:id="273" w:author="ivan del pino" w:date="2023-03-13T19:52:00Z">
        <w:r w:rsidDel="00A9756A">
          <w:delTex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delText>
        </w:r>
      </w:del>
    </w:p>
    <w:p w:rsidR="008E59BC" w:rsidDel="00A9756A" w:rsidRDefault="008E59BC" w:rsidP="008E59BC">
      <w:pPr>
        <w:jc w:val="both"/>
        <w:rPr>
          <w:del w:id="274" w:author="ivan del pino" w:date="2023-03-13T19:52:00Z"/>
        </w:rPr>
      </w:pPr>
      <w:del w:id="275" w:author="ivan del pino" w:date="2023-03-13T19:52:00Z">
        <w:r w:rsidDel="00A9756A">
          <w:delText>Una vez estaba claro, se realizo un boceto a mano de las diferentes pestañas que iba a tener, de manera simple pero mostrando, sobre todo, la diferente distribución de los elementos en las distintas paginas.</w:delText>
        </w:r>
      </w:del>
    </w:p>
    <w:p w:rsidR="00CE6DAB" w:rsidDel="00A9756A" w:rsidRDefault="008E59BC" w:rsidP="008E59BC">
      <w:pPr>
        <w:jc w:val="both"/>
        <w:rPr>
          <w:del w:id="276" w:author="ivan del pino" w:date="2023-03-13T19:52:00Z"/>
        </w:rPr>
      </w:pPr>
      <w:del w:id="277" w:author="ivan del pino" w:date="2023-03-13T19:52:00Z">
        <w:r w:rsidDel="00A9756A">
          <w:delTex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w:delText>
        </w:r>
        <w:r w:rsidR="00C14BF7" w:rsidDel="00A9756A">
          <w:delText xml:space="preserve"> aunque los detalles todavía no estaban definidos, así se podía apreciar correctamente que la distribución de los elementos fuera la correcta para dar una mayor visibilidad y accesibilidad a esta.</w:delText>
        </w:r>
      </w:del>
    </w:p>
    <w:p w:rsidR="008E59BC" w:rsidDel="00A9756A" w:rsidRDefault="00CE6DAB" w:rsidP="008E59BC">
      <w:pPr>
        <w:jc w:val="both"/>
        <w:rPr>
          <w:del w:id="278" w:author="ivan del pino" w:date="2023-03-13T19:52:00Z"/>
        </w:rPr>
      </w:pPr>
      <w:del w:id="279" w:author="ivan del pino" w:date="2023-03-13T19:52:00Z">
        <w:r w:rsidDel="00A9756A">
          <w:delText>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w:delText>
        </w:r>
        <w:r w:rsidR="008E59BC" w:rsidDel="00A9756A">
          <w:delText xml:space="preserve"> </w:delText>
        </w:r>
      </w:del>
    </w:p>
    <w:p w:rsidR="006A12C8" w:rsidDel="00A9756A" w:rsidRDefault="006A12C8" w:rsidP="008E59BC">
      <w:pPr>
        <w:jc w:val="both"/>
        <w:rPr>
          <w:del w:id="280" w:author="ivan del pino" w:date="2023-03-13T19:52:00Z"/>
        </w:rPr>
      </w:pPr>
      <w:del w:id="281" w:author="ivan del pino" w:date="2023-03-13T19:52:00Z">
        <w:r w:rsidDel="00A9756A">
          <w:lastRenderedPageBreak/>
          <w:delText>Todo esto, aparte de estar implementado en la aplicación final</w:delText>
        </w:r>
        <w:r w:rsidR="005F2967" w:rsidDel="00A9756A">
          <w:delText xml:space="preserve"> de manera más visual</w:delText>
        </w:r>
        <w:r w:rsidDel="00A9756A">
          <w:delText>, Justinmind ha permitido también representarlo en el prototipo, pudiéndose mover entre las diferentes páginas solo pulsando el botón.</w:delText>
        </w:r>
      </w:del>
    </w:p>
    <w:p w:rsidR="006A12C8" w:rsidDel="00A9756A" w:rsidRDefault="006A12C8" w:rsidP="008E59BC">
      <w:pPr>
        <w:jc w:val="both"/>
        <w:rPr>
          <w:del w:id="282" w:author="ivan del pino" w:date="2023-03-13T19:52:00Z"/>
        </w:rPr>
      </w:pPr>
    </w:p>
    <w:p w:rsidR="006A12C8" w:rsidDel="00A9756A" w:rsidRDefault="00276D20" w:rsidP="006A12C8">
      <w:pPr>
        <w:keepNext/>
        <w:jc w:val="both"/>
        <w:rPr>
          <w:del w:id="283" w:author="ivan del pino" w:date="2023-03-13T19:52:00Z"/>
        </w:rPr>
      </w:pPr>
      <w:del w:id="284" w:author="ivan del pino" w:date="2023-03-13T19:52:00Z">
        <w:r>
          <w:rPr>
            <w:noProof/>
            <w:lang w:eastAsia="es-ES"/>
          </w:rPr>
          <w:drawing>
            <wp:inline distT="0" distB="0" distL="0" distR="0">
              <wp:extent cx="5400040" cy="3357245"/>
              <wp:effectExtent l="19050" t="0" r="0" b="0"/>
              <wp:docPr id="1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del>
    </w:p>
    <w:p w:rsidR="006A12C8" w:rsidDel="00A9756A" w:rsidRDefault="006A12C8" w:rsidP="006A12C8">
      <w:pPr>
        <w:pStyle w:val="Epgrafe"/>
        <w:jc w:val="center"/>
        <w:rPr>
          <w:del w:id="285" w:author="ivan del pino" w:date="2023-03-13T19:52:00Z"/>
          <w:color w:val="auto"/>
        </w:rPr>
      </w:pPr>
      <w:bookmarkStart w:id="286" w:name="_Toc125576646"/>
      <w:del w:id="287" w:author="ivan del pino" w:date="2023-03-13T19:52:00Z">
        <w:r w:rsidRPr="006A12C8" w:rsidDel="00A9756A">
          <w:rPr>
            <w:color w:val="auto"/>
          </w:rPr>
          <w:delText xml:space="preserve">Ilustración </w:delText>
        </w:r>
        <w:r w:rsidR="00D74588" w:rsidRPr="006A12C8" w:rsidDel="00A9756A">
          <w:rPr>
            <w:b w:val="0"/>
            <w:bCs w:val="0"/>
          </w:rPr>
          <w:fldChar w:fldCharType="begin"/>
        </w:r>
        <w:r w:rsidRPr="006A12C8" w:rsidDel="00A9756A">
          <w:rPr>
            <w:color w:val="auto"/>
          </w:rPr>
          <w:delInstrText xml:space="preserve"> SEQ Ilustración \* ARABIC </w:delInstrText>
        </w:r>
        <w:r w:rsidR="00D74588" w:rsidRPr="006A12C8" w:rsidDel="00A9756A">
          <w:rPr>
            <w:b w:val="0"/>
            <w:bCs w:val="0"/>
          </w:rPr>
          <w:fldChar w:fldCharType="separate"/>
        </w:r>
      </w:del>
      <w:del w:id="288" w:author="ivan del pino" w:date="2023-03-13T19:33:00Z">
        <w:r w:rsidR="00E118C8" w:rsidDel="009524BC">
          <w:rPr>
            <w:noProof/>
            <w:color w:val="auto"/>
          </w:rPr>
          <w:delText>10</w:delText>
        </w:r>
      </w:del>
      <w:del w:id="289" w:author="ivan del pino" w:date="2023-03-13T19:52:00Z">
        <w:r w:rsidR="00D74588" w:rsidRPr="006A12C8" w:rsidDel="00A9756A">
          <w:rPr>
            <w:b w:val="0"/>
            <w:bCs w:val="0"/>
          </w:rPr>
          <w:fldChar w:fldCharType="end"/>
        </w:r>
        <w:r w:rsidRPr="006A12C8" w:rsidDel="00A9756A">
          <w:rPr>
            <w:color w:val="auto"/>
          </w:rPr>
          <w:delText xml:space="preserve"> : Menú elección estudiante o profesor del prototipo</w:delText>
        </w:r>
        <w:bookmarkEnd w:id="286"/>
      </w:del>
    </w:p>
    <w:p w:rsidR="0014310A" w:rsidRDefault="009A5DDA" w:rsidP="0014310A">
      <w:pPr>
        <w:rPr>
          <w:ins w:id="290" w:author="Maximiliano Paredes Velasco" w:date="2023-02-23T20:32:00Z"/>
        </w:rPr>
      </w:pPr>
      <w:ins w:id="291" w:author="Maximiliano Paredes Velasco" w:date="2023-02-23T20:31:00Z">
        <w:r>
          <w:t>Esta sección del prototipo lo mueves a la sección de diseño de la interfaz y lo adaptas te</w:t>
        </w:r>
      </w:ins>
      <w:ins w:id="292" w:author="Maximiliano Paredes Velasco" w:date="2023-02-23T20:32:00Z">
        <w:r>
          <w:t xml:space="preserve">niendo en cuenta el comentario que te hago a continuación. </w:t>
        </w:r>
      </w:ins>
    </w:p>
    <w:p w:rsidR="009A5DDA" w:rsidRDefault="009A5DDA" w:rsidP="0014310A">
      <w:ins w:id="293" w:author="Maximiliano Paredes Velasco" w:date="2023-02-23T20:32:00Z">
        <w:r>
          <w:t>PARA TODO EL DOCUMENTO SOBRE ESTA PARTE DE LA DESCRIPCION</w:t>
        </w:r>
        <w:r w:rsidR="00105531">
          <w:t>:</w:t>
        </w:r>
        <w:r>
          <w:t xml:space="preserve"> </w:t>
        </w:r>
        <w:r w:rsidR="00105531">
          <w:t>En todas estas secciones estás describiendo como si contases una pelíc</w:t>
        </w:r>
      </w:ins>
      <w:ins w:id="294" w:author="Maximiliano Paredes Velasco" w:date="2023-02-23T20:33:00Z">
        <w:r w:rsidR="00105531">
          <w:t>ula o una historia de lo que pasó, y eso no es el hilo conductor de un documento técnico como este. Est</w:t>
        </w:r>
      </w:ins>
      <w:ins w:id="295" w:author="Maximiliano Paredes Velasco" w:date="2023-02-23T20:35:00Z">
        <w:r w:rsidR="00105531">
          <w:t xml:space="preserve">a parte del </w:t>
        </w:r>
      </w:ins>
      <w:ins w:id="296" w:author="Maximiliano Paredes Velasco" w:date="2023-02-23T20:33:00Z">
        <w:r w:rsidR="00105531">
          <w:t>documento se debe organizar en 1)especificación, 2) análisis, 3 diseño</w:t>
        </w:r>
      </w:ins>
      <w:ins w:id="297" w:author="Maximiliano Paredes Velasco" w:date="2023-02-23T20:34:00Z">
        <w:r w:rsidR="00105531">
          <w:t xml:space="preserve"> y prototipado y 4 pruebas. Y en cada una de estas cosa se describe qué se ha hecho en el proyecto pero en esa parte nada más y no contando cómo si fuese una historia</w:t>
        </w:r>
      </w:ins>
      <w:ins w:id="298" w:author="Maximiliano Paredes Velasco" w:date="2023-02-23T20:35:00Z">
        <w:r w:rsidR="00105531">
          <w:t xml:space="preserve"> o una evolución. Le tienes que dejar claro al lector qué requi</w:t>
        </w:r>
      </w:ins>
      <w:ins w:id="299" w:author="Maximiliano Paredes Velasco" w:date="2023-02-23T20:36:00Z">
        <w:r w:rsidR="00105531">
          <w:t>sitos había, qué estructura software se hizo teniendo en cuenta los requisitso, a partir de esta estructura qué diseño se hizo y qué interfaces se diseñaron y por último qué pruebas</w:t>
        </w:r>
      </w:ins>
      <w:ins w:id="300" w:author="Maximiliano Paredes Velasco" w:date="2023-02-23T20:37:00Z">
        <w:r w:rsidR="00105531">
          <w:t xml:space="preserve"> se han hecho.</w:t>
        </w:r>
      </w:ins>
    </w:p>
    <w:p w:rsidR="0014310A" w:rsidRDefault="0014310A" w:rsidP="00D20B93">
      <w:pPr>
        <w:pStyle w:val="Ttulo3"/>
      </w:pPr>
      <w:bookmarkStart w:id="301" w:name="_Toc125576620"/>
      <w:r>
        <w:t>3.3.</w:t>
      </w:r>
      <w:r w:rsidR="00A9756A">
        <w:t>1</w:t>
      </w:r>
      <w:r>
        <w:t xml:space="preserve"> Firebase</w:t>
      </w:r>
      <w:bookmarkEnd w:id="301"/>
    </w:p>
    <w:p w:rsidR="0014310A" w:rsidDel="0064080A" w:rsidRDefault="0073057B" w:rsidP="0073057B">
      <w:pPr>
        <w:jc w:val="both"/>
        <w:rPr>
          <w:del w:id="302" w:author="ivan del pino" w:date="2023-03-13T19:38:00Z"/>
        </w:rPr>
      </w:pPr>
      <w:r>
        <w:t xml:space="preserve">Durante este proceso, primero </w:t>
      </w:r>
      <w:r w:rsidR="00F36D1D">
        <w:t>hubo</w:t>
      </w:r>
      <w:r>
        <w:t xml:space="preserve"> que mirar tutoriales y la documentación de esta plataforma, ya que era algo totalmente nuevo y </w:t>
      </w:r>
      <w:r w:rsidR="00F36D1D">
        <w:t>era necesario</w:t>
      </w:r>
      <w:r>
        <w:t xml:space="preserve"> familiarizar</w:t>
      </w:r>
      <w:r w:rsidR="00F36D1D">
        <w:t>se</w:t>
      </w:r>
      <w:r>
        <w:t xml:space="preserve"> con el </w:t>
      </w:r>
      <w:r>
        <w:lastRenderedPageBreak/>
        <w:t xml:space="preserve">manejo de sus datos y aprender las diferentes opciones que aportaba para poder decidir </w:t>
      </w:r>
      <w:r w:rsidR="00F36D1D">
        <w:t>su uso</w:t>
      </w:r>
      <w:r>
        <w:t xml:space="preserve"> dentro de la aplicación.</w:t>
      </w:r>
      <w:ins w:id="303" w:author="ivan del pino" w:date="2023-03-13T19:39:00Z">
        <w:r w:rsidR="0064080A">
          <w:t xml:space="preserve"> </w:t>
        </w:r>
      </w:ins>
    </w:p>
    <w:p w:rsidR="0064080A" w:rsidRPr="0014310A" w:rsidRDefault="0064080A" w:rsidP="0073057B">
      <w:pPr>
        <w:jc w:val="both"/>
        <w:rPr>
          <w:ins w:id="304" w:author="ivan del pino" w:date="2023-03-13T19:39:00Z"/>
        </w:rPr>
      </w:pPr>
    </w:p>
    <w:p w:rsidR="00276D20" w:rsidRDefault="00276D20">
      <w:pPr>
        <w:jc w:val="both"/>
        <w:rPr>
          <w:del w:id="305" w:author="ivan del pino" w:date="2023-03-13T19:38:00Z"/>
        </w:rPr>
        <w:pPrChange w:id="306" w:author="ivan del pino" w:date="2023-03-13T19:38:00Z">
          <w:pPr/>
        </w:pPrChange>
      </w:pPr>
    </w:p>
    <w:p w:rsidR="00EE2D0D" w:rsidDel="0064080A" w:rsidRDefault="00EE2D0D">
      <w:pPr>
        <w:spacing w:after="200"/>
        <w:rPr>
          <w:del w:id="307" w:author="ivan del pino" w:date="2023-03-13T19:38:00Z"/>
        </w:rPr>
      </w:pPr>
      <w:del w:id="308" w:author="ivan del pino" w:date="2023-03-13T19:38:00Z">
        <w:r w:rsidDel="0064080A">
          <w:br w:type="page"/>
        </w:r>
      </w:del>
    </w:p>
    <w:p w:rsidR="001A36D0" w:rsidRDefault="00EE2D0D">
      <w:pPr>
        <w:spacing w:after="200"/>
        <w:rPr>
          <w:ins w:id="309" w:author="ivan del pino" w:date="2023-03-13T19:50:00Z"/>
        </w:rPr>
      </w:pPr>
      <w:r>
        <w:lastRenderedPageBreak/>
        <w:t>Una vez aprendido las</w:t>
      </w:r>
      <w:r w:rsidR="00330BCC">
        <w:t xml:space="preserve"> diferentes aplicaciones que </w:t>
      </w:r>
      <w:r>
        <w:t xml:space="preserve">ofrecía, </w:t>
      </w:r>
      <w:r w:rsidR="00330BCC">
        <w:t>se optó</w:t>
      </w:r>
      <w:r>
        <w:t xml:space="preserve"> por utilizar únicamente la </w:t>
      </w:r>
      <w:r w:rsidR="0064080A">
        <w:t xml:space="preserve">base de datos </w:t>
      </w:r>
      <w:r>
        <w:t xml:space="preserve">Firestore, </w:t>
      </w:r>
      <w:del w:id="310" w:author="ivan del pino" w:date="2023-03-13T19:39:00Z">
        <w:r w:rsidDel="0064080A">
          <w:delText xml:space="preserve"> </w:delText>
        </w:r>
      </w:del>
      <w:r>
        <w:t xml:space="preserve">una base de datos en tiempo real donde </w:t>
      </w:r>
      <w:r w:rsidR="00330BCC">
        <w:t xml:space="preserve">se </w:t>
      </w:r>
      <w:r>
        <w:t>iba</w:t>
      </w:r>
      <w:r w:rsidR="00330BCC">
        <w:t>n a almacenar</w:t>
      </w:r>
      <w:r>
        <w:t xml:space="preserve"> los datos de los estudiantes, objetos y aquellos que estuvieran relacionados con el correcto funcionamiento de la partida.</w:t>
      </w:r>
      <w:r w:rsidR="00DB3A18">
        <w:t xml:space="preserve"> El almacenamiento de estos elementos se puede apreciar en la ilustración 1</w:t>
      </w:r>
      <w:r w:rsidR="00A9756A">
        <w:t>1</w:t>
      </w:r>
      <w:r w:rsidR="00DB3A18">
        <w:t>.</w:t>
      </w:r>
      <w:r>
        <w:t xml:space="preserve"> También </w:t>
      </w:r>
      <w:r w:rsidR="00330BCC">
        <w:t>se pensó</w:t>
      </w:r>
      <w:r>
        <w:t xml:space="preserve"> en utilizar una aplicación que ofrecía Firebase</w:t>
      </w:r>
      <w:r w:rsidR="00330BCC">
        <w:t>,</w:t>
      </w:r>
      <w:r>
        <w:t xml:space="preserve"> que permitía el envío de mensajes a diferentes equipos, pero </w:t>
      </w:r>
      <w:r w:rsidR="00330BCC">
        <w:t>se descartó</w:t>
      </w:r>
      <w:r>
        <w:t xml:space="preserve"> al ver que una de las funciones de la base de datos permitía realizar una acción al detectar </w:t>
      </w:r>
      <w:r w:rsidR="0064080A">
        <w:t>una sincronización automática en la nube</w:t>
      </w:r>
      <w:r>
        <w:t>, pudiendo así ahorrar el mensaje.</w:t>
      </w:r>
    </w:p>
    <w:p w:rsidR="00194061" w:rsidRDefault="00276D20" w:rsidP="00194061">
      <w:pPr>
        <w:keepNext/>
        <w:spacing w:after="200"/>
        <w:rPr>
          <w:ins w:id="311" w:author="ivan del pino" w:date="2023-03-13T19:50:00Z"/>
        </w:rPr>
      </w:pPr>
      <w:ins w:id="312" w:author="ivan del pino" w:date="2023-03-13T19:50:00Z">
        <w:r>
          <w:rPr>
            <w:noProof/>
            <w:lang w:eastAsia="es-ES"/>
          </w:rPr>
          <w:drawing>
            <wp:inline distT="0" distB="0" distL="0" distR="0">
              <wp:extent cx="5400040" cy="2219960"/>
              <wp:effectExtent l="19050" t="0" r="0" b="0"/>
              <wp:docPr id="60"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ins>
    </w:p>
    <w:p w:rsidR="00194061" w:rsidRDefault="00194061" w:rsidP="00194061">
      <w:pPr>
        <w:pStyle w:val="Epgrafe"/>
        <w:jc w:val="center"/>
        <w:rPr>
          <w:ins w:id="313" w:author="ivan del pino" w:date="2023-03-13T19:50:00Z"/>
        </w:rPr>
      </w:pPr>
      <w:ins w:id="314" w:author="ivan del pino" w:date="2023-03-13T19:50:00Z">
        <w:r>
          <w:t xml:space="preserve">Ilustración </w:t>
        </w:r>
      </w:ins>
      <w:ins w:id="315" w:author="ivan del pino" w:date="2023-03-13T19:54:00Z">
        <w:r w:rsidR="00A9756A">
          <w:t>11</w:t>
        </w:r>
      </w:ins>
      <w:ins w:id="316" w:author="ivan del pino" w:date="2023-03-13T19:50:00Z">
        <w:r>
          <w:t>: Base de datos Firestore</w:t>
        </w:r>
      </w:ins>
    </w:p>
    <w:p w:rsidR="00276D20" w:rsidRDefault="00276D20">
      <w:pPr>
        <w:spacing w:after="200"/>
        <w:rPr>
          <w:ins w:id="317" w:author="ivan del pino" w:date="2023-03-13T19:48:00Z"/>
        </w:rPr>
        <w:pPrChange w:id="318" w:author="ivan del pino" w:date="2023-03-13T19:38:00Z">
          <w:pPr>
            <w:jc w:val="both"/>
          </w:pPr>
        </w:pPrChange>
      </w:pPr>
    </w:p>
    <w:p w:rsidR="00276D20" w:rsidRDefault="00EF6BD2">
      <w:pPr>
        <w:spacing w:after="200"/>
        <w:rPr>
          <w:ins w:id="319" w:author="ivan del pino" w:date="2023-03-13T19:49:00Z"/>
        </w:rPr>
        <w:pPrChange w:id="320" w:author="ivan del pino" w:date="2023-03-13T19:38:00Z">
          <w:pPr>
            <w:jc w:val="both"/>
          </w:pPr>
        </w:pPrChange>
      </w:pPr>
      <w:ins w:id="321" w:author="ivan del pino" w:date="2023-03-13T19:48:00Z">
        <w:r>
          <w:t xml:space="preserve">Los </w:t>
        </w:r>
      </w:ins>
      <w:ins w:id="322" w:author="ivan del pino" w:date="2023-03-13T19:49:00Z">
        <w:r>
          <w:t xml:space="preserve">principales </w:t>
        </w:r>
      </w:ins>
      <w:ins w:id="323" w:author="ivan del pino" w:date="2023-03-13T19:48:00Z">
        <w:r>
          <w:t>método</w:t>
        </w:r>
      </w:ins>
      <w:ins w:id="324" w:author="ivan del pino" w:date="2023-03-13T19:49:00Z">
        <w:r>
          <w:t>s de Firebase que se han utilizado son:</w:t>
        </w:r>
      </w:ins>
    </w:p>
    <w:p w:rsidR="00EF6BD2" w:rsidRDefault="00EF6BD2" w:rsidP="00EF6BD2">
      <w:pPr>
        <w:pStyle w:val="Prrafodelista"/>
        <w:numPr>
          <w:ilvl w:val="0"/>
          <w:numId w:val="4"/>
        </w:numPr>
        <w:jc w:val="both"/>
      </w:pPr>
      <w:moveToRangeStart w:id="325" w:author="ivan del pino" w:date="2023-03-13T19:49:00Z" w:name="move129629387"/>
      <w:moveTo w:id="326" w:author="ivan del pino" w:date="2023-03-13T19:49:00Z">
        <w:r>
          <w:t>SaveTasks: era el encargado de crear una colección nueva con los datos que se pasarán por argumentos. Principalmente se usa para la creación de nuevos usuarios.</w:t>
        </w:r>
      </w:moveTo>
    </w:p>
    <w:p w:rsidR="00EF6BD2" w:rsidRDefault="00EF6BD2" w:rsidP="00EF6BD2">
      <w:pPr>
        <w:pStyle w:val="Prrafodelista"/>
        <w:numPr>
          <w:ilvl w:val="0"/>
          <w:numId w:val="4"/>
        </w:numPr>
        <w:jc w:val="both"/>
      </w:pPr>
      <w:moveTo w:id="327" w:author="ivan del pino" w:date="2023-03-13T19:49:00Z">
        <w:r>
          <w:t>GetTasks: su función es la extracción de todos los datos de la base de datos. Este método se usaba cuando necesitabas usar más de uno de los elementos que estaban guardados en la colección.</w:t>
        </w:r>
      </w:moveTo>
    </w:p>
    <w:p w:rsidR="00EF6BD2" w:rsidRDefault="00EF6BD2" w:rsidP="00EF6BD2">
      <w:pPr>
        <w:pStyle w:val="Prrafodelista"/>
        <w:numPr>
          <w:ilvl w:val="0"/>
          <w:numId w:val="4"/>
        </w:numPr>
        <w:jc w:val="both"/>
      </w:pPr>
      <w:moveTo w:id="328" w:author="ivan del pino" w:date="2023-03-13T19:49:00Z">
        <w:r>
          <w:t>GetTask: su función era parecida a la de GetTasks, con la diferencia que este solo extraía uno de los elementos.</w:t>
        </w:r>
      </w:moveTo>
    </w:p>
    <w:p w:rsidR="00EF6BD2" w:rsidRDefault="00EF6BD2" w:rsidP="00EF6BD2">
      <w:pPr>
        <w:pStyle w:val="Prrafodelista"/>
        <w:numPr>
          <w:ilvl w:val="0"/>
          <w:numId w:val="4"/>
        </w:numPr>
        <w:jc w:val="both"/>
      </w:pPr>
      <w:moveTo w:id="329" w:author="ivan del pino" w:date="2023-03-13T19:49:00Z">
        <w:r>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To>
    </w:p>
    <w:p w:rsidR="00EF6BD2" w:rsidRDefault="00EF6BD2" w:rsidP="00EF6BD2">
      <w:pPr>
        <w:pStyle w:val="Prrafodelista"/>
        <w:numPr>
          <w:ilvl w:val="0"/>
          <w:numId w:val="4"/>
        </w:numPr>
        <w:jc w:val="both"/>
      </w:pPr>
      <w:moveTo w:id="330" w:author="ivan del pino" w:date="2023-03-13T19:49:00Z">
        <w:r>
          <w:lastRenderedPageBreak/>
          <w:t>UpdateTask: se encarga de actualizar los datos de aquellas colecciones que ya estuviesen creadas, como por ejemplo, a la hora de sumar o restar puntos a alguno de los jugadores.</w:t>
        </w:r>
      </w:moveTo>
    </w:p>
    <w:moveToRangeEnd w:id="325"/>
    <w:p w:rsidR="00276D20" w:rsidRDefault="00276D20">
      <w:pPr>
        <w:spacing w:after="200"/>
        <w:rPr>
          <w:ins w:id="331" w:author="ivan del pino" w:date="2023-03-13T19:42:00Z"/>
        </w:rPr>
        <w:pPrChange w:id="332" w:author="ivan del pino" w:date="2023-03-13T19:38:00Z">
          <w:pPr>
            <w:jc w:val="both"/>
          </w:pPr>
        </w:pPrChange>
      </w:pPr>
    </w:p>
    <w:p w:rsidR="00276D20" w:rsidRDefault="00276D20">
      <w:pPr>
        <w:pStyle w:val="Epgrafe"/>
        <w:jc w:val="center"/>
        <w:rPr>
          <w:del w:id="333" w:author="ivan del pino" w:date="2023-03-13T19:49:00Z"/>
        </w:rPr>
        <w:pPrChange w:id="334" w:author="ivan del pino" w:date="2023-03-13T19:43:00Z">
          <w:pPr>
            <w:jc w:val="both"/>
          </w:pPr>
        </w:pPrChange>
      </w:pPr>
      <w:moveToRangeStart w:id="335" w:author="ivan del pino" w:date="2023-03-13T19:42:00Z" w:name="move129628988"/>
      <w:del w:id="336" w:author="ivan del pino" w:date="2023-03-13T19:49:00Z">
        <w:r>
          <w:rPr>
            <w:noProof/>
            <w:lang w:eastAsia="es-ES"/>
          </w:rPr>
          <w:drawing>
            <wp:inline distT="0" distB="0" distL="0" distR="0">
              <wp:extent cx="5400040" cy="2219960"/>
              <wp:effectExtent l="19050" t="0" r="0" b="0"/>
              <wp:docPr id="45"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ToRangeEnd w:id="335"/>
      </w:del>
    </w:p>
    <w:p w:rsidR="00276D20" w:rsidRDefault="00EF6BD2">
      <w:pPr>
        <w:pStyle w:val="Ttulo3"/>
        <w:rPr>
          <w:ins w:id="337" w:author="ivan del pino" w:date="2023-03-13T19:44:00Z"/>
        </w:rPr>
        <w:pPrChange w:id="338" w:author="ivan del pino" w:date="2023-03-13T19:44:00Z">
          <w:pPr>
            <w:jc w:val="both"/>
          </w:pPr>
        </w:pPrChange>
      </w:pPr>
      <w:ins w:id="339" w:author="ivan del pino" w:date="2023-03-13T19:44:00Z">
        <w:r>
          <w:t>3.3.</w:t>
        </w:r>
      </w:ins>
      <w:ins w:id="340" w:author="ivan del pino" w:date="2023-03-13T19:52:00Z">
        <w:r w:rsidR="00A9756A">
          <w:t>2</w:t>
        </w:r>
      </w:ins>
      <w:ins w:id="341" w:author="ivan del pino" w:date="2023-03-13T19:44:00Z">
        <w:r>
          <w:t xml:space="preserve"> </w:t>
        </w:r>
      </w:ins>
      <w:ins w:id="342" w:author="ivan del pino" w:date="2023-03-13T19:45:00Z">
        <w:r>
          <w:t xml:space="preserve">Implementación de fichero </w:t>
        </w:r>
      </w:ins>
      <w:ins w:id="343" w:author="ivan del pino" w:date="2023-03-13T19:44:00Z">
        <w:r>
          <w:t>Firebase</w:t>
        </w:r>
      </w:ins>
      <w:ins w:id="344" w:author="ivan del pino" w:date="2023-03-13T19:45:00Z">
        <w:r>
          <w:t>.js</w:t>
        </w:r>
      </w:ins>
    </w:p>
    <w:p w:rsidR="00FD19B3" w:rsidDel="00EF6BD2" w:rsidRDefault="00EE2D0D" w:rsidP="00EE2D0D">
      <w:pPr>
        <w:jc w:val="both"/>
        <w:rPr>
          <w:del w:id="345" w:author="ivan del pino" w:date="2023-03-13T19:47:00Z"/>
        </w:rPr>
      </w:pPr>
      <w:commentRangeStart w:id="346"/>
      <w:del w:id="347" w:author="ivan del pino" w:date="2023-03-13T19:45:00Z">
        <w:r w:rsidDel="00EF6BD2">
          <w:delText>Esto se implementó en la clase Javascript firebase.js</w:delText>
        </w:r>
      </w:del>
      <w:r w:rsidR="00DB3A18">
        <w:t xml:space="preserve">, </w:t>
      </w:r>
      <w:commentRangeEnd w:id="346"/>
      <w:r w:rsidR="00105531">
        <w:rPr>
          <w:rStyle w:val="Refdecomentario"/>
        </w:rPr>
        <w:commentReference w:id="346"/>
      </w:r>
      <w:ins w:id="348" w:author="ivan del pino" w:date="2023-03-13T19:45:00Z">
        <w:r w:rsidR="00EF6BD2">
          <w:t xml:space="preserve">El fichero Firebase.js, </w:t>
        </w:r>
      </w:ins>
      <w:r w:rsidR="00DB3A18">
        <w:t>que se puede observar en la ilustración 1</w:t>
      </w:r>
      <w:ins w:id="349" w:author="ivan del pino" w:date="2023-03-13T19:54:00Z">
        <w:r w:rsidR="00A9756A">
          <w:t>2</w:t>
        </w:r>
      </w:ins>
      <w:del w:id="350" w:author="ivan del pino" w:date="2023-03-13T19:50:00Z">
        <w:r w:rsidR="00DB3A18" w:rsidDel="00AA3D9D">
          <w:delText>1</w:delText>
        </w:r>
      </w:del>
      <w:r>
        <w:t xml:space="preserve">, </w:t>
      </w:r>
      <w:ins w:id="351" w:author="ivan del pino" w:date="2023-03-13T19:45:00Z">
        <w:r w:rsidR="00EF6BD2">
          <w:t xml:space="preserve">es el encargado de realizar la conexión con la base de datos mediante </w:t>
        </w:r>
      </w:ins>
      <w:ins w:id="352" w:author="ivan del pino" w:date="2023-03-13T19:46:00Z">
        <w:r w:rsidR="00EF6BD2">
          <w:t>los datos que proporciona Firestore para ello, y de implementar las diferentes funciones que van a interactuar con los datos, para as</w:t>
        </w:r>
      </w:ins>
      <w:ins w:id="353" w:author="ivan del pino" w:date="2023-03-13T19:47:00Z">
        <w:r w:rsidR="00EF6BD2">
          <w:t>í poder utilizar estas funciones allí donde fueran a ser necesarias, mediante la importación de ellas.</w:t>
        </w:r>
        <w:r w:rsidR="00EF6BD2" w:rsidDel="00EF6BD2">
          <w:t xml:space="preserve"> </w:t>
        </w:r>
      </w:ins>
      <w:del w:id="354" w:author="ivan del pino" w:date="2023-03-13T19:47:00Z">
        <w:r w:rsidDel="00EF6BD2">
          <w:delText>donde se pueden encontrar los datos necesarios para re</w:delText>
        </w:r>
        <w:r w:rsidR="00FD19B3" w:rsidDel="00EF6BD2">
          <w:delText>alizar la conexión con Firebase y</w:delText>
        </w:r>
        <w:r w:rsidDel="00EF6BD2">
          <w:delText xml:space="preserve"> los diferentes métodos que se usaron a la hora de acceder en la diferentes clases a la base de datos</w:delText>
        </w:r>
        <w:r w:rsidR="00FD19B3" w:rsidDel="00EF6BD2">
          <w:delText xml:space="preserve">. Para poder usar estos métodos fuera de esta clase, </w:delText>
        </w:r>
        <w:r w:rsidR="00330BCC" w:rsidDel="00EF6BD2">
          <w:delText>se tuvo</w:delText>
        </w:r>
        <w:r w:rsidR="00FD19B3" w:rsidDel="00EF6BD2">
          <w:delText xml:space="preserve"> que importar en la clase que se iba a querer utilizar cualquier método</w:delText>
        </w:r>
        <w:r w:rsidR="00330BCC" w:rsidDel="00EF6BD2">
          <w:delText>.</w:delText>
        </w:r>
        <w:r w:rsidR="00FD19B3" w:rsidDel="00EF6BD2">
          <w:delText xml:space="preserve"> </w:delText>
        </w:r>
      </w:del>
    </w:p>
    <w:p w:rsidR="00EE2D0D" w:rsidRDefault="00FD19B3" w:rsidP="00EE2D0D">
      <w:pPr>
        <w:jc w:val="both"/>
      </w:pPr>
      <w:r>
        <w:t>De esta manera</w:t>
      </w:r>
      <w:r w:rsidR="00330BCC">
        <w:t>,</w:t>
      </w:r>
      <w:r>
        <w:t xml:space="preserve"> </w:t>
      </w:r>
      <w:r w:rsidR="00330BCC">
        <w:t>se ahorró</w:t>
      </w:r>
      <w:r>
        <w:t xml:space="preserve"> en código debido a que se evitaba la duplicación de código. Además, se evitó que los datos de acceso a la base de datos estuvieran visibles en diferentes clases, aparte de tener el proyecto más estructurado.</w:t>
      </w:r>
    </w:p>
    <w:p w:rsidR="00886123" w:rsidRDefault="00886123" w:rsidP="00EE2D0D">
      <w:pPr>
        <w:jc w:val="both"/>
      </w:pPr>
      <w:r>
        <w:t xml:space="preserve">Los principales </w:t>
      </w:r>
      <w:commentRangeStart w:id="355"/>
      <w:r>
        <w:t xml:space="preserve">métodos </w:t>
      </w:r>
      <w:commentRangeEnd w:id="355"/>
      <w:r w:rsidR="00105531">
        <w:rPr>
          <w:rStyle w:val="Refdecomentario"/>
        </w:rPr>
        <w:commentReference w:id="355"/>
      </w:r>
      <w:r>
        <w:t>de Firebase que se han usado han sido:</w:t>
      </w:r>
    </w:p>
    <w:p w:rsidR="00886123" w:rsidDel="00EF6BD2" w:rsidRDefault="00886123" w:rsidP="00886123">
      <w:pPr>
        <w:pStyle w:val="Prrafodelista"/>
        <w:numPr>
          <w:ilvl w:val="0"/>
          <w:numId w:val="4"/>
        </w:numPr>
        <w:jc w:val="both"/>
      </w:pPr>
      <w:moveFromRangeStart w:id="356" w:author="ivan del pino" w:date="2023-03-13T19:49:00Z" w:name="move129629387"/>
      <w:moveFrom w:id="357" w:author="ivan del pino" w:date="2023-03-13T19:49:00Z">
        <w:r w:rsidDel="00EF6BD2">
          <w:t xml:space="preserve">SaveTasks: era el encargado de </w:t>
        </w:r>
        <w:r w:rsidR="00CD3A53" w:rsidDel="00EF6BD2">
          <w:t>crear una colección nueva con los datos que se pasarán por argumentos. Principalmente se usa para la creación de nuevos usuarios.</w:t>
        </w:r>
      </w:moveFrom>
    </w:p>
    <w:p w:rsidR="00CD3A53" w:rsidDel="00EF6BD2" w:rsidRDefault="00CD3A53" w:rsidP="00886123">
      <w:pPr>
        <w:pStyle w:val="Prrafodelista"/>
        <w:numPr>
          <w:ilvl w:val="0"/>
          <w:numId w:val="4"/>
        </w:numPr>
        <w:jc w:val="both"/>
      </w:pPr>
      <w:moveFrom w:id="358" w:author="ivan del pino" w:date="2023-03-13T19:49:00Z">
        <w:r w:rsidDel="00EF6BD2">
          <w:t>GetTasks: su función es la extracción de todos los datos de la base de datos. Este método se usaba cuando necesitabas usar más de uno de los elementos que estaban guardados en la colección.</w:t>
        </w:r>
      </w:moveFrom>
    </w:p>
    <w:p w:rsidR="00CD3A53" w:rsidDel="00EF6BD2" w:rsidRDefault="00CD3A53" w:rsidP="00886123">
      <w:pPr>
        <w:pStyle w:val="Prrafodelista"/>
        <w:numPr>
          <w:ilvl w:val="0"/>
          <w:numId w:val="4"/>
        </w:numPr>
        <w:jc w:val="both"/>
      </w:pPr>
      <w:moveFrom w:id="359" w:author="ivan del pino" w:date="2023-03-13T19:49:00Z">
        <w:r w:rsidDel="00EF6BD2">
          <w:lastRenderedPageBreak/>
          <w:t>GetTask: su función era parecida a la de GetTasks, con la diferencia que este solo extraía uno de los elementos.</w:t>
        </w:r>
      </w:moveFrom>
    </w:p>
    <w:p w:rsidR="00CD3A53" w:rsidDel="00EF6BD2" w:rsidRDefault="00CD3A53" w:rsidP="00886123">
      <w:pPr>
        <w:pStyle w:val="Prrafodelista"/>
        <w:numPr>
          <w:ilvl w:val="0"/>
          <w:numId w:val="4"/>
        </w:numPr>
        <w:jc w:val="both"/>
      </w:pPr>
      <w:moveFrom w:id="360" w:author="ivan del pino" w:date="2023-03-13T19:49:00Z">
        <w:r w:rsidDel="00EF6BD2">
          <w:t>OnGetTasks: este método se encargaba de realizar la acción que nosotros implementásemos al usarlo una vez hubiese un cambio dentro de la base de datos. Se ha usado, sobre todo, para poder avisar a los diferentes clientes que hubiesen conectados, de cambios una vez que la partida estaba iniciada (por ejemplo, del cambio de turno). De esta manera se evitaba tener que usar otro de los servicios que usaba Firebase.</w:t>
        </w:r>
      </w:moveFrom>
    </w:p>
    <w:p w:rsidR="00CD3A53" w:rsidDel="00EF6BD2" w:rsidRDefault="00CD3A53" w:rsidP="00886123">
      <w:pPr>
        <w:pStyle w:val="Prrafodelista"/>
        <w:numPr>
          <w:ilvl w:val="0"/>
          <w:numId w:val="4"/>
        </w:numPr>
        <w:jc w:val="both"/>
      </w:pPr>
      <w:moveFrom w:id="361" w:author="ivan del pino" w:date="2023-03-13T19:49:00Z">
        <w:r w:rsidDel="00EF6BD2">
          <w:t>UpdateTask: se encarga de actualizar los datos de aquellas colecciones que ya estuviesen creadas, como por ejemplo, a la hora de sumar o restar puntos a alguno de los jugadores.</w:t>
        </w:r>
      </w:moveFrom>
    </w:p>
    <w:moveFromRangeEnd w:id="356"/>
    <w:p w:rsidR="00FD19B3" w:rsidRDefault="00FD19B3" w:rsidP="00EE2D0D">
      <w:pPr>
        <w:jc w:val="both"/>
      </w:pPr>
    </w:p>
    <w:p w:rsidR="00FD19B3" w:rsidRDefault="00DB3A18" w:rsidP="00FD19B3">
      <w:pPr>
        <w:keepNext/>
        <w:jc w:val="center"/>
      </w:pPr>
      <w:r>
        <w:rPr>
          <w:noProof/>
          <w:lang w:eastAsia="es-ES"/>
        </w:rPr>
        <w:drawing>
          <wp:inline distT="0" distB="0" distL="0" distR="0">
            <wp:extent cx="5400040" cy="3290570"/>
            <wp:effectExtent l="19050" t="0" r="0" b="0"/>
            <wp:docPr id="59" name="11 Imagen" descr="clase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 firebase.png"/>
                    <pic:cNvPicPr/>
                  </pic:nvPicPr>
                  <pic:blipFill>
                    <a:blip r:embed="rId22" cstate="print"/>
                    <a:stretch>
                      <a:fillRect/>
                    </a:stretch>
                  </pic:blipFill>
                  <pic:spPr>
                    <a:xfrm>
                      <a:off x="0" y="0"/>
                      <a:ext cx="5400040" cy="3290570"/>
                    </a:xfrm>
                    <a:prstGeom prst="rect">
                      <a:avLst/>
                    </a:prstGeom>
                  </pic:spPr>
                </pic:pic>
              </a:graphicData>
            </a:graphic>
          </wp:inline>
        </w:drawing>
      </w:r>
    </w:p>
    <w:p w:rsidR="00FD19B3" w:rsidRDefault="00FD19B3" w:rsidP="00FD19B3">
      <w:pPr>
        <w:pStyle w:val="Epgrafe"/>
        <w:jc w:val="center"/>
        <w:rPr>
          <w:color w:val="auto"/>
        </w:rPr>
      </w:pPr>
      <w:bookmarkStart w:id="362" w:name="_Toc125576647"/>
      <w:r w:rsidRPr="00FD19B3">
        <w:rPr>
          <w:color w:val="auto"/>
        </w:rPr>
        <w:t xml:space="preserve">Ilustración </w:t>
      </w:r>
      <w:r w:rsidR="00D74588" w:rsidRPr="00FD19B3">
        <w:rPr>
          <w:color w:val="auto"/>
        </w:rPr>
        <w:fldChar w:fldCharType="begin"/>
      </w:r>
      <w:r w:rsidRPr="00FD19B3">
        <w:rPr>
          <w:color w:val="auto"/>
        </w:rPr>
        <w:instrText xml:space="preserve"> SEQ Ilustración \* ARABIC </w:instrText>
      </w:r>
      <w:r w:rsidR="00D74588" w:rsidRPr="00FD19B3">
        <w:rPr>
          <w:color w:val="auto"/>
        </w:rPr>
        <w:fldChar w:fldCharType="separate"/>
      </w:r>
      <w:ins w:id="363" w:author="ivan del pino" w:date="2023-03-19T10:57:00Z">
        <w:r w:rsidR="00821C2F">
          <w:rPr>
            <w:noProof/>
            <w:color w:val="auto"/>
          </w:rPr>
          <w:t>1</w:t>
        </w:r>
      </w:ins>
      <w:ins w:id="364" w:author="ivan del pino" w:date="2023-03-19T10:58:00Z">
        <w:r w:rsidR="00821C2F">
          <w:rPr>
            <w:noProof/>
            <w:color w:val="auto"/>
          </w:rPr>
          <w:t>2</w:t>
        </w:r>
      </w:ins>
      <w:del w:id="365" w:author="ivan del pino" w:date="2023-03-13T19:33:00Z">
        <w:r w:rsidR="00E118C8" w:rsidDel="009524BC">
          <w:rPr>
            <w:noProof/>
            <w:color w:val="auto"/>
          </w:rPr>
          <w:delText>11</w:delText>
        </w:r>
      </w:del>
      <w:r w:rsidR="00D74588" w:rsidRPr="00FD19B3">
        <w:rPr>
          <w:color w:val="auto"/>
        </w:rPr>
        <w:fldChar w:fldCharType="end"/>
      </w:r>
      <w:r w:rsidRPr="00FD19B3">
        <w:rPr>
          <w:color w:val="auto"/>
        </w:rPr>
        <w:t xml:space="preserve"> : </w:t>
      </w:r>
      <w:r w:rsidR="00DB3A18">
        <w:rPr>
          <w:color w:val="auto"/>
        </w:rPr>
        <w:t>Datos de Firestore</w:t>
      </w:r>
      <w:bookmarkEnd w:id="362"/>
    </w:p>
    <w:p w:rsidR="00A9756A" w:rsidRDefault="00A9756A" w:rsidP="00A9756A">
      <w:pPr>
        <w:pStyle w:val="Ttulo3"/>
        <w:rPr>
          <w:ins w:id="366" w:author="ivan del pino" w:date="2023-03-13T19:52:00Z"/>
        </w:rPr>
      </w:pPr>
      <w:ins w:id="367" w:author="ivan del pino" w:date="2023-03-13T19:52:00Z">
        <w:r>
          <w:t>3.3.</w:t>
        </w:r>
      </w:ins>
      <w:ins w:id="368" w:author="ivan del pino" w:date="2023-03-13T19:53:00Z">
        <w:r>
          <w:t>3</w:t>
        </w:r>
      </w:ins>
      <w:ins w:id="369" w:author="ivan del pino" w:date="2023-03-13T19:52:00Z">
        <w:r>
          <w:t xml:space="preserve"> Prototipo</w:t>
        </w:r>
      </w:ins>
    </w:p>
    <w:p w:rsidR="00A9756A" w:rsidRDefault="00A9756A" w:rsidP="00A9756A">
      <w:pPr>
        <w:jc w:val="both"/>
        <w:rPr>
          <w:ins w:id="370" w:author="ivan del pino" w:date="2023-03-13T19:52:00Z"/>
        </w:rPr>
      </w:pPr>
      <w:ins w:id="371" w:author="ivan del pino" w:date="2023-03-13T19:52:00Z">
        <w:r>
          <w:t>Al empezar el desarrollo del prototipo, se empezó analizando los diferentes apartados que la aplicación tenía que tener, así como la distribución de estos apartados a lo largo de la página (desde donde se podía acceder a otra parte de la web. Esto se realizó, recogiendo en un esquema sencillo, las diferentes subpáginas de la web con las conexiones y explicando brevemente lo que hacía cada una.</w:t>
        </w:r>
      </w:ins>
    </w:p>
    <w:p w:rsidR="00A9756A" w:rsidRDefault="00A9756A" w:rsidP="00A9756A">
      <w:pPr>
        <w:jc w:val="both"/>
        <w:rPr>
          <w:ins w:id="372" w:author="ivan del pino" w:date="2023-03-13T19:52:00Z"/>
        </w:rPr>
      </w:pPr>
      <w:ins w:id="373" w:author="ivan del pino" w:date="2023-03-13T19:52:00Z">
        <w:r>
          <w:lastRenderedPageBreak/>
          <w:t>Una vez estaba claro, se realizo un boceto a mano de las diferentes pestañas que iba a tener, de manera simple pero mostrando, sobre todo, la diferente distribución de los elementos en las distintas paginas.</w:t>
        </w:r>
      </w:ins>
    </w:p>
    <w:p w:rsidR="00A9756A" w:rsidRDefault="00A9756A" w:rsidP="00A9756A">
      <w:pPr>
        <w:jc w:val="both"/>
        <w:rPr>
          <w:ins w:id="374" w:author="ivan del pino" w:date="2023-03-13T19:52:00Z"/>
        </w:rPr>
      </w:pPr>
      <w:ins w:id="375" w:author="ivan del pino" w:date="2023-03-13T19:52:00Z">
        <w:r>
          <w:t>Al comprobar que todo estaba bien y quedaba bien distribuido, se paso al desarrollo del prototipo en la aplicación Justinmind, asegurando que las diferentes conexiones entre las pestañas estuvieran correctas. En esta parte se pudo comprobar mejor como iba a quedar la aplicación final, ya que el prototipo se hizo pensando en una página web y al realizar las pruebas se pudo observar en la pantalla como se vería aunque los detalles todavía no estaban definidos, así se podía apreciar correctamente que la distribución de los elementos fuera la correcta para dar una mayor visibilidad y accesibilidad a esta.</w:t>
        </w:r>
      </w:ins>
    </w:p>
    <w:p w:rsidR="00A9756A" w:rsidRDefault="00A9756A" w:rsidP="00A9756A">
      <w:pPr>
        <w:jc w:val="both"/>
        <w:rPr>
          <w:ins w:id="376" w:author="ivan del pino" w:date="2023-03-13T19:52:00Z"/>
        </w:rPr>
      </w:pPr>
      <w:ins w:id="377" w:author="ivan del pino" w:date="2023-03-13T19:52:00Z">
        <w:r>
          <w:t xml:space="preserve">Un ejemplo del prototipo sería lo que se muestra en la ilustración 10, donde se pueden apreciar dos botones, el de Estudiante y el de Profesor, y dos íconos, el de una casa y la interrogación, aunque los botones como los iconos cambiarían de imagen al llegar al desarrollo final, la distribución y función de estos sería el mismo que en el prototipo. En el botón de Estudiante se avanza a una pestaña donde se permite iniciar sesión o crear un nuevo usuario, y en el botón profesor a la pestaña profesor, donde podría gestionar diferentes aspectos de la partida. Al pulsar la casa, como se utiliza típicamente en aplicaciones de este estilo este icono,  se accedería al menú principal, y en la interrogación se abriría un mensaje donde se mostraría información necesaria para esa pestaña. </w:t>
        </w:r>
      </w:ins>
    </w:p>
    <w:p w:rsidR="00A9756A" w:rsidRDefault="00A9756A" w:rsidP="00A9756A">
      <w:pPr>
        <w:jc w:val="both"/>
        <w:rPr>
          <w:ins w:id="378" w:author="ivan del pino" w:date="2023-03-13T19:52:00Z"/>
        </w:rPr>
      </w:pPr>
      <w:ins w:id="379" w:author="ivan del pino" w:date="2023-03-13T19:52:00Z">
        <w:r>
          <w:t>Todo esto, aparte de estar implementado en la aplicación final de manera más visual, Justinmind ha permitido también representarlo en el prototipo, pudiéndose mover entre las diferentes páginas solo pulsando el botón.</w:t>
        </w:r>
      </w:ins>
    </w:p>
    <w:p w:rsidR="00A9756A" w:rsidRDefault="00A9756A" w:rsidP="00A9756A">
      <w:pPr>
        <w:jc w:val="both"/>
        <w:rPr>
          <w:ins w:id="380" w:author="ivan del pino" w:date="2023-03-13T19:52:00Z"/>
        </w:rPr>
      </w:pPr>
    </w:p>
    <w:p w:rsidR="00276D20" w:rsidRDefault="00276D20">
      <w:pPr>
        <w:keepNext/>
        <w:jc w:val="center"/>
        <w:rPr>
          <w:ins w:id="381" w:author="ivan del pino" w:date="2023-03-13T19:53:00Z"/>
        </w:rPr>
        <w:pPrChange w:id="382" w:author="ivan del pino" w:date="2023-03-13T19:53:00Z">
          <w:pPr>
            <w:keepNext/>
            <w:jc w:val="both"/>
          </w:pPr>
        </w:pPrChange>
      </w:pPr>
      <w:ins w:id="383" w:author="ivan del pino" w:date="2023-03-13T19:52:00Z">
        <w:r>
          <w:rPr>
            <w:noProof/>
            <w:lang w:eastAsia="es-ES"/>
          </w:rPr>
          <w:lastRenderedPageBreak/>
          <w:drawing>
            <wp:inline distT="0" distB="0" distL="0" distR="0">
              <wp:extent cx="5400040" cy="3357245"/>
              <wp:effectExtent l="19050" t="0" r="0" b="0"/>
              <wp:docPr id="61" name="10 Imagen" descr="prototipo 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ejemplo.png"/>
                      <pic:cNvPicPr/>
                    </pic:nvPicPr>
                    <pic:blipFill>
                      <a:blip r:embed="rId20" cstate="print"/>
                      <a:stretch>
                        <a:fillRect/>
                      </a:stretch>
                    </pic:blipFill>
                    <pic:spPr>
                      <a:xfrm>
                        <a:off x="0" y="0"/>
                        <a:ext cx="5400040" cy="3357245"/>
                      </a:xfrm>
                      <a:prstGeom prst="rect">
                        <a:avLst/>
                      </a:prstGeom>
                    </pic:spPr>
                  </pic:pic>
                </a:graphicData>
              </a:graphic>
            </wp:inline>
          </w:drawing>
        </w:r>
      </w:ins>
    </w:p>
    <w:p w:rsidR="00276D20" w:rsidRDefault="00A9756A">
      <w:pPr>
        <w:pStyle w:val="Epgrafe"/>
        <w:jc w:val="center"/>
        <w:rPr>
          <w:ins w:id="384" w:author="ivan del pino" w:date="2023-03-13T19:52:00Z"/>
        </w:rPr>
        <w:pPrChange w:id="385" w:author="ivan del pino" w:date="2023-03-13T19:53:00Z">
          <w:pPr>
            <w:keepNext/>
            <w:jc w:val="both"/>
          </w:pPr>
        </w:pPrChange>
      </w:pPr>
      <w:ins w:id="386" w:author="ivan del pino" w:date="2023-03-13T19:53:00Z">
        <w:r>
          <w:t xml:space="preserve">Ilustración </w:t>
        </w:r>
        <w:r w:rsidR="00D74588">
          <w:fldChar w:fldCharType="begin"/>
        </w:r>
        <w:r>
          <w:instrText xml:space="preserve"> SEQ Ilustración \* ARABIC </w:instrText>
        </w:r>
      </w:ins>
      <w:r w:rsidR="00D74588">
        <w:fldChar w:fldCharType="separate"/>
      </w:r>
      <w:ins w:id="387" w:author="ivan del pino" w:date="2023-03-13T19:53:00Z">
        <w:r>
          <w:rPr>
            <w:noProof/>
          </w:rPr>
          <w:t>13</w:t>
        </w:r>
        <w:r w:rsidR="00D74588">
          <w:fldChar w:fldCharType="end"/>
        </w:r>
        <w:r>
          <w:t xml:space="preserve"> : Menú de </w:t>
        </w:r>
        <w:r w:rsidRPr="002E78E4">
          <w:t>elección estudiante o profesor del prototipo</w:t>
        </w:r>
      </w:ins>
    </w:p>
    <w:p w:rsidR="0029369E" w:rsidRPr="0029369E" w:rsidRDefault="0029369E" w:rsidP="0029369E"/>
    <w:p w:rsidR="00FD19B3" w:rsidRDefault="00276D20" w:rsidP="00FD19B3">
      <w:pPr>
        <w:keepNext/>
      </w:pPr>
      <w:moveFromRangeStart w:id="388" w:author="ivan del pino" w:date="2023-03-13T19:42:00Z" w:name="move129628988"/>
      <w:moveFrom w:id="389" w:author="ivan del pino" w:date="2023-03-13T19:42:00Z">
        <w:r>
          <w:rPr>
            <w:noProof/>
            <w:lang w:eastAsia="es-ES"/>
          </w:rPr>
          <w:drawing>
            <wp:inline distT="0" distB="0" distL="0" distR="0">
              <wp:extent cx="5400040" cy="2219960"/>
              <wp:effectExtent l="19050" t="0" r="0" b="0"/>
              <wp:docPr id="13" name="12 Imagen" descr="base de datos fir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firebase.png"/>
                      <pic:cNvPicPr/>
                    </pic:nvPicPr>
                    <pic:blipFill>
                      <a:blip r:embed="rId21" cstate="print"/>
                      <a:stretch>
                        <a:fillRect/>
                      </a:stretch>
                    </pic:blipFill>
                    <pic:spPr>
                      <a:xfrm>
                        <a:off x="0" y="0"/>
                        <a:ext cx="5400040" cy="2219960"/>
                      </a:xfrm>
                      <a:prstGeom prst="rect">
                        <a:avLst/>
                      </a:prstGeom>
                    </pic:spPr>
                  </pic:pic>
                </a:graphicData>
              </a:graphic>
            </wp:inline>
          </w:drawing>
        </w:r>
      </w:moveFrom>
      <w:moveFromRangeEnd w:id="388"/>
    </w:p>
    <w:p w:rsidR="00FD19B3" w:rsidDel="00A27648" w:rsidRDefault="00FD19B3" w:rsidP="00FD19B3">
      <w:pPr>
        <w:pStyle w:val="Epgrafe"/>
        <w:jc w:val="center"/>
        <w:rPr>
          <w:del w:id="390" w:author="ivan del pino" w:date="2023-03-13T19:42:00Z"/>
          <w:color w:val="auto"/>
        </w:rPr>
      </w:pPr>
      <w:bookmarkStart w:id="391" w:name="_Toc125576648"/>
      <w:del w:id="392" w:author="ivan del pino" w:date="2023-03-13T19:42:00Z">
        <w:r w:rsidRPr="00FD19B3" w:rsidDel="00A27648">
          <w:rPr>
            <w:color w:val="auto"/>
          </w:rPr>
          <w:delText xml:space="preserve">Ilustración </w:delText>
        </w:r>
        <w:r w:rsidR="00D74588" w:rsidRPr="00FD19B3" w:rsidDel="00A27648">
          <w:rPr>
            <w:b w:val="0"/>
            <w:bCs w:val="0"/>
          </w:rPr>
          <w:fldChar w:fldCharType="begin"/>
        </w:r>
        <w:r w:rsidRPr="00FD19B3" w:rsidDel="00A27648">
          <w:rPr>
            <w:color w:val="auto"/>
          </w:rPr>
          <w:delInstrText xml:space="preserve"> SEQ Ilustración \* ARABIC </w:delInstrText>
        </w:r>
        <w:r w:rsidR="00D74588" w:rsidRPr="00FD19B3" w:rsidDel="00A27648">
          <w:rPr>
            <w:b w:val="0"/>
            <w:bCs w:val="0"/>
          </w:rPr>
          <w:fldChar w:fldCharType="separate"/>
        </w:r>
      </w:del>
      <w:del w:id="393" w:author="ivan del pino" w:date="2023-03-13T19:33:00Z">
        <w:r w:rsidR="00E118C8" w:rsidDel="009524BC">
          <w:rPr>
            <w:noProof/>
            <w:color w:val="auto"/>
          </w:rPr>
          <w:delText>12</w:delText>
        </w:r>
      </w:del>
      <w:del w:id="394" w:author="ivan del pino" w:date="2023-03-13T19:42:00Z">
        <w:r w:rsidR="00D74588" w:rsidRPr="00FD19B3" w:rsidDel="00A27648">
          <w:rPr>
            <w:b w:val="0"/>
            <w:bCs w:val="0"/>
          </w:rPr>
          <w:fldChar w:fldCharType="end"/>
        </w:r>
        <w:r w:rsidRPr="00FD19B3" w:rsidDel="00A27648">
          <w:rPr>
            <w:color w:val="auto"/>
          </w:rPr>
          <w:delText xml:space="preserve"> : </w:delText>
        </w:r>
        <w:r w:rsidR="00DB3A18" w:rsidDel="00A27648">
          <w:rPr>
            <w:color w:val="auto"/>
          </w:rPr>
          <w:delText>Clase Firebase.js</w:delText>
        </w:r>
        <w:bookmarkEnd w:id="391"/>
      </w:del>
    </w:p>
    <w:p w:rsidR="00475CDF" w:rsidRDefault="00475CDF" w:rsidP="00D20B93">
      <w:pPr>
        <w:pStyle w:val="Ttulo3"/>
      </w:pPr>
    </w:p>
    <w:p w:rsidR="00B9346B" w:rsidRDefault="00475CDF" w:rsidP="00D20B93">
      <w:pPr>
        <w:pStyle w:val="Ttulo3"/>
      </w:pPr>
      <w:bookmarkStart w:id="395" w:name="_Toc125576621"/>
      <w:r>
        <w:t>3.3.</w:t>
      </w:r>
      <w:r w:rsidR="00A9756A">
        <w:t>4</w:t>
      </w:r>
      <w:r>
        <w:t xml:space="preserve"> </w:t>
      </w:r>
      <w:commentRangeStart w:id="396"/>
      <w:r w:rsidR="00D93F05">
        <w:t xml:space="preserve">Desarrollo de la interfaz de </w:t>
      </w:r>
      <w:del w:id="397" w:author="ivan del pino" w:date="2023-03-13T19:51:00Z">
        <w:r w:rsidR="00D93F05" w:rsidDel="00F328ED">
          <w:delText>los menús</w:delText>
        </w:r>
        <w:bookmarkEnd w:id="395"/>
        <w:commentRangeEnd w:id="396"/>
        <w:r w:rsidR="00AE5C86" w:rsidDel="00F328ED">
          <w:rPr>
            <w:rStyle w:val="Refdecomentario"/>
            <w:rFonts w:ascii="Times New Roman" w:eastAsiaTheme="minorHAnsi" w:hAnsi="Times New Roman" w:cstheme="minorBidi"/>
            <w:b w:val="0"/>
            <w:bCs w:val="0"/>
          </w:rPr>
          <w:commentReference w:id="396"/>
        </w:r>
      </w:del>
      <w:ins w:id="398" w:author="ivan del pino" w:date="2023-03-13T19:51:00Z">
        <w:r w:rsidR="00F328ED">
          <w:t>las pantallas</w:t>
        </w:r>
      </w:ins>
    </w:p>
    <w:p w:rsidR="00B9346B" w:rsidRDefault="00B9346B" w:rsidP="00B9346B">
      <w:pPr>
        <w:jc w:val="both"/>
      </w:pPr>
      <w:r>
        <w:t xml:space="preserve">Una vez ya estaba elaborado el prototipo y la funcionalidad de Firebase implementada en el proyecto, el siguiente paso era decidir si continuar por la interfaz de los menús del tablero. Al ser más compleja la del tablero y parte de su </w:t>
      </w:r>
      <w:r>
        <w:lastRenderedPageBreak/>
        <w:t>funcionalidad iba a necesitar, para realizar pruebas</w:t>
      </w:r>
      <w:r w:rsidR="00330BCC">
        <w:t xml:space="preserve"> </w:t>
      </w:r>
      <w:r>
        <w:t>, que alguna</w:t>
      </w:r>
      <w:r w:rsidR="005F76C0">
        <w:t>s</w:t>
      </w:r>
      <w:r>
        <w:t xml:space="preserve"> funcionalidades de los menús estuviesen ya implementadas, </w:t>
      </w:r>
      <w:r w:rsidR="00330BCC">
        <w:t>se decidió</w:t>
      </w:r>
      <w:r>
        <w:t xml:space="preserve"> empezar por la interfaz de los menús aunque no incluyese funcionalidad primero, ya que así </w:t>
      </w:r>
      <w:r w:rsidR="00330BCC">
        <w:t xml:space="preserve">se </w:t>
      </w:r>
      <w:r>
        <w:t>podía tener una idea de cómo esta iba a ser incluida.</w:t>
      </w:r>
    </w:p>
    <w:p w:rsidR="00A47A9B" w:rsidRDefault="00330BCC" w:rsidP="00B9346B">
      <w:pPr>
        <w:jc w:val="both"/>
      </w:pPr>
      <w:r>
        <w:t>En primer lugar, se empezó</w:t>
      </w:r>
      <w:r w:rsidR="00A47A9B">
        <w:t xml:space="preserve"> por el menú principal, ya que esta era la más básica y </w:t>
      </w:r>
      <w:r>
        <w:t xml:space="preserve">se </w:t>
      </w:r>
      <w:r w:rsidR="00A47A9B">
        <w:t xml:space="preserve">pretendía seguir un orden que empezase al arrancar la aplicación del juego e ir avanzando poco a poco por los menús. </w:t>
      </w:r>
    </w:p>
    <w:p w:rsidR="0029369E" w:rsidRDefault="0098659C" w:rsidP="0029369E">
      <w:pPr>
        <w:keepNext/>
        <w:jc w:val="both"/>
      </w:pPr>
      <w:r>
        <w:t>Como se puede apreciar en la i</w:t>
      </w:r>
      <w:r w:rsidR="00A64974">
        <w:t>lustración 1</w:t>
      </w:r>
      <w:r w:rsidR="00B23ED4">
        <w:t>4</w:t>
      </w:r>
      <w:r w:rsidR="00A64974">
        <w:t>, la página cuenta con dos apartados diferentes, la parte inferior izquierda, donde se encuentran las pestañas de Historia, Instrucciones del juego, Objetos, Personajes y Mapa, donde, pulsando a cualquiera de estos, se accede a otra pestaña que proporciona información acerca del juego</w:t>
      </w:r>
      <w:r w:rsidR="0029369E">
        <w:t xml:space="preserve">, y la parte inferior derecha, que aparece jugar junto al botón de play. Pulsando </w:t>
      </w:r>
      <w:r w:rsidR="00BC1404">
        <w:t xml:space="preserve">en estos botones </w:t>
      </w:r>
      <w:r w:rsidR="0029369E">
        <w:t>accedes a la interfaz encargada de iniciar sesión dependiendo si eres profesor o estudiante.</w:t>
      </w:r>
    </w:p>
    <w:p w:rsidR="00BD6D76" w:rsidRDefault="00BD6D76" w:rsidP="0029369E">
      <w:pPr>
        <w:keepNext/>
        <w:jc w:val="both"/>
      </w:pPr>
      <w:r>
        <w:t xml:space="preserve">Todos estos accesos se han implementado utilizando la propiedad de HTML href, por lo que no ha sido necesario utilizar una clase Javascript para el menú principal, pero sí una clase CSS, ya que tenía un diseño único en toda la aplicación, </w:t>
      </w:r>
      <w:r w:rsidR="00BC1404">
        <w:t>así</w:t>
      </w:r>
      <w:r>
        <w:t xml:space="preserve"> que no era posible reutilizar un archivo CSS.</w:t>
      </w:r>
    </w:p>
    <w:p w:rsidR="0029369E" w:rsidRDefault="0029369E" w:rsidP="0029369E">
      <w:pPr>
        <w:keepNext/>
        <w:jc w:val="both"/>
      </w:pPr>
    </w:p>
    <w:p w:rsidR="0029369E" w:rsidRDefault="0029369E" w:rsidP="0029369E">
      <w:pPr>
        <w:keepNext/>
        <w:jc w:val="both"/>
      </w:pPr>
      <w:r>
        <w:rPr>
          <w:noProof/>
          <w:lang w:eastAsia="es-ES"/>
        </w:rPr>
        <w:drawing>
          <wp:inline distT="0" distB="0" distL="0" distR="0">
            <wp:extent cx="5400040" cy="2548255"/>
            <wp:effectExtent l="19050" t="0" r="0" b="0"/>
            <wp:docPr id="14" name="13 Imagen" descr="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23" cstate="print"/>
                    <a:stretch>
                      <a:fillRect/>
                    </a:stretch>
                  </pic:blipFill>
                  <pic:spPr>
                    <a:xfrm>
                      <a:off x="0" y="0"/>
                      <a:ext cx="5400040" cy="2548255"/>
                    </a:xfrm>
                    <a:prstGeom prst="rect">
                      <a:avLst/>
                    </a:prstGeom>
                  </pic:spPr>
                </pic:pic>
              </a:graphicData>
            </a:graphic>
          </wp:inline>
        </w:drawing>
      </w:r>
    </w:p>
    <w:p w:rsidR="00B9346B" w:rsidRDefault="0029369E" w:rsidP="0029369E">
      <w:pPr>
        <w:pStyle w:val="Epgrafe"/>
        <w:jc w:val="center"/>
        <w:rPr>
          <w:color w:val="auto"/>
        </w:rPr>
      </w:pPr>
      <w:bookmarkStart w:id="399" w:name="_Toc125576649"/>
      <w:r w:rsidRPr="0029369E">
        <w:rPr>
          <w:color w:val="auto"/>
        </w:rPr>
        <w:t xml:space="preserve">Ilustración </w:t>
      </w:r>
      <w:r w:rsidR="00E21ED4">
        <w:rPr>
          <w:color w:val="auto"/>
        </w:rPr>
        <w:t>14</w:t>
      </w:r>
      <w:r w:rsidRPr="0029369E">
        <w:rPr>
          <w:color w:val="auto"/>
        </w:rPr>
        <w:t>: Menú Principal</w:t>
      </w:r>
      <w:bookmarkEnd w:id="399"/>
    </w:p>
    <w:p w:rsidR="00BD6D76" w:rsidRDefault="00BD6D76" w:rsidP="00BD6D76"/>
    <w:p w:rsidR="00BD6D76" w:rsidRDefault="00BD6D76" w:rsidP="00BD6D76">
      <w:pPr>
        <w:jc w:val="both"/>
      </w:pPr>
      <w:r>
        <w:t xml:space="preserve">En los apartados de </w:t>
      </w:r>
      <w:r w:rsidR="008B796F">
        <w:t>Objetos</w:t>
      </w:r>
      <w:r>
        <w:t>, Introstrucciones y Mapa, se accede a cada página correspondiente y de esta solo puedes ver la información correspondiente o desplazar al menú principal.</w:t>
      </w:r>
    </w:p>
    <w:p w:rsidR="008B796F" w:rsidRDefault="008B796F" w:rsidP="00BD6D76">
      <w:pPr>
        <w:jc w:val="both"/>
      </w:pPr>
      <w:r>
        <w:lastRenderedPageBreak/>
        <w:t>En el apartado instrucciones, como su propio nombre indica, vienen detalladas las instrucciones del juego, ya que aunque el juego es básico y muy intuitivo, los jugadores puedan irse familiarizando con él en cuanto a conceptos básicos (los elementos más específicos también están incluidos en este, pero se podrán volver a recordar en la página tablero, para que resulte menos tedioso para el usuario poder acceder a esa información cuando la requiera)</w:t>
      </w:r>
      <w:r w:rsidR="0098659C">
        <w:t xml:space="preserve"> Estas reglas se pueden observar en la ilustración 1</w:t>
      </w:r>
      <w:r w:rsidR="00B23ED4">
        <w:t>5</w:t>
      </w:r>
      <w:r>
        <w:t>.</w:t>
      </w:r>
    </w:p>
    <w:p w:rsidR="008B796F" w:rsidRDefault="008B796F" w:rsidP="00BD6D76">
      <w:pPr>
        <w:jc w:val="both"/>
      </w:pPr>
    </w:p>
    <w:p w:rsidR="008B796F" w:rsidRDefault="00BD6D76" w:rsidP="008B796F">
      <w:pPr>
        <w:keepNext/>
        <w:jc w:val="both"/>
      </w:pPr>
      <w:r>
        <w:rPr>
          <w:noProof/>
          <w:lang w:eastAsia="es-ES"/>
        </w:rPr>
        <w:drawing>
          <wp:inline distT="0" distB="0" distL="0" distR="0">
            <wp:extent cx="5400040" cy="2560320"/>
            <wp:effectExtent l="19050" t="0" r="0" b="0"/>
            <wp:docPr id="15" name="14 Imagen" descr="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4" cstate="print"/>
                    <a:stretch>
                      <a:fillRect/>
                    </a:stretch>
                  </pic:blipFill>
                  <pic:spPr>
                    <a:xfrm>
                      <a:off x="0" y="0"/>
                      <a:ext cx="5400040" cy="2560320"/>
                    </a:xfrm>
                    <a:prstGeom prst="rect">
                      <a:avLst/>
                    </a:prstGeom>
                  </pic:spPr>
                </pic:pic>
              </a:graphicData>
            </a:graphic>
          </wp:inline>
        </w:drawing>
      </w:r>
    </w:p>
    <w:p w:rsidR="008B796F" w:rsidRDefault="008B796F" w:rsidP="008B796F">
      <w:pPr>
        <w:pStyle w:val="Epgrafe"/>
        <w:jc w:val="center"/>
        <w:rPr>
          <w:color w:val="auto"/>
        </w:rPr>
      </w:pPr>
      <w:bookmarkStart w:id="400" w:name="_Toc125576650"/>
      <w:r w:rsidRPr="008B796F">
        <w:rPr>
          <w:color w:val="auto"/>
        </w:rPr>
        <w:t xml:space="preserve">Ilustración </w:t>
      </w:r>
      <w:r w:rsidR="00D74588" w:rsidRPr="008B796F">
        <w:rPr>
          <w:color w:val="auto"/>
        </w:rPr>
        <w:fldChar w:fldCharType="begin"/>
      </w:r>
      <w:r w:rsidRPr="008B796F">
        <w:rPr>
          <w:color w:val="auto"/>
        </w:rPr>
        <w:instrText xml:space="preserve"> SEQ Ilustración \* ARABIC </w:instrText>
      </w:r>
      <w:r w:rsidR="00D74588" w:rsidRPr="008B796F">
        <w:rPr>
          <w:color w:val="auto"/>
        </w:rPr>
        <w:fldChar w:fldCharType="separate"/>
      </w:r>
      <w:ins w:id="401" w:author="ivan del pino" w:date="2023-03-13T19:33:00Z">
        <w:r w:rsidR="009524BC">
          <w:rPr>
            <w:noProof/>
            <w:color w:val="auto"/>
          </w:rPr>
          <w:t>15</w:t>
        </w:r>
      </w:ins>
      <w:del w:id="402" w:author="ivan del pino" w:date="2023-03-13T19:33:00Z">
        <w:r w:rsidR="00E118C8" w:rsidDel="009524BC">
          <w:rPr>
            <w:noProof/>
            <w:color w:val="auto"/>
          </w:rPr>
          <w:delText>14</w:delText>
        </w:r>
      </w:del>
      <w:r w:rsidR="00D74588" w:rsidRPr="008B796F">
        <w:rPr>
          <w:color w:val="auto"/>
        </w:rPr>
        <w:fldChar w:fldCharType="end"/>
      </w:r>
      <w:del w:id="403" w:author="ivan del pino" w:date="2023-03-19T10:59:00Z">
        <w:r w:rsidRPr="008B796F" w:rsidDel="00E21ED4">
          <w:rPr>
            <w:color w:val="auto"/>
          </w:rPr>
          <w:delText xml:space="preserve"> </w:delText>
        </w:r>
      </w:del>
      <w:r w:rsidRPr="008B796F">
        <w:rPr>
          <w:color w:val="auto"/>
        </w:rPr>
        <w:t>: Instrucciones</w:t>
      </w:r>
      <w:bookmarkEnd w:id="400"/>
    </w:p>
    <w:p w:rsidR="008B796F" w:rsidRPr="008B796F" w:rsidRDefault="008B796F" w:rsidP="008B796F"/>
    <w:p w:rsidR="008B796F" w:rsidRPr="008B796F" w:rsidRDefault="008B796F" w:rsidP="008B796F">
      <w:pPr>
        <w:jc w:val="both"/>
      </w:pPr>
      <w:r>
        <w:t>En el apartado mapa, se introduce un pequeño mapa al juego</w:t>
      </w:r>
      <w:r w:rsidR="0098659C">
        <w:t xml:space="preserve"> (ilustración 1</w:t>
      </w:r>
      <w:r w:rsidR="00B23ED4">
        <w:t>6</w:t>
      </w:r>
      <w:r w:rsidR="0098659C">
        <w:t>)</w:t>
      </w:r>
      <w:r>
        <w:t>, que únicamente sirve para aportar algo de historia al juego.</w:t>
      </w:r>
    </w:p>
    <w:p w:rsidR="008B796F" w:rsidRPr="008B796F" w:rsidRDefault="008B796F" w:rsidP="008B796F"/>
    <w:p w:rsidR="008B796F" w:rsidRDefault="00BD6D76" w:rsidP="008B796F">
      <w:pPr>
        <w:keepNext/>
        <w:jc w:val="both"/>
      </w:pPr>
      <w:r>
        <w:rPr>
          <w:noProof/>
          <w:lang w:eastAsia="es-ES"/>
        </w:rPr>
        <w:lastRenderedPageBreak/>
        <w:drawing>
          <wp:inline distT="0" distB="0" distL="0" distR="0">
            <wp:extent cx="5400040" cy="2550795"/>
            <wp:effectExtent l="19050" t="0" r="0" b="0"/>
            <wp:docPr id="16" name="15 Imagen"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png"/>
                    <pic:cNvPicPr/>
                  </pic:nvPicPr>
                  <pic:blipFill>
                    <a:blip r:embed="rId25" cstate="print"/>
                    <a:stretch>
                      <a:fillRect/>
                    </a:stretch>
                  </pic:blipFill>
                  <pic:spPr>
                    <a:xfrm>
                      <a:off x="0" y="0"/>
                      <a:ext cx="5400040" cy="2550795"/>
                    </a:xfrm>
                    <a:prstGeom prst="rect">
                      <a:avLst/>
                    </a:prstGeom>
                  </pic:spPr>
                </pic:pic>
              </a:graphicData>
            </a:graphic>
          </wp:inline>
        </w:drawing>
      </w:r>
    </w:p>
    <w:p w:rsidR="008B796F" w:rsidRDefault="008B796F" w:rsidP="008B796F">
      <w:pPr>
        <w:pStyle w:val="Epgrafe"/>
        <w:jc w:val="center"/>
        <w:rPr>
          <w:color w:val="auto"/>
        </w:rPr>
      </w:pPr>
      <w:bookmarkStart w:id="404" w:name="_Toc125576651"/>
      <w:r w:rsidRPr="008B796F">
        <w:rPr>
          <w:color w:val="auto"/>
        </w:rPr>
        <w:t xml:space="preserve">Ilustración </w:t>
      </w:r>
      <w:r w:rsidR="00D74588" w:rsidRPr="008B796F">
        <w:rPr>
          <w:color w:val="auto"/>
        </w:rPr>
        <w:fldChar w:fldCharType="begin"/>
      </w:r>
      <w:r w:rsidRPr="008B796F">
        <w:rPr>
          <w:color w:val="auto"/>
        </w:rPr>
        <w:instrText xml:space="preserve"> SEQ Ilustración \* ARABIC </w:instrText>
      </w:r>
      <w:r w:rsidR="00D74588" w:rsidRPr="008B796F">
        <w:rPr>
          <w:color w:val="auto"/>
        </w:rPr>
        <w:fldChar w:fldCharType="separate"/>
      </w:r>
      <w:ins w:id="405" w:author="ivan del pino" w:date="2023-03-13T19:33:00Z">
        <w:r w:rsidR="009524BC">
          <w:rPr>
            <w:noProof/>
            <w:color w:val="auto"/>
          </w:rPr>
          <w:t>16</w:t>
        </w:r>
      </w:ins>
      <w:r w:rsidR="00D74588" w:rsidRPr="008B796F">
        <w:rPr>
          <w:color w:val="auto"/>
        </w:rPr>
        <w:fldChar w:fldCharType="end"/>
      </w:r>
      <w:r w:rsidRPr="008B796F">
        <w:rPr>
          <w:color w:val="auto"/>
        </w:rPr>
        <w:t xml:space="preserve"> : Mapa</w:t>
      </w:r>
      <w:bookmarkEnd w:id="404"/>
    </w:p>
    <w:p w:rsidR="008B796F" w:rsidRDefault="008B796F" w:rsidP="008B796F">
      <w:pPr>
        <w:jc w:val="both"/>
      </w:pPr>
    </w:p>
    <w:p w:rsidR="008B796F" w:rsidRDefault="008B796F" w:rsidP="008B796F">
      <w:pPr>
        <w:jc w:val="both"/>
      </w:pPr>
      <w:r>
        <w:t>En objetos, se describen las ventajas que nos proporcionan estos una vez</w:t>
      </w:r>
      <w:r w:rsidR="0098659C">
        <w:t xml:space="preserve"> hayan sido</w:t>
      </w:r>
      <w:r>
        <w:t xml:space="preserve"> conseguido en la partida</w:t>
      </w:r>
      <w:r w:rsidR="0098659C">
        <w:t>, como se muestra en la ilustración 1</w:t>
      </w:r>
      <w:r w:rsidR="00B23ED4">
        <w:t>7</w:t>
      </w:r>
      <w:r>
        <w:t xml:space="preserve">. A esta información también se puede acceder a través de tablero, </w:t>
      </w:r>
      <w:r w:rsidR="0098659C">
        <w:t>de forma que es</w:t>
      </w:r>
      <w:r>
        <w:t xml:space="preserve"> más accesible.</w:t>
      </w:r>
    </w:p>
    <w:p w:rsidR="008B796F" w:rsidRPr="008B796F" w:rsidRDefault="008B796F" w:rsidP="008B796F">
      <w:pPr>
        <w:jc w:val="both"/>
      </w:pPr>
    </w:p>
    <w:p w:rsidR="008B796F" w:rsidRDefault="00BD6D76" w:rsidP="008B796F">
      <w:pPr>
        <w:keepNext/>
        <w:jc w:val="both"/>
      </w:pPr>
      <w:r>
        <w:rPr>
          <w:noProof/>
          <w:lang w:eastAsia="es-ES"/>
        </w:rPr>
        <w:drawing>
          <wp:inline distT="0" distB="0" distL="0" distR="0">
            <wp:extent cx="5400040" cy="2570480"/>
            <wp:effectExtent l="19050" t="0" r="0" b="0"/>
            <wp:docPr id="17" name="16 Imagen" desc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26" cstate="print"/>
                    <a:stretch>
                      <a:fillRect/>
                    </a:stretch>
                  </pic:blipFill>
                  <pic:spPr>
                    <a:xfrm>
                      <a:off x="0" y="0"/>
                      <a:ext cx="5400040" cy="2570480"/>
                    </a:xfrm>
                    <a:prstGeom prst="rect">
                      <a:avLst/>
                    </a:prstGeom>
                  </pic:spPr>
                </pic:pic>
              </a:graphicData>
            </a:graphic>
          </wp:inline>
        </w:drawing>
      </w:r>
    </w:p>
    <w:p w:rsidR="00BD6D76" w:rsidRDefault="008B796F" w:rsidP="008B796F">
      <w:pPr>
        <w:pStyle w:val="Epgrafe"/>
        <w:jc w:val="center"/>
        <w:rPr>
          <w:color w:val="auto"/>
        </w:rPr>
      </w:pPr>
      <w:bookmarkStart w:id="406" w:name="_Toc125576652"/>
      <w:r w:rsidRPr="008B796F">
        <w:rPr>
          <w:color w:val="auto"/>
        </w:rPr>
        <w:t xml:space="preserve">Ilustración </w:t>
      </w:r>
      <w:r w:rsidR="00D74588" w:rsidRPr="008B796F">
        <w:rPr>
          <w:color w:val="auto"/>
        </w:rPr>
        <w:fldChar w:fldCharType="begin"/>
      </w:r>
      <w:r w:rsidRPr="008B796F">
        <w:rPr>
          <w:color w:val="auto"/>
        </w:rPr>
        <w:instrText xml:space="preserve"> SEQ Ilustración \* ARABIC </w:instrText>
      </w:r>
      <w:r w:rsidR="00D74588" w:rsidRPr="008B796F">
        <w:rPr>
          <w:color w:val="auto"/>
        </w:rPr>
        <w:fldChar w:fldCharType="separate"/>
      </w:r>
      <w:ins w:id="407" w:author="ivan del pino" w:date="2023-03-13T19:33:00Z">
        <w:r w:rsidR="009524BC">
          <w:rPr>
            <w:noProof/>
            <w:color w:val="auto"/>
          </w:rPr>
          <w:t>17</w:t>
        </w:r>
      </w:ins>
      <w:del w:id="408" w:author="ivan del pino" w:date="2023-03-13T19:33:00Z">
        <w:r w:rsidR="00E118C8" w:rsidDel="009524BC">
          <w:rPr>
            <w:noProof/>
            <w:color w:val="auto"/>
          </w:rPr>
          <w:delText>16</w:delText>
        </w:r>
      </w:del>
      <w:r w:rsidR="00D74588" w:rsidRPr="008B796F">
        <w:rPr>
          <w:color w:val="auto"/>
        </w:rPr>
        <w:fldChar w:fldCharType="end"/>
      </w:r>
      <w:r w:rsidRPr="008B796F">
        <w:rPr>
          <w:color w:val="auto"/>
        </w:rPr>
        <w:t xml:space="preserve"> : Objetos</w:t>
      </w:r>
      <w:bookmarkEnd w:id="406"/>
    </w:p>
    <w:p w:rsidR="00E8451D" w:rsidRDefault="00E8451D" w:rsidP="00E8451D"/>
    <w:p w:rsidR="00E8451D" w:rsidRDefault="00E8451D" w:rsidP="00E8451D">
      <w:pPr>
        <w:jc w:val="both"/>
      </w:pPr>
      <w:r>
        <w:t>En la página de personajes, como se ve en la Ilustración 1</w:t>
      </w:r>
      <w:r w:rsidR="00B23ED4">
        <w:t>8</w:t>
      </w:r>
      <w:r>
        <w:t xml:space="preserve">, se pueden ver los diferentes personajes con el equipo al que pertenecen. Al pulsar en estos, </w:t>
      </w:r>
      <w:r w:rsidR="00EA10F2">
        <w:t>se accede</w:t>
      </w:r>
      <w:r>
        <w:t xml:space="preserve"> a ver todos los personajes con las ventajas que estos ofrecen.</w:t>
      </w:r>
    </w:p>
    <w:p w:rsidR="00E8451D" w:rsidRDefault="00E8451D" w:rsidP="00E8451D">
      <w:pPr>
        <w:jc w:val="both"/>
      </w:pPr>
    </w:p>
    <w:p w:rsidR="00E8451D" w:rsidRDefault="00E8451D" w:rsidP="00E8451D">
      <w:pPr>
        <w:keepNext/>
        <w:jc w:val="both"/>
      </w:pPr>
      <w:r>
        <w:rPr>
          <w:noProof/>
          <w:lang w:eastAsia="es-ES"/>
        </w:rPr>
        <w:lastRenderedPageBreak/>
        <w:drawing>
          <wp:inline distT="0" distB="0" distL="0" distR="0">
            <wp:extent cx="5400040" cy="2466340"/>
            <wp:effectExtent l="19050" t="0" r="0" b="0"/>
            <wp:docPr id="18" name="17 Imagen" descr="pers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png"/>
                    <pic:cNvPicPr/>
                  </pic:nvPicPr>
                  <pic:blipFill>
                    <a:blip r:embed="rId27" cstate="print"/>
                    <a:stretch>
                      <a:fillRect/>
                    </a:stretch>
                  </pic:blipFill>
                  <pic:spPr>
                    <a:xfrm>
                      <a:off x="0" y="0"/>
                      <a:ext cx="5400040" cy="2466340"/>
                    </a:xfrm>
                    <a:prstGeom prst="rect">
                      <a:avLst/>
                    </a:prstGeom>
                  </pic:spPr>
                </pic:pic>
              </a:graphicData>
            </a:graphic>
          </wp:inline>
        </w:drawing>
      </w:r>
    </w:p>
    <w:p w:rsidR="00E8451D" w:rsidRDefault="00E8451D" w:rsidP="00E8451D">
      <w:pPr>
        <w:pStyle w:val="Epgrafe"/>
        <w:jc w:val="center"/>
        <w:rPr>
          <w:color w:val="auto"/>
        </w:rPr>
      </w:pPr>
      <w:bookmarkStart w:id="409" w:name="_Toc125576653"/>
      <w:r w:rsidRPr="00E8451D">
        <w:rPr>
          <w:color w:val="auto"/>
        </w:rPr>
        <w:t xml:space="preserve">Ilustración </w:t>
      </w:r>
      <w:r w:rsidR="00D74588" w:rsidRPr="00E8451D">
        <w:rPr>
          <w:color w:val="auto"/>
        </w:rPr>
        <w:fldChar w:fldCharType="begin"/>
      </w:r>
      <w:r w:rsidRPr="00E8451D">
        <w:rPr>
          <w:color w:val="auto"/>
        </w:rPr>
        <w:instrText xml:space="preserve"> SEQ Ilustración \* ARABIC </w:instrText>
      </w:r>
      <w:r w:rsidR="00D74588" w:rsidRPr="00E8451D">
        <w:rPr>
          <w:color w:val="auto"/>
        </w:rPr>
        <w:fldChar w:fldCharType="separate"/>
      </w:r>
      <w:ins w:id="410" w:author="ivan del pino" w:date="2023-03-13T19:33:00Z">
        <w:r w:rsidR="009524BC">
          <w:rPr>
            <w:noProof/>
            <w:color w:val="auto"/>
          </w:rPr>
          <w:t>18</w:t>
        </w:r>
      </w:ins>
      <w:del w:id="411" w:author="ivan del pino" w:date="2023-03-13T19:33:00Z">
        <w:r w:rsidR="00E118C8" w:rsidDel="009524BC">
          <w:rPr>
            <w:noProof/>
            <w:color w:val="auto"/>
          </w:rPr>
          <w:delText>17</w:delText>
        </w:r>
      </w:del>
      <w:r w:rsidR="00D74588" w:rsidRPr="00E8451D">
        <w:rPr>
          <w:color w:val="auto"/>
        </w:rPr>
        <w:fldChar w:fldCharType="end"/>
      </w:r>
      <w:r w:rsidRPr="00E8451D">
        <w:rPr>
          <w:color w:val="auto"/>
        </w:rPr>
        <w:t xml:space="preserve"> : Personajes</w:t>
      </w:r>
      <w:bookmarkEnd w:id="409"/>
    </w:p>
    <w:p w:rsidR="00E8451D" w:rsidRDefault="00E8451D" w:rsidP="00E8451D">
      <w:pPr>
        <w:keepNext/>
      </w:pPr>
      <w:r>
        <w:rPr>
          <w:noProof/>
          <w:lang w:eastAsia="es-ES"/>
        </w:rPr>
        <w:drawing>
          <wp:inline distT="0" distB="0" distL="0" distR="0">
            <wp:extent cx="5400040" cy="2475230"/>
            <wp:effectExtent l="19050" t="0" r="0" b="0"/>
            <wp:docPr id="21" name="19 Imagen" descr="personajes 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zombies.png"/>
                    <pic:cNvPicPr/>
                  </pic:nvPicPr>
                  <pic:blipFill>
                    <a:blip r:embed="rId28" cstate="print"/>
                    <a:stretch>
                      <a:fillRect/>
                    </a:stretch>
                  </pic:blipFill>
                  <pic:spPr>
                    <a:xfrm>
                      <a:off x="0" y="0"/>
                      <a:ext cx="5400040" cy="2475230"/>
                    </a:xfrm>
                    <a:prstGeom prst="rect">
                      <a:avLst/>
                    </a:prstGeom>
                  </pic:spPr>
                </pic:pic>
              </a:graphicData>
            </a:graphic>
          </wp:inline>
        </w:drawing>
      </w:r>
    </w:p>
    <w:p w:rsidR="00E8451D" w:rsidRPr="00E8451D" w:rsidRDefault="00E8451D" w:rsidP="00E8451D">
      <w:pPr>
        <w:pStyle w:val="Epgrafe"/>
        <w:jc w:val="center"/>
        <w:rPr>
          <w:color w:val="auto"/>
        </w:rPr>
      </w:pPr>
      <w:bookmarkStart w:id="412" w:name="_Toc125576654"/>
      <w:r w:rsidRPr="00E8451D">
        <w:rPr>
          <w:color w:val="auto"/>
        </w:rPr>
        <w:t xml:space="preserve">Ilustración </w:t>
      </w:r>
      <w:r w:rsidR="00D74588" w:rsidRPr="00E8451D">
        <w:rPr>
          <w:color w:val="auto"/>
        </w:rPr>
        <w:fldChar w:fldCharType="begin"/>
      </w:r>
      <w:r w:rsidRPr="00E8451D">
        <w:rPr>
          <w:color w:val="auto"/>
        </w:rPr>
        <w:instrText xml:space="preserve"> SEQ Ilustración \* ARABIC </w:instrText>
      </w:r>
      <w:r w:rsidR="00D74588" w:rsidRPr="00E8451D">
        <w:rPr>
          <w:color w:val="auto"/>
        </w:rPr>
        <w:fldChar w:fldCharType="separate"/>
      </w:r>
      <w:ins w:id="413" w:author="ivan del pino" w:date="2023-03-13T19:33:00Z">
        <w:r w:rsidR="009524BC">
          <w:rPr>
            <w:noProof/>
            <w:color w:val="auto"/>
          </w:rPr>
          <w:t>19</w:t>
        </w:r>
      </w:ins>
      <w:del w:id="414" w:author="ivan del pino" w:date="2023-03-13T19:33:00Z">
        <w:r w:rsidR="00E118C8" w:rsidDel="009524BC">
          <w:rPr>
            <w:noProof/>
            <w:color w:val="auto"/>
          </w:rPr>
          <w:delText>18</w:delText>
        </w:r>
      </w:del>
      <w:r w:rsidR="00D74588" w:rsidRPr="00E8451D">
        <w:rPr>
          <w:color w:val="auto"/>
        </w:rPr>
        <w:fldChar w:fldCharType="end"/>
      </w:r>
      <w:r w:rsidRPr="00E8451D">
        <w:rPr>
          <w:color w:val="auto"/>
        </w:rPr>
        <w:t xml:space="preserve"> : Personajes equipo Zombie</w:t>
      </w:r>
      <w:bookmarkEnd w:id="412"/>
    </w:p>
    <w:p w:rsidR="00E8451D" w:rsidRPr="00E8451D" w:rsidRDefault="00E8451D" w:rsidP="00E8451D"/>
    <w:p w:rsidR="00E8451D" w:rsidRDefault="00E8451D" w:rsidP="00E8451D">
      <w:pPr>
        <w:keepNext/>
      </w:pPr>
      <w:r>
        <w:rPr>
          <w:noProof/>
          <w:lang w:eastAsia="es-ES"/>
        </w:rPr>
        <w:lastRenderedPageBreak/>
        <w:drawing>
          <wp:inline distT="0" distB="0" distL="0" distR="0">
            <wp:extent cx="5400040" cy="2483485"/>
            <wp:effectExtent l="19050" t="0" r="0" b="0"/>
            <wp:docPr id="19" name="18 Imagen" descr="personaje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jes humanos.png"/>
                    <pic:cNvPicPr/>
                  </pic:nvPicPr>
                  <pic:blipFill>
                    <a:blip r:embed="rId29" cstate="print"/>
                    <a:stretch>
                      <a:fillRect/>
                    </a:stretch>
                  </pic:blipFill>
                  <pic:spPr>
                    <a:xfrm>
                      <a:off x="0" y="0"/>
                      <a:ext cx="5400040" cy="2483485"/>
                    </a:xfrm>
                    <a:prstGeom prst="rect">
                      <a:avLst/>
                    </a:prstGeom>
                  </pic:spPr>
                </pic:pic>
              </a:graphicData>
            </a:graphic>
          </wp:inline>
        </w:drawing>
      </w:r>
    </w:p>
    <w:p w:rsidR="00E8451D" w:rsidRDefault="00E8451D" w:rsidP="00E8451D">
      <w:pPr>
        <w:pStyle w:val="Epgrafe"/>
        <w:jc w:val="center"/>
        <w:rPr>
          <w:color w:val="auto"/>
        </w:rPr>
      </w:pPr>
      <w:bookmarkStart w:id="415" w:name="_Toc125576655"/>
      <w:r w:rsidRPr="00E8451D">
        <w:rPr>
          <w:color w:val="auto"/>
        </w:rPr>
        <w:t xml:space="preserve">Ilustración </w:t>
      </w:r>
      <w:r w:rsidR="00D74588" w:rsidRPr="00E8451D">
        <w:rPr>
          <w:color w:val="auto"/>
        </w:rPr>
        <w:fldChar w:fldCharType="begin"/>
      </w:r>
      <w:r w:rsidRPr="00E8451D">
        <w:rPr>
          <w:color w:val="auto"/>
        </w:rPr>
        <w:instrText xml:space="preserve"> SEQ Ilustración \* ARABIC </w:instrText>
      </w:r>
      <w:r w:rsidR="00D74588" w:rsidRPr="00E8451D">
        <w:rPr>
          <w:color w:val="auto"/>
        </w:rPr>
        <w:fldChar w:fldCharType="separate"/>
      </w:r>
      <w:ins w:id="416" w:author="ivan del pino" w:date="2023-03-13T19:33:00Z">
        <w:r w:rsidR="009524BC">
          <w:rPr>
            <w:noProof/>
            <w:color w:val="auto"/>
          </w:rPr>
          <w:t>20</w:t>
        </w:r>
      </w:ins>
      <w:del w:id="417" w:author="ivan del pino" w:date="2023-03-13T19:33:00Z">
        <w:r w:rsidR="00E118C8" w:rsidDel="009524BC">
          <w:rPr>
            <w:noProof/>
            <w:color w:val="auto"/>
          </w:rPr>
          <w:delText>19</w:delText>
        </w:r>
      </w:del>
      <w:r w:rsidR="00D74588" w:rsidRPr="00E8451D">
        <w:rPr>
          <w:color w:val="auto"/>
        </w:rPr>
        <w:fldChar w:fldCharType="end"/>
      </w:r>
      <w:r w:rsidRPr="00E8451D">
        <w:rPr>
          <w:color w:val="auto"/>
        </w:rPr>
        <w:t xml:space="preserve"> : Personajes equipo La Resistencia</w:t>
      </w:r>
      <w:bookmarkEnd w:id="415"/>
    </w:p>
    <w:p w:rsidR="00D307E1" w:rsidRDefault="00D307E1" w:rsidP="00D307E1">
      <w:pPr>
        <w:jc w:val="both"/>
      </w:pPr>
      <w:r>
        <w:t xml:space="preserve">En cuanto a la pestaña historia, </w:t>
      </w:r>
      <w:ins w:id="418" w:author="ivan del pino" w:date="2023-03-13T19:57:00Z">
        <w:r w:rsidR="00B23ED4">
          <w:t>tiene el apartado</w:t>
        </w:r>
      </w:ins>
      <w:commentRangeStart w:id="419"/>
      <w:del w:id="420" w:author="ivan del pino" w:date="2023-03-13T19:57:00Z">
        <w:r w:rsidR="009A5B57" w:rsidDel="00B23ED4">
          <w:delText>se ha</w:delText>
        </w:r>
        <w:r w:rsidDel="00B23ED4">
          <w:delText xml:space="preserve"> implementado dos pequeñas funciones </w:delText>
        </w:r>
        <w:commentRangeEnd w:id="419"/>
        <w:r w:rsidR="00105531" w:rsidDel="00B23ED4">
          <w:rPr>
            <w:rStyle w:val="Refdecomentario"/>
          </w:rPr>
          <w:commentReference w:id="419"/>
        </w:r>
        <w:r w:rsidDel="00B23ED4">
          <w:delText xml:space="preserve">en Javascript. La primera se activa al pulsar en </w:delText>
        </w:r>
      </w:del>
      <w:r>
        <w:t xml:space="preserve">+ Info, </w:t>
      </w:r>
      <w:del w:id="421" w:author="ivan del pino" w:date="2023-03-13T19:57:00Z">
        <w:r w:rsidDel="00B23ED4">
          <w:delText xml:space="preserve">y </w:delText>
        </w:r>
      </w:del>
      <w:ins w:id="422" w:author="ivan del pino" w:date="2023-03-13T19:57:00Z">
        <w:r w:rsidR="00B23ED4">
          <w:t xml:space="preserve">que al pulsar, </w:t>
        </w:r>
      </w:ins>
      <w:r>
        <w:t xml:space="preserve">se abre una pequeña ventana con más información acerca de la historia del </w:t>
      </w:r>
      <w:del w:id="423" w:author="ivan del pino" w:date="2023-03-13T19:57:00Z">
        <w:r w:rsidDel="00B23ED4">
          <w:delText xml:space="preserve">juego, y otra que al pulsar el botón en este mensaje de cerrar, la ventana se cierre. </w:delText>
        </w:r>
      </w:del>
      <w:r>
        <w:t>Esta pestaña se puede observar después de haber pulsado + Info en la Ilustración 2</w:t>
      </w:r>
      <w:r w:rsidR="00B23ED4">
        <w:t>1</w:t>
      </w:r>
      <w:r>
        <w:t>.</w:t>
      </w:r>
    </w:p>
    <w:p w:rsidR="00D307E1" w:rsidRDefault="00D307E1" w:rsidP="00D307E1">
      <w:pPr>
        <w:jc w:val="both"/>
      </w:pPr>
      <w:r>
        <w:br/>
      </w:r>
    </w:p>
    <w:p w:rsidR="00D307E1" w:rsidRDefault="00D307E1" w:rsidP="00D307E1">
      <w:pPr>
        <w:keepNext/>
      </w:pPr>
      <w:r>
        <w:rPr>
          <w:noProof/>
          <w:lang w:eastAsia="es-ES"/>
        </w:rPr>
        <w:drawing>
          <wp:inline distT="0" distB="0" distL="0" distR="0">
            <wp:extent cx="5400040" cy="2550795"/>
            <wp:effectExtent l="19050" t="0" r="0" b="0"/>
            <wp:docPr id="22" name="21 Imagen" desc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png"/>
                    <pic:cNvPicPr/>
                  </pic:nvPicPr>
                  <pic:blipFill>
                    <a:blip r:embed="rId30" cstate="print"/>
                    <a:stretch>
                      <a:fillRect/>
                    </a:stretch>
                  </pic:blipFill>
                  <pic:spPr>
                    <a:xfrm>
                      <a:off x="0" y="0"/>
                      <a:ext cx="5400040" cy="2550795"/>
                    </a:xfrm>
                    <a:prstGeom prst="rect">
                      <a:avLst/>
                    </a:prstGeom>
                  </pic:spPr>
                </pic:pic>
              </a:graphicData>
            </a:graphic>
          </wp:inline>
        </w:drawing>
      </w:r>
    </w:p>
    <w:p w:rsidR="00D307E1" w:rsidRDefault="00D307E1" w:rsidP="00276EEE">
      <w:pPr>
        <w:pStyle w:val="Epgrafe"/>
        <w:jc w:val="center"/>
        <w:rPr>
          <w:color w:val="auto"/>
        </w:rPr>
      </w:pPr>
      <w:bookmarkStart w:id="424" w:name="_Toc125576656"/>
      <w:r w:rsidRPr="00D307E1">
        <w:rPr>
          <w:color w:val="auto"/>
        </w:rPr>
        <w:t xml:space="preserve">Ilustración </w:t>
      </w:r>
      <w:r w:rsidR="00D74588" w:rsidRPr="00D307E1">
        <w:rPr>
          <w:color w:val="auto"/>
        </w:rPr>
        <w:fldChar w:fldCharType="begin"/>
      </w:r>
      <w:r w:rsidRPr="00D307E1">
        <w:rPr>
          <w:color w:val="auto"/>
        </w:rPr>
        <w:instrText xml:space="preserve"> SEQ Ilustración \* ARABIC </w:instrText>
      </w:r>
      <w:r w:rsidR="00D74588" w:rsidRPr="00D307E1">
        <w:rPr>
          <w:color w:val="auto"/>
        </w:rPr>
        <w:fldChar w:fldCharType="separate"/>
      </w:r>
      <w:ins w:id="425" w:author="ivan del pino" w:date="2023-03-13T19:33:00Z">
        <w:r w:rsidR="009524BC">
          <w:rPr>
            <w:noProof/>
            <w:color w:val="auto"/>
          </w:rPr>
          <w:t>21</w:t>
        </w:r>
      </w:ins>
      <w:del w:id="426" w:author="ivan del pino" w:date="2023-03-13T19:33:00Z">
        <w:r w:rsidR="00E118C8" w:rsidDel="009524BC">
          <w:rPr>
            <w:noProof/>
            <w:color w:val="auto"/>
          </w:rPr>
          <w:delText>20</w:delText>
        </w:r>
      </w:del>
      <w:r w:rsidR="00D74588" w:rsidRPr="00D307E1">
        <w:rPr>
          <w:color w:val="auto"/>
        </w:rPr>
        <w:fldChar w:fldCharType="end"/>
      </w:r>
      <w:r w:rsidRPr="00D307E1">
        <w:rPr>
          <w:color w:val="auto"/>
        </w:rPr>
        <w:t xml:space="preserve"> : Historia</w:t>
      </w:r>
      <w:bookmarkEnd w:id="424"/>
    </w:p>
    <w:p w:rsidR="00276EEE" w:rsidRDefault="00276EEE" w:rsidP="00276EEE">
      <w:pPr>
        <w:jc w:val="both"/>
      </w:pPr>
      <w:r>
        <w:t>Al pulsar en Jugar en el menú principal, se accede a una página donde aparecen dos botones como se puede apreciar en la imagen 2</w:t>
      </w:r>
      <w:r w:rsidR="00915873">
        <w:t>2</w:t>
      </w:r>
      <w:r>
        <w:t>, uno para estudiante y otro para profesor</w:t>
      </w:r>
      <w:r w:rsidR="00F055A1">
        <w:t>.</w:t>
      </w:r>
    </w:p>
    <w:p w:rsidR="00F055A1" w:rsidRDefault="00F055A1" w:rsidP="00276EEE">
      <w:pPr>
        <w:jc w:val="both"/>
      </w:pPr>
    </w:p>
    <w:p w:rsidR="00276EEE" w:rsidRDefault="00276EEE" w:rsidP="00276EEE">
      <w:pPr>
        <w:keepNext/>
        <w:jc w:val="both"/>
      </w:pPr>
      <w:r>
        <w:rPr>
          <w:noProof/>
          <w:lang w:eastAsia="es-ES"/>
        </w:rPr>
        <w:lastRenderedPageBreak/>
        <w:drawing>
          <wp:inline distT="0" distB="0" distL="0" distR="0">
            <wp:extent cx="5400040" cy="2543810"/>
            <wp:effectExtent l="19050" t="0" r="0" b="0"/>
            <wp:docPr id="23" name="22 Imagen" descr="estudiant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udiante profesor.png"/>
                    <pic:cNvPicPr/>
                  </pic:nvPicPr>
                  <pic:blipFill>
                    <a:blip r:embed="rId31" cstate="print"/>
                    <a:stretch>
                      <a:fillRect/>
                    </a:stretch>
                  </pic:blipFill>
                  <pic:spPr>
                    <a:xfrm>
                      <a:off x="0" y="0"/>
                      <a:ext cx="5400040" cy="2543810"/>
                    </a:xfrm>
                    <a:prstGeom prst="rect">
                      <a:avLst/>
                    </a:prstGeom>
                  </pic:spPr>
                </pic:pic>
              </a:graphicData>
            </a:graphic>
          </wp:inline>
        </w:drawing>
      </w:r>
    </w:p>
    <w:p w:rsidR="00276EEE" w:rsidRDefault="00276EEE" w:rsidP="00276EEE">
      <w:pPr>
        <w:pStyle w:val="Epgrafe"/>
        <w:jc w:val="center"/>
        <w:rPr>
          <w:color w:val="auto"/>
        </w:rPr>
      </w:pPr>
      <w:bookmarkStart w:id="427" w:name="_Toc125576657"/>
      <w:r w:rsidRPr="00276EEE">
        <w:rPr>
          <w:color w:val="auto"/>
        </w:rPr>
        <w:t xml:space="preserve">Ilustración </w:t>
      </w:r>
      <w:r w:rsidR="00D74588" w:rsidRPr="00276EEE">
        <w:rPr>
          <w:color w:val="auto"/>
        </w:rPr>
        <w:fldChar w:fldCharType="begin"/>
      </w:r>
      <w:r w:rsidRPr="00276EEE">
        <w:rPr>
          <w:color w:val="auto"/>
        </w:rPr>
        <w:instrText xml:space="preserve"> SEQ Ilustración \* ARABIC </w:instrText>
      </w:r>
      <w:r w:rsidR="00D74588" w:rsidRPr="00276EEE">
        <w:rPr>
          <w:color w:val="auto"/>
        </w:rPr>
        <w:fldChar w:fldCharType="separate"/>
      </w:r>
      <w:ins w:id="428" w:author="ivan del pino" w:date="2023-03-13T19:33:00Z">
        <w:r w:rsidR="009524BC">
          <w:rPr>
            <w:noProof/>
            <w:color w:val="auto"/>
          </w:rPr>
          <w:t>22</w:t>
        </w:r>
      </w:ins>
      <w:del w:id="429" w:author="ivan del pino" w:date="2023-03-13T19:33:00Z">
        <w:r w:rsidR="00E118C8" w:rsidDel="009524BC">
          <w:rPr>
            <w:noProof/>
            <w:color w:val="auto"/>
          </w:rPr>
          <w:delText>21</w:delText>
        </w:r>
      </w:del>
      <w:r w:rsidR="00D74588" w:rsidRPr="00276EEE">
        <w:rPr>
          <w:color w:val="auto"/>
        </w:rPr>
        <w:fldChar w:fldCharType="end"/>
      </w:r>
      <w:r w:rsidRPr="00276EEE">
        <w:rPr>
          <w:color w:val="auto"/>
        </w:rPr>
        <w:t xml:space="preserve"> : Menú para elegir si eres un estudiante o un profesor</w:t>
      </w:r>
      <w:bookmarkEnd w:id="427"/>
    </w:p>
    <w:p w:rsidR="00F055A1" w:rsidRDefault="00276EEE" w:rsidP="00276EEE">
      <w:pPr>
        <w:jc w:val="both"/>
      </w:pPr>
      <w:r>
        <w:t xml:space="preserve">Al acceder a estudiante, </w:t>
      </w:r>
      <w:r w:rsidR="004569F7">
        <w:t xml:space="preserve">se </w:t>
      </w:r>
      <w:r>
        <w:t>da la opción de iniciar sesión o crear un nuevo usuario</w:t>
      </w:r>
      <w:r w:rsidR="00F055A1">
        <w:t xml:space="preserve">, para después, </w:t>
      </w:r>
      <w:r w:rsidR="009A5B57">
        <w:t>permitir</w:t>
      </w:r>
      <w:r w:rsidR="00F055A1">
        <w:t xml:space="preserve"> introducir los datos del usuario en ambas opciones</w:t>
      </w:r>
      <w:r>
        <w:t>. Inicialmente, como todavía no estaba programando la funcionalidad en Javascript, se implementó para que al pulsar en enviar datos</w:t>
      </w:r>
      <w:r w:rsidR="004569F7">
        <w:t xml:space="preserve"> en el menú que se muestra en la ilustración 2</w:t>
      </w:r>
      <w:r w:rsidR="00915873">
        <w:t>4</w:t>
      </w:r>
      <w:r>
        <w:t xml:space="preserve">, </w:t>
      </w:r>
      <w:r w:rsidR="009A5B57">
        <w:t>acceder</w:t>
      </w:r>
      <w:r>
        <w:t xml:space="preserve"> al menú de los estudiantes sin realizar ninguna comprobación a la base de datos ni añadir ningún elemento, y lo mismo pasa con profesor. Las funcionalidades añadidas más tardes </w:t>
      </w:r>
      <w:r w:rsidR="009A5B57">
        <w:t>son explicadas</w:t>
      </w:r>
      <w:r>
        <w:t xml:space="preserve"> más adelante, en la sección correspondiente.</w:t>
      </w:r>
    </w:p>
    <w:p w:rsidR="00F055A1" w:rsidRDefault="00F055A1" w:rsidP="00F055A1">
      <w:pPr>
        <w:keepNext/>
        <w:jc w:val="both"/>
      </w:pPr>
      <w:r>
        <w:rPr>
          <w:noProof/>
          <w:lang w:eastAsia="es-ES"/>
        </w:rPr>
        <w:drawing>
          <wp:inline distT="0" distB="0" distL="0" distR="0">
            <wp:extent cx="5400040" cy="2564765"/>
            <wp:effectExtent l="19050" t="0" r="0" b="0"/>
            <wp:docPr id="24" name="23 Imagen" descr="iniciar 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 registrar.png"/>
                    <pic:cNvPicPr/>
                  </pic:nvPicPr>
                  <pic:blipFill>
                    <a:blip r:embed="rId32" cstate="print"/>
                    <a:stretch>
                      <a:fillRect/>
                    </a:stretch>
                  </pic:blipFill>
                  <pic:spPr>
                    <a:xfrm>
                      <a:off x="0" y="0"/>
                      <a:ext cx="5400040" cy="2564765"/>
                    </a:xfrm>
                    <a:prstGeom prst="rect">
                      <a:avLst/>
                    </a:prstGeom>
                  </pic:spPr>
                </pic:pic>
              </a:graphicData>
            </a:graphic>
          </wp:inline>
        </w:drawing>
      </w:r>
    </w:p>
    <w:p w:rsidR="00276EEE" w:rsidRDefault="00F055A1" w:rsidP="00F055A1">
      <w:pPr>
        <w:pStyle w:val="Epgrafe"/>
        <w:jc w:val="center"/>
        <w:rPr>
          <w:color w:val="auto"/>
        </w:rPr>
      </w:pPr>
      <w:bookmarkStart w:id="430" w:name="_Toc125576658"/>
      <w:r w:rsidRPr="00F055A1">
        <w:rPr>
          <w:color w:val="auto"/>
        </w:rPr>
        <w:t xml:space="preserve">Ilustración </w:t>
      </w:r>
      <w:r w:rsidR="00D74588" w:rsidRPr="00F055A1">
        <w:rPr>
          <w:color w:val="auto"/>
        </w:rPr>
        <w:fldChar w:fldCharType="begin"/>
      </w:r>
      <w:r w:rsidRPr="00F055A1">
        <w:rPr>
          <w:color w:val="auto"/>
        </w:rPr>
        <w:instrText xml:space="preserve"> SEQ Ilustración \* ARABIC </w:instrText>
      </w:r>
      <w:r w:rsidR="00D74588" w:rsidRPr="00F055A1">
        <w:rPr>
          <w:color w:val="auto"/>
        </w:rPr>
        <w:fldChar w:fldCharType="separate"/>
      </w:r>
      <w:ins w:id="431" w:author="ivan del pino" w:date="2023-03-13T19:33:00Z">
        <w:r w:rsidR="009524BC">
          <w:rPr>
            <w:noProof/>
            <w:color w:val="auto"/>
          </w:rPr>
          <w:t>23</w:t>
        </w:r>
      </w:ins>
      <w:del w:id="432" w:author="ivan del pino" w:date="2023-03-13T19:33:00Z">
        <w:r w:rsidR="00E118C8" w:rsidDel="009524BC">
          <w:rPr>
            <w:noProof/>
            <w:color w:val="auto"/>
          </w:rPr>
          <w:delText>22</w:delText>
        </w:r>
      </w:del>
      <w:r w:rsidR="00D74588" w:rsidRPr="00F055A1">
        <w:rPr>
          <w:color w:val="auto"/>
        </w:rPr>
        <w:fldChar w:fldCharType="end"/>
      </w:r>
      <w:r w:rsidRPr="00F055A1">
        <w:rPr>
          <w:color w:val="auto"/>
        </w:rPr>
        <w:t xml:space="preserve"> : Menú para registro o inicio de sesión de un estudiante</w:t>
      </w:r>
      <w:bookmarkEnd w:id="430"/>
    </w:p>
    <w:p w:rsidR="00FC3FF2" w:rsidRPr="00FC3FF2" w:rsidRDefault="00FC3FF2" w:rsidP="00FC3FF2"/>
    <w:p w:rsidR="00F055A1" w:rsidRDefault="00F055A1" w:rsidP="00F055A1">
      <w:pPr>
        <w:keepNext/>
      </w:pPr>
      <w:r>
        <w:rPr>
          <w:noProof/>
          <w:lang w:eastAsia="es-ES"/>
        </w:rPr>
        <w:lastRenderedPageBreak/>
        <w:drawing>
          <wp:inline distT="0" distB="0" distL="0" distR="0">
            <wp:extent cx="5400040" cy="2564765"/>
            <wp:effectExtent l="19050" t="0" r="0" b="0"/>
            <wp:docPr id="25" name="24 Imagen" descr="NOMBRE Y APELL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 Y APELLIDOS.png"/>
                    <pic:cNvPicPr/>
                  </pic:nvPicPr>
                  <pic:blipFill>
                    <a:blip r:embed="rId33" cstate="print"/>
                    <a:stretch>
                      <a:fillRect/>
                    </a:stretch>
                  </pic:blipFill>
                  <pic:spPr>
                    <a:xfrm>
                      <a:off x="0" y="0"/>
                      <a:ext cx="5400040" cy="2564765"/>
                    </a:xfrm>
                    <a:prstGeom prst="rect">
                      <a:avLst/>
                    </a:prstGeom>
                  </pic:spPr>
                </pic:pic>
              </a:graphicData>
            </a:graphic>
          </wp:inline>
        </w:drawing>
      </w:r>
    </w:p>
    <w:p w:rsidR="00F055A1" w:rsidRDefault="00F055A1" w:rsidP="00F055A1">
      <w:pPr>
        <w:pStyle w:val="Epgrafe"/>
        <w:jc w:val="center"/>
        <w:rPr>
          <w:color w:val="auto"/>
        </w:rPr>
      </w:pPr>
      <w:bookmarkStart w:id="433" w:name="_Toc125576659"/>
      <w:r w:rsidRPr="00F055A1">
        <w:rPr>
          <w:color w:val="auto"/>
        </w:rPr>
        <w:t xml:space="preserve">Ilustración </w:t>
      </w:r>
      <w:r w:rsidR="00D74588" w:rsidRPr="00F055A1">
        <w:rPr>
          <w:color w:val="auto"/>
        </w:rPr>
        <w:fldChar w:fldCharType="begin"/>
      </w:r>
      <w:r w:rsidRPr="00F055A1">
        <w:rPr>
          <w:color w:val="auto"/>
        </w:rPr>
        <w:instrText xml:space="preserve"> SEQ Ilustración \* ARABIC </w:instrText>
      </w:r>
      <w:r w:rsidR="00D74588" w:rsidRPr="00F055A1">
        <w:rPr>
          <w:color w:val="auto"/>
        </w:rPr>
        <w:fldChar w:fldCharType="separate"/>
      </w:r>
      <w:ins w:id="434" w:author="ivan del pino" w:date="2023-03-13T19:33:00Z">
        <w:r w:rsidR="009524BC">
          <w:rPr>
            <w:noProof/>
            <w:color w:val="auto"/>
          </w:rPr>
          <w:t>24</w:t>
        </w:r>
      </w:ins>
      <w:del w:id="435" w:author="ivan del pino" w:date="2023-03-13T19:33:00Z">
        <w:r w:rsidR="00E118C8" w:rsidDel="009524BC">
          <w:rPr>
            <w:noProof/>
            <w:color w:val="auto"/>
          </w:rPr>
          <w:delText>23</w:delText>
        </w:r>
      </w:del>
      <w:r w:rsidR="00D74588" w:rsidRPr="00F055A1">
        <w:rPr>
          <w:color w:val="auto"/>
        </w:rPr>
        <w:fldChar w:fldCharType="end"/>
      </w:r>
      <w:r w:rsidRPr="00F055A1">
        <w:rPr>
          <w:color w:val="auto"/>
        </w:rPr>
        <w:t xml:space="preserve"> : Introducción de los datos de un estudiante</w:t>
      </w:r>
      <w:bookmarkEnd w:id="433"/>
    </w:p>
    <w:p w:rsidR="006650E7" w:rsidRDefault="006650E7" w:rsidP="006650E7">
      <w:pPr>
        <w:jc w:val="both"/>
      </w:pPr>
      <w:r>
        <w:t xml:space="preserve">En el menú estudiante, </w:t>
      </w:r>
      <w:r w:rsidR="009A5B57">
        <w:t>como se aprecia</w:t>
      </w:r>
      <w:r>
        <w:t xml:space="preserve"> en la figura 2</w:t>
      </w:r>
      <w:r w:rsidR="00915873">
        <w:t>5</w:t>
      </w:r>
      <w:r>
        <w:t>, el botón d</w:t>
      </w:r>
      <w:r w:rsidR="009A5B57">
        <w:t xml:space="preserve">e editar perfil y el de jugar. </w:t>
      </w:r>
    </w:p>
    <w:p w:rsidR="006650E7" w:rsidRDefault="006650E7" w:rsidP="006650E7">
      <w:pPr>
        <w:jc w:val="both"/>
      </w:pPr>
      <w:r>
        <w:t xml:space="preserve">El </w:t>
      </w:r>
      <w:r w:rsidR="009A5B57">
        <w:t>botón de</w:t>
      </w:r>
      <w:r>
        <w:t xml:space="preserve"> editar perfil lleva a una pestaña donde se podrían modificar los datos</w:t>
      </w:r>
      <w:r w:rsidR="004569F7">
        <w:t xml:space="preserve"> (ilustración 2</w:t>
      </w:r>
      <w:r w:rsidR="00915873">
        <w:t>6</w:t>
      </w:r>
      <w:r w:rsidR="004569F7">
        <w:t>)</w:t>
      </w:r>
      <w:r>
        <w:t xml:space="preserve">. En esta etapa del proyecto solo se diseño la ventana donde modificar los datos, sin implementar ninguna funcionalidad. </w:t>
      </w:r>
    </w:p>
    <w:p w:rsidR="00FC3FF2" w:rsidRDefault="006650E7" w:rsidP="006650E7">
      <w:pPr>
        <w:jc w:val="both"/>
      </w:pPr>
      <w:r>
        <w:t>En el botón jugar, se accede a la ventana tablero, que sería donde una vez acabado el proyecto, se procedería a llevar a cabo la partida.</w:t>
      </w:r>
    </w:p>
    <w:p w:rsidR="006650E7" w:rsidRDefault="006650E7" w:rsidP="006650E7">
      <w:pPr>
        <w:keepNext/>
        <w:jc w:val="both"/>
      </w:pPr>
      <w:r>
        <w:rPr>
          <w:noProof/>
          <w:lang w:eastAsia="es-ES"/>
        </w:rPr>
        <w:drawing>
          <wp:inline distT="0" distB="0" distL="0" distR="0">
            <wp:extent cx="5400040" cy="2564765"/>
            <wp:effectExtent l="19050" t="0" r="0" b="0"/>
            <wp:docPr id="26" name="25 Imagen" descr="menu estudiante editar 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estudiante editar jugar.png"/>
                    <pic:cNvPicPr/>
                  </pic:nvPicPr>
                  <pic:blipFill>
                    <a:blip r:embed="rId34"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36" w:name="_Toc125576660"/>
      <w:r w:rsidRPr="006650E7">
        <w:rPr>
          <w:color w:val="auto"/>
        </w:rPr>
        <w:t xml:space="preserve">Ilustración </w:t>
      </w:r>
      <w:r w:rsidR="00D74588" w:rsidRPr="006650E7">
        <w:rPr>
          <w:color w:val="auto"/>
        </w:rPr>
        <w:fldChar w:fldCharType="begin"/>
      </w:r>
      <w:r w:rsidRPr="006650E7">
        <w:rPr>
          <w:color w:val="auto"/>
        </w:rPr>
        <w:instrText xml:space="preserve"> SEQ Ilustración \* ARABIC </w:instrText>
      </w:r>
      <w:r w:rsidR="00D74588" w:rsidRPr="006650E7">
        <w:rPr>
          <w:color w:val="auto"/>
        </w:rPr>
        <w:fldChar w:fldCharType="separate"/>
      </w:r>
      <w:ins w:id="437" w:author="ivan del pino" w:date="2023-03-13T19:33:00Z">
        <w:r w:rsidR="009524BC">
          <w:rPr>
            <w:noProof/>
            <w:color w:val="auto"/>
          </w:rPr>
          <w:t>25</w:t>
        </w:r>
      </w:ins>
      <w:del w:id="438" w:author="ivan del pino" w:date="2023-03-13T19:33:00Z">
        <w:r w:rsidR="00E118C8" w:rsidDel="009524BC">
          <w:rPr>
            <w:noProof/>
            <w:color w:val="auto"/>
          </w:rPr>
          <w:delText>24</w:delText>
        </w:r>
      </w:del>
      <w:r w:rsidR="00D74588" w:rsidRPr="006650E7">
        <w:rPr>
          <w:color w:val="auto"/>
        </w:rPr>
        <w:fldChar w:fldCharType="end"/>
      </w:r>
      <w:r w:rsidRPr="006650E7">
        <w:rPr>
          <w:color w:val="auto"/>
        </w:rPr>
        <w:t xml:space="preserve"> : Menú estudiante</w:t>
      </w:r>
      <w:bookmarkEnd w:id="436"/>
    </w:p>
    <w:p w:rsidR="006650E7" w:rsidRDefault="006650E7" w:rsidP="006650E7"/>
    <w:p w:rsidR="006650E7" w:rsidRDefault="006650E7" w:rsidP="006650E7">
      <w:pPr>
        <w:keepNext/>
      </w:pPr>
      <w:r>
        <w:rPr>
          <w:noProof/>
          <w:lang w:eastAsia="es-ES"/>
        </w:rPr>
        <w:lastRenderedPageBreak/>
        <w:drawing>
          <wp:inline distT="0" distB="0" distL="0" distR="0">
            <wp:extent cx="5400040" cy="2564765"/>
            <wp:effectExtent l="19050" t="0" r="0" b="0"/>
            <wp:docPr id="27" name="26 Imagen" descr="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5" cstate="print"/>
                    <a:stretch>
                      <a:fillRect/>
                    </a:stretch>
                  </pic:blipFill>
                  <pic:spPr>
                    <a:xfrm>
                      <a:off x="0" y="0"/>
                      <a:ext cx="5400040" cy="2564765"/>
                    </a:xfrm>
                    <a:prstGeom prst="rect">
                      <a:avLst/>
                    </a:prstGeom>
                  </pic:spPr>
                </pic:pic>
              </a:graphicData>
            </a:graphic>
          </wp:inline>
        </w:drawing>
      </w:r>
    </w:p>
    <w:p w:rsidR="006650E7" w:rsidRPr="006650E7" w:rsidRDefault="006650E7" w:rsidP="006650E7">
      <w:pPr>
        <w:pStyle w:val="Epgrafe"/>
        <w:jc w:val="center"/>
        <w:rPr>
          <w:color w:val="auto"/>
        </w:rPr>
      </w:pPr>
      <w:bookmarkStart w:id="439" w:name="_Toc125576661"/>
      <w:r w:rsidRPr="006650E7">
        <w:rPr>
          <w:color w:val="auto"/>
        </w:rPr>
        <w:t xml:space="preserve">Ilustración </w:t>
      </w:r>
      <w:r w:rsidR="00D74588" w:rsidRPr="006650E7">
        <w:rPr>
          <w:color w:val="auto"/>
        </w:rPr>
        <w:fldChar w:fldCharType="begin"/>
      </w:r>
      <w:r w:rsidRPr="006650E7">
        <w:rPr>
          <w:color w:val="auto"/>
        </w:rPr>
        <w:instrText xml:space="preserve"> SEQ Ilustración \* ARABIC </w:instrText>
      </w:r>
      <w:r w:rsidR="00D74588" w:rsidRPr="006650E7">
        <w:rPr>
          <w:color w:val="auto"/>
        </w:rPr>
        <w:fldChar w:fldCharType="separate"/>
      </w:r>
      <w:ins w:id="440" w:author="ivan del pino" w:date="2023-03-13T19:33:00Z">
        <w:r w:rsidR="009524BC">
          <w:rPr>
            <w:noProof/>
            <w:color w:val="auto"/>
          </w:rPr>
          <w:t>26</w:t>
        </w:r>
      </w:ins>
      <w:del w:id="441" w:author="ivan del pino" w:date="2023-03-13T19:33:00Z">
        <w:r w:rsidR="00E118C8" w:rsidDel="009524BC">
          <w:rPr>
            <w:noProof/>
            <w:color w:val="auto"/>
          </w:rPr>
          <w:delText>25</w:delText>
        </w:r>
      </w:del>
      <w:r w:rsidR="00D74588" w:rsidRPr="006650E7">
        <w:rPr>
          <w:color w:val="auto"/>
        </w:rPr>
        <w:fldChar w:fldCharType="end"/>
      </w:r>
      <w:r w:rsidRPr="006650E7">
        <w:rPr>
          <w:color w:val="auto"/>
        </w:rPr>
        <w:t xml:space="preserve"> : Menú encargado de editar perfiles</w:t>
      </w:r>
      <w:bookmarkEnd w:id="439"/>
    </w:p>
    <w:p w:rsidR="00C970B4" w:rsidRDefault="00C970B4" w:rsidP="006650E7">
      <w:pPr>
        <w:jc w:val="both"/>
      </w:pPr>
      <w:r>
        <w:t>En cuanto al menú que se muestra al pulsar en profesor, contiene los botones gestionar usuarios y reiniciar partida. Ninguno de los dos tenía funcionalidad</w:t>
      </w:r>
      <w:r w:rsidR="009A5B57">
        <w:t>,</w:t>
      </w:r>
      <w:r>
        <w:t xml:space="preserve"> ya que iban a utilizar código Javascript que accedía a la base de datos, y por lo tanto, estaba planeado darles utilidad en etapas posteriores, pero estaba pensado que el botón gestionar usuarios </w:t>
      </w:r>
      <w:r w:rsidR="009A5B57">
        <w:t xml:space="preserve"> </w:t>
      </w:r>
      <w:r>
        <w:t xml:space="preserve">permitiese observar los estudiante registrados y </w:t>
      </w:r>
      <w:r w:rsidR="009A5B57">
        <w:t>se pudieran eliminar</w:t>
      </w:r>
      <w:r>
        <w:t>, mientras el botón reiniciar partida se encargaría de resetear todos los datos de la partida. También está incluido un botón de play</w:t>
      </w:r>
      <w:r w:rsidR="00847123">
        <w:t>, que se puede observar en la ilustración 2</w:t>
      </w:r>
      <w:r w:rsidR="00915873">
        <w:t>7</w:t>
      </w:r>
      <w:r w:rsidR="00847123">
        <w:t>, en la parte inferior derecha</w:t>
      </w:r>
      <w:r>
        <w:t>, cuya funcionalidad será la de acceder al tablero.</w:t>
      </w:r>
    </w:p>
    <w:p w:rsidR="00C970B4" w:rsidRDefault="00C970B4" w:rsidP="00C970B4">
      <w:pPr>
        <w:keepNext/>
        <w:jc w:val="both"/>
      </w:pPr>
      <w:r>
        <w:rPr>
          <w:noProof/>
          <w:lang w:eastAsia="es-ES"/>
        </w:rPr>
        <w:drawing>
          <wp:inline distT="0" distB="0" distL="0" distR="0">
            <wp:extent cx="5400040" cy="2564765"/>
            <wp:effectExtent l="19050" t="0" r="0" b="0"/>
            <wp:docPr id="28" name="27 Imagen" descr="menu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fesor.png"/>
                    <pic:cNvPicPr/>
                  </pic:nvPicPr>
                  <pic:blipFill>
                    <a:blip r:embed="rId36" cstate="print"/>
                    <a:stretch>
                      <a:fillRect/>
                    </a:stretch>
                  </pic:blipFill>
                  <pic:spPr>
                    <a:xfrm>
                      <a:off x="0" y="0"/>
                      <a:ext cx="5400040" cy="2564765"/>
                    </a:xfrm>
                    <a:prstGeom prst="rect">
                      <a:avLst/>
                    </a:prstGeom>
                  </pic:spPr>
                </pic:pic>
              </a:graphicData>
            </a:graphic>
          </wp:inline>
        </w:drawing>
      </w:r>
    </w:p>
    <w:p w:rsidR="006650E7" w:rsidRDefault="00C970B4" w:rsidP="00C970B4">
      <w:pPr>
        <w:pStyle w:val="Epgrafe"/>
        <w:jc w:val="center"/>
        <w:rPr>
          <w:color w:val="auto"/>
        </w:rPr>
      </w:pPr>
      <w:bookmarkStart w:id="442" w:name="_Toc125576662"/>
      <w:r w:rsidRPr="00C970B4">
        <w:rPr>
          <w:color w:val="auto"/>
        </w:rPr>
        <w:t xml:space="preserve">Ilustración </w:t>
      </w:r>
      <w:r w:rsidR="00D74588" w:rsidRPr="00C970B4">
        <w:rPr>
          <w:color w:val="auto"/>
        </w:rPr>
        <w:fldChar w:fldCharType="begin"/>
      </w:r>
      <w:r w:rsidRPr="00C970B4">
        <w:rPr>
          <w:color w:val="auto"/>
        </w:rPr>
        <w:instrText xml:space="preserve"> SEQ Ilustración \* ARABIC </w:instrText>
      </w:r>
      <w:r w:rsidR="00D74588" w:rsidRPr="00C970B4">
        <w:rPr>
          <w:color w:val="auto"/>
        </w:rPr>
        <w:fldChar w:fldCharType="separate"/>
      </w:r>
      <w:ins w:id="443" w:author="ivan del pino" w:date="2023-03-13T19:33:00Z">
        <w:r w:rsidR="009524BC">
          <w:rPr>
            <w:noProof/>
            <w:color w:val="auto"/>
          </w:rPr>
          <w:t>27</w:t>
        </w:r>
      </w:ins>
      <w:del w:id="444" w:author="ivan del pino" w:date="2023-03-13T19:33:00Z">
        <w:r w:rsidR="00E118C8" w:rsidDel="009524BC">
          <w:rPr>
            <w:noProof/>
            <w:color w:val="auto"/>
          </w:rPr>
          <w:delText>26</w:delText>
        </w:r>
      </w:del>
      <w:r w:rsidR="00D74588" w:rsidRPr="00C970B4">
        <w:rPr>
          <w:color w:val="auto"/>
        </w:rPr>
        <w:fldChar w:fldCharType="end"/>
      </w:r>
      <w:r w:rsidRPr="00C970B4">
        <w:rPr>
          <w:color w:val="auto"/>
        </w:rPr>
        <w:t xml:space="preserve"> : Menú profesor</w:t>
      </w:r>
      <w:bookmarkEnd w:id="442"/>
    </w:p>
    <w:p w:rsidR="00D93F05" w:rsidRPr="00D93F05" w:rsidRDefault="00D93F05" w:rsidP="00D93F05"/>
    <w:p w:rsidR="00D93F05" w:rsidRDefault="00D93F05" w:rsidP="00D20B93">
      <w:pPr>
        <w:pStyle w:val="Ttulo3"/>
        <w:rPr>
          <w:ins w:id="445" w:author="ivan del pino" w:date="2023-03-13T20:01:00Z"/>
        </w:rPr>
      </w:pPr>
      <w:bookmarkStart w:id="446" w:name="_Toc125576622"/>
      <w:r>
        <w:lastRenderedPageBreak/>
        <w:t xml:space="preserve">3.3.3 Desarrollo </w:t>
      </w:r>
      <w:del w:id="447" w:author="ivan del pino" w:date="2023-03-13T20:03:00Z">
        <w:r w:rsidDel="00F32ACD">
          <w:delText>de</w:delText>
        </w:r>
      </w:del>
      <w:del w:id="448" w:author="ivan del pino" w:date="2023-03-13T20:01:00Z">
        <w:r w:rsidDel="007803A0">
          <w:delText xml:space="preserve"> la interfaz del </w:delText>
        </w:r>
      </w:del>
      <w:del w:id="449" w:author="ivan del pino" w:date="2023-03-13T20:03:00Z">
        <w:r w:rsidDel="00F32ACD">
          <w:delText>tablero</w:delText>
        </w:r>
      </w:del>
      <w:bookmarkEnd w:id="446"/>
      <w:ins w:id="450" w:author="ivan del pino" w:date="2023-03-13T20:03:00Z">
        <w:r w:rsidR="00F32ACD">
          <w:t>del tablero</w:t>
        </w:r>
      </w:ins>
    </w:p>
    <w:p w:rsidR="00276D20" w:rsidRDefault="007803A0">
      <w:pPr>
        <w:pStyle w:val="Ttulo4"/>
        <w:rPr>
          <w:del w:id="451" w:author="ivan del pino" w:date="2023-03-13T20:02:00Z"/>
        </w:rPr>
        <w:pPrChange w:id="452" w:author="ivan del pino" w:date="2023-03-13T20:02:00Z">
          <w:pPr>
            <w:pStyle w:val="Ttulo3"/>
          </w:pPr>
        </w:pPrChange>
      </w:pPr>
      <w:ins w:id="453" w:author="ivan del pino" w:date="2023-03-13T20:02:00Z">
        <w:r>
          <w:t>3.3.3.1 Desarrollo de la interfaz del tablero</w:t>
        </w:r>
      </w:ins>
    </w:p>
    <w:p w:rsidR="00276D20" w:rsidRDefault="00276D20">
      <w:pPr>
        <w:rPr>
          <w:ins w:id="454" w:author="ivan del pino" w:date="2023-03-13T20:03:00Z"/>
        </w:rPr>
        <w:pPrChange w:id="455" w:author="ivan del pino" w:date="2023-03-13T20:03:00Z">
          <w:pPr>
            <w:pStyle w:val="Ttulo3"/>
          </w:pPr>
        </w:pPrChange>
      </w:pPr>
    </w:p>
    <w:p w:rsidR="00F47572" w:rsidRDefault="0069179A" w:rsidP="0069179A">
      <w:pPr>
        <w:jc w:val="both"/>
        <w:rPr>
          <w:ins w:id="456" w:author="ivan del pino" w:date="2023-03-13T20:13:00Z"/>
        </w:rPr>
      </w:pPr>
      <w:r>
        <w:t xml:space="preserve">La siguiente etapa fue el desarrollo de </w:t>
      </w:r>
      <w:r w:rsidR="006647BC">
        <w:t>la interfaz el tablero. Se trató</w:t>
      </w:r>
      <w:r>
        <w:t xml:space="preserve"> de una parte muy extensa, ya que el tablero tenía múltiples elementos que tenían que distribuirse a lo largo del tablero de la manera que </w:t>
      </w:r>
      <w:r w:rsidR="006647BC">
        <w:t>se</w:t>
      </w:r>
      <w:r>
        <w:t xml:space="preserve"> quisiera.</w:t>
      </w:r>
    </w:p>
    <w:p w:rsidR="00136AC9" w:rsidRDefault="00F47572" w:rsidP="0069179A">
      <w:pPr>
        <w:jc w:val="both"/>
        <w:rPr>
          <w:ins w:id="457" w:author="ivan del pino" w:date="2023-03-13T20:16:00Z"/>
        </w:rPr>
      </w:pPr>
      <w:ins w:id="458" w:author="ivan del pino" w:date="2023-03-13T20:13:00Z">
        <w:r>
          <w:t>Se decidió que la interfaz se iba a dividir en tres partes dif</w:t>
        </w:r>
      </w:ins>
      <w:ins w:id="459" w:author="ivan del pino" w:date="2023-03-13T20:14:00Z">
        <w:r>
          <w:t xml:space="preserve">erentes. Esto fue debido a que se quería mostrar información en la pantalla y de esta manera se </w:t>
        </w:r>
      </w:ins>
      <w:ins w:id="460" w:author="ivan del pino" w:date="2023-03-13T20:15:00Z">
        <w:r w:rsidR="00136AC9">
          <w:t xml:space="preserve">mostraban esta </w:t>
        </w:r>
      </w:ins>
      <w:ins w:id="461" w:author="ivan del pino" w:date="2023-03-13T20:16:00Z">
        <w:r w:rsidR="00136AC9">
          <w:t>dividida en secciones dependiendo de la clase de información se trataba, y mostrando en el centro la más importante para el usuario.</w:t>
        </w:r>
      </w:ins>
    </w:p>
    <w:p w:rsidR="00F47572" w:rsidRDefault="00136AC9" w:rsidP="0069179A">
      <w:pPr>
        <w:jc w:val="both"/>
      </w:pPr>
      <w:ins w:id="462" w:author="ivan del pino" w:date="2023-03-13T20:16:00Z">
        <w:r>
          <w:t>Esta interfaz se puede apreciar en la ilustraci</w:t>
        </w:r>
      </w:ins>
      <w:ins w:id="463" w:author="ivan del pino" w:date="2023-03-13T20:17:00Z">
        <w:r>
          <w:t>ón 28.</w:t>
        </w:r>
      </w:ins>
      <w:ins w:id="464" w:author="ivan del pino" w:date="2023-03-13T20:15:00Z">
        <w:r>
          <w:t xml:space="preserve"> </w:t>
        </w:r>
      </w:ins>
    </w:p>
    <w:p w:rsidR="00F424A8" w:rsidRDefault="00F424A8" w:rsidP="0069179A">
      <w:pPr>
        <w:jc w:val="both"/>
      </w:pPr>
    </w:p>
    <w:p w:rsidR="0069179A" w:rsidRDefault="0069179A" w:rsidP="0069179A">
      <w:pPr>
        <w:keepNext/>
        <w:jc w:val="both"/>
      </w:pPr>
      <w:r>
        <w:rPr>
          <w:noProof/>
          <w:lang w:eastAsia="es-ES"/>
        </w:rPr>
        <w:drawing>
          <wp:inline distT="0" distB="0" distL="0" distR="0">
            <wp:extent cx="5400040" cy="2569210"/>
            <wp:effectExtent l="19050" t="0" r="0" b="0"/>
            <wp:docPr id="20" name="19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7" cstate="print"/>
                    <a:stretch>
                      <a:fillRect/>
                    </a:stretch>
                  </pic:blipFill>
                  <pic:spPr>
                    <a:xfrm>
                      <a:off x="0" y="0"/>
                      <a:ext cx="5400040" cy="2569210"/>
                    </a:xfrm>
                    <a:prstGeom prst="rect">
                      <a:avLst/>
                    </a:prstGeom>
                  </pic:spPr>
                </pic:pic>
              </a:graphicData>
            </a:graphic>
          </wp:inline>
        </w:drawing>
      </w:r>
    </w:p>
    <w:p w:rsidR="0069179A" w:rsidRDefault="0069179A" w:rsidP="0069179A">
      <w:pPr>
        <w:pStyle w:val="Epgrafe"/>
        <w:jc w:val="center"/>
        <w:rPr>
          <w:color w:val="auto"/>
        </w:rPr>
      </w:pPr>
      <w:bookmarkStart w:id="465" w:name="_Toc125576663"/>
      <w:r w:rsidRPr="0069179A">
        <w:rPr>
          <w:color w:val="auto"/>
        </w:rPr>
        <w:t xml:space="preserve">Ilustración </w:t>
      </w:r>
      <w:r w:rsidR="00D74588" w:rsidRPr="0069179A">
        <w:rPr>
          <w:color w:val="auto"/>
        </w:rPr>
        <w:fldChar w:fldCharType="begin"/>
      </w:r>
      <w:r w:rsidRPr="0069179A">
        <w:rPr>
          <w:color w:val="auto"/>
        </w:rPr>
        <w:instrText xml:space="preserve"> SEQ Ilustración \* ARABIC </w:instrText>
      </w:r>
      <w:r w:rsidR="00D74588" w:rsidRPr="0069179A">
        <w:rPr>
          <w:color w:val="auto"/>
        </w:rPr>
        <w:fldChar w:fldCharType="separate"/>
      </w:r>
      <w:ins w:id="466" w:author="ivan del pino" w:date="2023-03-13T19:33:00Z">
        <w:r w:rsidR="009524BC">
          <w:rPr>
            <w:noProof/>
            <w:color w:val="auto"/>
          </w:rPr>
          <w:t>28</w:t>
        </w:r>
      </w:ins>
      <w:del w:id="467" w:author="ivan del pino" w:date="2023-03-13T19:33:00Z">
        <w:r w:rsidR="00E118C8" w:rsidDel="009524BC">
          <w:rPr>
            <w:noProof/>
            <w:color w:val="auto"/>
          </w:rPr>
          <w:delText>27</w:delText>
        </w:r>
      </w:del>
      <w:r w:rsidR="00D74588" w:rsidRPr="0069179A">
        <w:rPr>
          <w:color w:val="auto"/>
        </w:rPr>
        <w:fldChar w:fldCharType="end"/>
      </w:r>
      <w:r w:rsidRPr="0069179A">
        <w:rPr>
          <w:color w:val="auto"/>
        </w:rPr>
        <w:t xml:space="preserve"> : Interfaz tablero</w:t>
      </w:r>
      <w:bookmarkEnd w:id="465"/>
    </w:p>
    <w:p w:rsidR="0069179A" w:rsidDel="00136AC9" w:rsidRDefault="004B2FB8" w:rsidP="004B2FB8">
      <w:pPr>
        <w:jc w:val="both"/>
        <w:rPr>
          <w:del w:id="468" w:author="ivan del pino" w:date="2023-03-13T20:17:00Z"/>
        </w:rPr>
      </w:pPr>
      <w:del w:id="469" w:author="ivan del pino" w:date="2023-03-13T20:17:00Z">
        <w:r w:rsidDel="00136AC9">
          <w:delText>Como se puede observar en la ilustración 2</w:delText>
        </w:r>
      </w:del>
      <w:del w:id="470" w:author="ivan del pino" w:date="2023-03-13T20:03:00Z">
        <w:r w:rsidDel="00F32ACD">
          <w:delText>7</w:delText>
        </w:r>
      </w:del>
      <w:del w:id="471" w:author="ivan del pino" w:date="2023-03-13T20:17:00Z">
        <w:r w:rsidDel="00136AC9">
          <w:delText>, el tablero está dividido en tres partes diferentes: una marrón a la izquierda, otra negra a la derecha, y el tablero con las casillas en el centro.</w:delText>
        </w:r>
      </w:del>
    </w:p>
    <w:p w:rsidR="004B2FB8" w:rsidRDefault="004B2FB8" w:rsidP="004B2FB8">
      <w:pPr>
        <w:jc w:val="both"/>
      </w:pPr>
      <w:r>
        <w:t>En la parte marrón de la izquierda, están colocados el perfil del jugador, el dado y un ranking.</w:t>
      </w:r>
    </w:p>
    <w:p w:rsidR="004B2FB8" w:rsidRDefault="004B2FB8" w:rsidP="004B2FB8">
      <w:pPr>
        <w:jc w:val="both"/>
      </w:pPr>
      <w:r>
        <w:t xml:space="preserve">El perfil del jugador es la sección donde el </w:t>
      </w:r>
      <w:r w:rsidR="00995322">
        <w:t>alumno</w:t>
      </w:r>
      <w:r>
        <w:t xml:space="preserve"> puede ver sus datos, los puntos que ha conseguido y, en caso de tener un personaje especial, la imagen de este.</w:t>
      </w:r>
    </w:p>
    <w:p w:rsidR="004B2FB8" w:rsidRDefault="004B2FB8" w:rsidP="004B2FB8">
      <w:pPr>
        <w:jc w:val="both"/>
      </w:pPr>
      <w:r>
        <w:t xml:space="preserve">El dado, que está en constante rotación mientras pueda ser pulsado, va a ser el encargado de, cuando es pulsado en movimiento, realizar una tirada para el jugador </w:t>
      </w:r>
      <w:r w:rsidR="00995322">
        <w:t>al que pertenezca</w:t>
      </w:r>
      <w:r>
        <w:t xml:space="preserve"> el turno.</w:t>
      </w:r>
    </w:p>
    <w:p w:rsidR="004B2FB8" w:rsidRDefault="004B2FB8" w:rsidP="004B2FB8">
      <w:pPr>
        <w:jc w:val="both"/>
      </w:pPr>
      <w:r>
        <w:lastRenderedPageBreak/>
        <w:t>Por último, el ranking, muestra los tres mejores estudiantes que están participando en la partida, con sus nombres, puntos y el equipo al que pertenecen.</w:t>
      </w:r>
    </w:p>
    <w:p w:rsidR="004B2FB8" w:rsidRDefault="004B2FB8" w:rsidP="004B2FB8">
      <w:pPr>
        <w:jc w:val="both"/>
      </w:pPr>
      <w:r>
        <w:t xml:space="preserve">En la parte central aparecen colocadas las diferentes casillas donde los jugadores van a  poder recorrer a lo largo de la partida. También </w:t>
      </w:r>
      <w:r w:rsidR="00995322">
        <w:t xml:space="preserve">se aprecian </w:t>
      </w:r>
      <w:r>
        <w:t xml:space="preserve"> colocadas en el centro las dos fichas de los equipos, así como varias imágenes diferentes a las casillas normales que representan zonas del tablero donde se responderán preguntas grupales. Añadir que una vez comenzada la partida, aparecerán unos puntos negros en diferentes casillas que representan los objetos.</w:t>
      </w:r>
    </w:p>
    <w:p w:rsidR="00514A8A" w:rsidRDefault="00514A8A" w:rsidP="004B2FB8">
      <w:pPr>
        <w:jc w:val="both"/>
        <w:rPr>
          <w:ins w:id="472" w:author="ivan del pino" w:date="2023-03-13T20:03:00Z"/>
        </w:rPr>
      </w:pPr>
      <w:r>
        <w:t>Por último, en la parte negra, aparecen las imá</w:t>
      </w:r>
      <w:r w:rsidR="00995322">
        <w:t>genes de una bolsa, el lo</w:t>
      </w:r>
      <w:r>
        <w:t xml:space="preserve">go de dos personas con una lupa, un bocadillo y tres de los personajes especiales. </w:t>
      </w:r>
      <w:del w:id="473" w:author="ivan del pino" w:date="2023-03-13T20:18:00Z">
        <w:r w:rsidDel="00136AC9">
          <w:delText xml:space="preserve">La función de estos se </w:delText>
        </w:r>
        <w:r w:rsidR="00995322" w:rsidDel="00136AC9">
          <w:delText>comentará</w:delText>
        </w:r>
        <w:r w:rsidDel="00136AC9">
          <w:delText xml:space="preserve"> más adelante, ya que fueron implementados en la etapa de la implementación de la funcionalidad del tablero.</w:delText>
        </w:r>
      </w:del>
    </w:p>
    <w:p w:rsidR="00276D20" w:rsidRDefault="00F32ACD">
      <w:pPr>
        <w:pStyle w:val="Ttulo4"/>
        <w:rPr>
          <w:ins w:id="474" w:author="Maximiliano Paredes Velasco" w:date="2023-02-23T20:44:00Z"/>
        </w:rPr>
        <w:pPrChange w:id="475" w:author="ivan del pino" w:date="2023-03-13T20:04:00Z">
          <w:pPr>
            <w:jc w:val="both"/>
          </w:pPr>
        </w:pPrChange>
      </w:pPr>
      <w:ins w:id="476" w:author="ivan del pino" w:date="2023-03-13T20:03:00Z">
        <w:r>
          <w:t xml:space="preserve">3.3.3.2 </w:t>
        </w:r>
      </w:ins>
      <w:ins w:id="477" w:author="ivan del pino" w:date="2023-03-13T20:04:00Z">
        <w:r>
          <w:t>Dinámica del tablero</w:t>
        </w:r>
      </w:ins>
    </w:p>
    <w:p w:rsidR="00AE5C86" w:rsidRDefault="00AE5C86" w:rsidP="004B2FB8">
      <w:pPr>
        <w:jc w:val="both"/>
        <w:rPr>
          <w:ins w:id="478" w:author="ivan del pino" w:date="2023-03-13T20:06:00Z"/>
        </w:rPr>
      </w:pPr>
      <w:ins w:id="479" w:author="Maximiliano Paredes Velasco" w:date="2023-02-23T20:44:00Z">
        <w:r>
          <w:br/>
          <w:t>***esta sección ya la anterior la debes organizar mejor. Haz una subsección para el tablero, luego otra para explicar la dinámica de j</w:t>
        </w:r>
      </w:ins>
      <w:ins w:id="480" w:author="Maximiliano Paredes Velasco" w:date="2023-02-23T20:45:00Z">
        <w:r>
          <w:t xml:space="preserve">uego y que se entienda y luego otra sección motrando el diseño de las interfaces de la app del profesor. No es necesario que pongas todas las capturas, solo las más importantes ylas necesarias para entender el </w:t>
        </w:r>
      </w:ins>
      <w:ins w:id="481" w:author="Maximiliano Paredes Velasco" w:date="2023-02-23T20:46:00Z">
        <w:r>
          <w:t>alcance de las cosas y la dinámica del jeugo</w:t>
        </w:r>
      </w:ins>
    </w:p>
    <w:p w:rsidR="00F47572" w:rsidDel="00CA62E5" w:rsidRDefault="00136AC9" w:rsidP="004B2FB8">
      <w:pPr>
        <w:jc w:val="both"/>
        <w:rPr>
          <w:del w:id="482" w:author="ivan del pino" w:date="2023-03-13T20:18:00Z"/>
        </w:rPr>
      </w:pPr>
      <w:ins w:id="483" w:author="ivan del pino" w:date="2023-03-13T20:18:00Z">
        <w:r>
          <w:t xml:space="preserve">Una vez que el estudiante al que pertenece el turno pulsa el dado, se mostrará la </w:t>
        </w:r>
      </w:ins>
      <w:ins w:id="484" w:author="ivan del pino" w:date="2023-03-13T20:19:00Z">
        <w:r>
          <w:t xml:space="preserve">cara del dado cuyo resultado sea el obtenido, y se marcarán en verde las casillas a las cuales el jugador </w:t>
        </w:r>
      </w:ins>
      <w:ins w:id="485" w:author="ivan del pino" w:date="2023-03-13T20:20:00Z">
        <w:r w:rsidR="00CA62E5">
          <w:t>pueda</w:t>
        </w:r>
      </w:ins>
      <w:ins w:id="486" w:author="ivan del pino" w:date="2023-03-13T20:21:00Z">
        <w:r w:rsidR="00CA62E5">
          <w:t xml:space="preserve"> avanzar</w:t>
        </w:r>
      </w:ins>
      <w:ins w:id="487" w:author="ivan del pino" w:date="2023-03-13T20:22:00Z">
        <w:r w:rsidR="00CA62E5">
          <w:t xml:space="preserve">, o en caso de que sea una casilla de zona, esta se marcará con </w:t>
        </w:r>
      </w:ins>
      <w:ins w:id="488" w:author="ivan del pino" w:date="2023-03-13T20:23:00Z">
        <w:r w:rsidR="00CA62E5">
          <w:t>un cuadrado por fuera del dibujo</w:t>
        </w:r>
      </w:ins>
      <w:ins w:id="489" w:author="ivan del pino" w:date="2023-03-13T20:21:00Z">
        <w:r w:rsidR="00CA62E5">
          <w:t xml:space="preserve">. </w:t>
        </w:r>
      </w:ins>
    </w:p>
    <w:p w:rsidR="00CA62E5" w:rsidRDefault="00CA62E5" w:rsidP="004B2FB8">
      <w:pPr>
        <w:jc w:val="both"/>
        <w:rPr>
          <w:ins w:id="490" w:author="ivan del pino" w:date="2023-03-13T20:24:00Z"/>
        </w:rPr>
      </w:pPr>
      <w:ins w:id="491" w:author="ivan del pino" w:date="2023-03-13T20:20:00Z">
        <w:r>
          <w:t>Una vez</w:t>
        </w:r>
      </w:ins>
      <w:ins w:id="492" w:author="ivan del pino" w:date="2023-03-13T20:21:00Z">
        <w:r>
          <w:t xml:space="preserve"> el usuario ha pulsado sobre una de estas casillas, la ficha correspondiente a su equipo </w:t>
        </w:r>
      </w:ins>
      <w:ins w:id="493" w:author="ivan del pino" w:date="2023-03-13T20:22:00Z">
        <w:r>
          <w:t xml:space="preserve">se coloca encima de esta, y sobre el tablero aparece la pregunta a responder por </w:t>
        </w:r>
      </w:ins>
      <w:ins w:id="494" w:author="ivan del pino" w:date="2023-03-13T20:23:00Z">
        <w:r w:rsidR="00BE7D0A">
          <w:t xml:space="preserve">este en la interfaz del estudiante, en la del profesor, </w:t>
        </w:r>
      </w:ins>
      <w:ins w:id="495" w:author="ivan del pino" w:date="2023-03-13T20:24:00Z">
        <w:r w:rsidR="00BE7D0A">
          <w:t>sobre la pregunta aparece una ventana para seleccionar si el jugador ha respondido a la pregunta correctamente.</w:t>
        </w:r>
      </w:ins>
    </w:p>
    <w:p w:rsidR="00061562" w:rsidRPr="00F47572" w:rsidRDefault="00061562" w:rsidP="004B2FB8">
      <w:pPr>
        <w:jc w:val="both"/>
        <w:rPr>
          <w:ins w:id="496" w:author="ivan del pino" w:date="2023-03-13T20:20:00Z"/>
        </w:rPr>
      </w:pPr>
      <w:ins w:id="497" w:author="ivan del pino" w:date="2023-03-13T20:24:00Z">
        <w:r>
          <w:t>Una vez el profesor ha marcado sí o no, se cierra la pregunta</w:t>
        </w:r>
      </w:ins>
      <w:ins w:id="498" w:author="ivan del pino" w:date="2023-03-13T20:26:00Z">
        <w:r w:rsidR="00710EFA">
          <w:t>, se actualizan los datos en la pantalla dependiendo lo que haya respondido el jugador,</w:t>
        </w:r>
      </w:ins>
      <w:ins w:id="499" w:author="ivan del pino" w:date="2023-03-13T20:24:00Z">
        <w:r>
          <w:t xml:space="preserve"> y </w:t>
        </w:r>
      </w:ins>
      <w:ins w:id="500" w:author="ivan del pino" w:date="2023-03-13T20:26:00Z">
        <w:r w:rsidR="00710EFA">
          <w:t>se abre</w:t>
        </w:r>
      </w:ins>
      <w:ins w:id="501" w:author="ivan del pino" w:date="2023-03-13T20:24:00Z">
        <w:r>
          <w:t xml:space="preserve"> una ventana mostrando </w:t>
        </w:r>
      </w:ins>
      <w:ins w:id="502" w:author="ivan del pino" w:date="2023-03-13T20:25:00Z">
        <w:r w:rsidR="00710EFA">
          <w:t>el siguiente estudiante al que le toca tirar el dado, volviendo así a seguir el proceso explicado.</w:t>
        </w:r>
      </w:ins>
    </w:p>
    <w:p w:rsidR="006A4619" w:rsidRPr="006A4619" w:rsidRDefault="00356680" w:rsidP="00D20B93">
      <w:pPr>
        <w:pStyle w:val="Ttulo3"/>
      </w:pPr>
      <w:bookmarkStart w:id="503" w:name="_Toc125576623"/>
      <w:r>
        <w:lastRenderedPageBreak/>
        <w:t>3.3.4</w:t>
      </w:r>
      <w:r w:rsidR="009C016D">
        <w:t xml:space="preserve"> Desarrollo de la </w:t>
      </w:r>
      <w:r w:rsidR="006A4619">
        <w:t>funcionalidad de los menús</w:t>
      </w:r>
      <w:bookmarkEnd w:id="503"/>
    </w:p>
    <w:p w:rsidR="00F424A8" w:rsidRDefault="005B4429" w:rsidP="005B4429">
      <w:pPr>
        <w:spacing w:after="200"/>
        <w:jc w:val="both"/>
      </w:pPr>
      <w:r>
        <w:t xml:space="preserve">En no todos los menús hubo que implementar funcionalidad, solo en las clases que se van a explicar a continuación. En muchas clases hay ventanas que se abren o se cierran al pulsar un elemento. Esto se realiza como se muestra en la </w:t>
      </w:r>
      <w:r w:rsidR="00837D14">
        <w:t>ilustración</w:t>
      </w:r>
      <w:r>
        <w:t xml:space="preserve"> 2</w:t>
      </w:r>
      <w:r w:rsidR="004C79E9">
        <w:t>8</w:t>
      </w:r>
      <w:r>
        <w:t>, cambiando los id por los que fueran necesarios en ese momento.</w:t>
      </w:r>
    </w:p>
    <w:p w:rsidR="005B4429" w:rsidRDefault="005B4429" w:rsidP="005B4429">
      <w:pPr>
        <w:keepNext/>
        <w:spacing w:after="200"/>
        <w:jc w:val="both"/>
      </w:pPr>
      <w:r>
        <w:rPr>
          <w:noProof/>
          <w:lang w:eastAsia="es-ES"/>
        </w:rPr>
        <w:drawing>
          <wp:inline distT="0" distB="0" distL="0" distR="0">
            <wp:extent cx="5400040" cy="1289685"/>
            <wp:effectExtent l="19050" t="0" r="0" b="0"/>
            <wp:docPr id="29" name="28 Imagen" descr="mostrar oc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ocultar.png"/>
                    <pic:cNvPicPr/>
                  </pic:nvPicPr>
                  <pic:blipFill>
                    <a:blip r:embed="rId38" cstate="print"/>
                    <a:stretch>
                      <a:fillRect/>
                    </a:stretch>
                  </pic:blipFill>
                  <pic:spPr>
                    <a:xfrm>
                      <a:off x="0" y="0"/>
                      <a:ext cx="5400040" cy="1289685"/>
                    </a:xfrm>
                    <a:prstGeom prst="rect">
                      <a:avLst/>
                    </a:prstGeom>
                  </pic:spPr>
                </pic:pic>
              </a:graphicData>
            </a:graphic>
          </wp:inline>
        </w:drawing>
      </w:r>
    </w:p>
    <w:p w:rsidR="0069179A" w:rsidRDefault="005B4429" w:rsidP="005B4429">
      <w:pPr>
        <w:pStyle w:val="Epgrafe"/>
        <w:jc w:val="center"/>
        <w:rPr>
          <w:color w:val="auto"/>
        </w:rPr>
      </w:pPr>
      <w:bookmarkStart w:id="504" w:name="_Toc125576664"/>
      <w:r w:rsidRPr="005B4429">
        <w:rPr>
          <w:color w:val="auto"/>
        </w:rPr>
        <w:t xml:space="preserve">Ilustración </w:t>
      </w:r>
      <w:r w:rsidR="00D74588" w:rsidRPr="005B4429">
        <w:rPr>
          <w:color w:val="auto"/>
        </w:rPr>
        <w:fldChar w:fldCharType="begin"/>
      </w:r>
      <w:r w:rsidRPr="005B4429">
        <w:rPr>
          <w:color w:val="auto"/>
        </w:rPr>
        <w:instrText xml:space="preserve"> SEQ Ilustración \* ARABIC </w:instrText>
      </w:r>
      <w:r w:rsidR="00D74588" w:rsidRPr="005B4429">
        <w:rPr>
          <w:color w:val="auto"/>
        </w:rPr>
        <w:fldChar w:fldCharType="separate"/>
      </w:r>
      <w:ins w:id="505" w:author="ivan del pino" w:date="2023-03-13T20:47:00Z">
        <w:r w:rsidR="00E21ED4">
          <w:rPr>
            <w:noProof/>
            <w:color w:val="auto"/>
          </w:rPr>
          <w:t>2</w:t>
        </w:r>
      </w:ins>
      <w:ins w:id="506" w:author="ivan del pino" w:date="2023-03-19T10:59:00Z">
        <w:r w:rsidR="00E21ED4">
          <w:rPr>
            <w:noProof/>
            <w:color w:val="auto"/>
          </w:rPr>
          <w:t>9</w:t>
        </w:r>
      </w:ins>
      <w:del w:id="507" w:author="ivan del pino" w:date="2023-03-13T19:33:00Z">
        <w:r w:rsidR="00E118C8" w:rsidDel="009524BC">
          <w:rPr>
            <w:noProof/>
            <w:color w:val="auto"/>
          </w:rPr>
          <w:delText>28</w:delText>
        </w:r>
      </w:del>
      <w:r w:rsidR="00D74588" w:rsidRPr="005B4429">
        <w:rPr>
          <w:color w:val="auto"/>
        </w:rPr>
        <w:fldChar w:fldCharType="end"/>
      </w:r>
      <w:r w:rsidRPr="005B4429">
        <w:rPr>
          <w:color w:val="auto"/>
        </w:rPr>
        <w:t xml:space="preserve"> : Ejemplo de cómo mostrar u ocultar ventanas</w:t>
      </w:r>
      <w:bookmarkEnd w:id="504"/>
    </w:p>
    <w:p w:rsidR="005B4429" w:rsidRPr="005B4429" w:rsidRDefault="005B4429" w:rsidP="005B4429"/>
    <w:p w:rsidR="00F424A8" w:rsidRDefault="005B4429" w:rsidP="005B4429">
      <w:pPr>
        <w:spacing w:after="200"/>
        <w:jc w:val="both"/>
      </w:pPr>
      <w:r>
        <w:t>En l</w:t>
      </w:r>
      <w:r w:rsidR="00EF4EF5">
        <w:t>a clase encargada de seleccionar si el usuario es un alumno o el profesor, p</w:t>
      </w:r>
      <w:r>
        <w:t xml:space="preserve">ara dotar de cierta seguridad a la aplicación, a la hora de acceder como profesor, se tiene que utilizar una contraseña para evitar que estudiantes puedan acceder. Esta función se realizó de manera sencilla introduciendo un campo de texto donde </w:t>
      </w:r>
      <w:r w:rsidR="00EF4EF5">
        <w:t>se tiene</w:t>
      </w:r>
      <w:r>
        <w:t xml:space="preserve"> que introducir la contraseña, realizar una comparación con Javascript para </w:t>
      </w:r>
      <w:r w:rsidR="00EF4EF5">
        <w:t>asegurarse</w:t>
      </w:r>
      <w:r>
        <w:t xml:space="preserve"> que fuese correcta, y en caso de que así fuera, avanzar por el menú, en caso contrario, mostrar una ventana de error.</w:t>
      </w:r>
    </w:p>
    <w:p w:rsidR="00F424A8" w:rsidRDefault="00F424A8" w:rsidP="00F424A8">
      <w:pPr>
        <w:keepNext/>
        <w:spacing w:after="200"/>
        <w:jc w:val="both"/>
      </w:pPr>
      <w:r>
        <w:rPr>
          <w:noProof/>
          <w:lang w:eastAsia="es-ES"/>
        </w:rPr>
        <w:drawing>
          <wp:inline distT="0" distB="0" distL="0" distR="0">
            <wp:extent cx="5400040" cy="1497330"/>
            <wp:effectExtent l="19050" t="0" r="0" b="0"/>
            <wp:docPr id="30" name="29 Imagen" descr="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profesor.png"/>
                    <pic:cNvPicPr/>
                  </pic:nvPicPr>
                  <pic:blipFill>
                    <a:blip r:embed="rId39" cstate="print"/>
                    <a:stretch>
                      <a:fillRect/>
                    </a:stretch>
                  </pic:blipFill>
                  <pic:spPr>
                    <a:xfrm>
                      <a:off x="0" y="0"/>
                      <a:ext cx="5400040" cy="1497330"/>
                    </a:xfrm>
                    <a:prstGeom prst="rect">
                      <a:avLst/>
                    </a:prstGeom>
                  </pic:spPr>
                </pic:pic>
              </a:graphicData>
            </a:graphic>
          </wp:inline>
        </w:drawing>
      </w:r>
    </w:p>
    <w:p w:rsidR="005B4429" w:rsidRDefault="00F424A8" w:rsidP="00F424A8">
      <w:pPr>
        <w:pStyle w:val="Epgrafe"/>
        <w:jc w:val="center"/>
        <w:rPr>
          <w:color w:val="auto"/>
        </w:rPr>
      </w:pPr>
      <w:bookmarkStart w:id="508" w:name="_Toc125576665"/>
      <w:r w:rsidRPr="00F424A8">
        <w:rPr>
          <w:color w:val="auto"/>
        </w:rPr>
        <w:t xml:space="preserve">Ilustración </w:t>
      </w:r>
      <w:r w:rsidR="00D74588" w:rsidRPr="00F424A8">
        <w:rPr>
          <w:color w:val="auto"/>
        </w:rPr>
        <w:fldChar w:fldCharType="begin"/>
      </w:r>
      <w:r w:rsidRPr="00F424A8">
        <w:rPr>
          <w:color w:val="auto"/>
        </w:rPr>
        <w:instrText xml:space="preserve"> SEQ Ilustración \* ARABIC </w:instrText>
      </w:r>
      <w:r w:rsidR="00D74588" w:rsidRPr="00F424A8">
        <w:rPr>
          <w:color w:val="auto"/>
        </w:rPr>
        <w:fldChar w:fldCharType="separate"/>
      </w:r>
      <w:ins w:id="509" w:author="ivan del pino" w:date="2023-03-19T10:59:00Z">
        <w:r w:rsidR="00E21ED4">
          <w:rPr>
            <w:noProof/>
            <w:color w:val="auto"/>
          </w:rPr>
          <w:t>30</w:t>
        </w:r>
      </w:ins>
      <w:del w:id="510" w:author="ivan del pino" w:date="2023-03-13T19:33:00Z">
        <w:r w:rsidR="00E118C8" w:rsidDel="009524BC">
          <w:rPr>
            <w:noProof/>
            <w:color w:val="auto"/>
          </w:rPr>
          <w:delText>29</w:delText>
        </w:r>
      </w:del>
      <w:r w:rsidR="00D74588" w:rsidRPr="00F424A8">
        <w:rPr>
          <w:color w:val="auto"/>
        </w:rPr>
        <w:fldChar w:fldCharType="end"/>
      </w:r>
      <w:r w:rsidRPr="00F424A8">
        <w:rPr>
          <w:color w:val="auto"/>
        </w:rPr>
        <w:t xml:space="preserve"> : Función encargada de la comprobación de la contraseña del profesor</w:t>
      </w:r>
      <w:bookmarkEnd w:id="508"/>
    </w:p>
    <w:p w:rsidR="00B529AB" w:rsidRDefault="00B529AB" w:rsidP="00B529AB">
      <w:pPr>
        <w:jc w:val="both"/>
      </w:pPr>
      <w:r>
        <w:t>En la clase encargada de que un estudiante pueda registrarse, se realizó una función que comparaba los datos obtenidos con los de la base de datos, y en caso de que un estudiante tuviese el mismo nombre y correo, la aplicación emite un mensaje de error, pero en caso contrario, crea una nueva instancia en la base de datos con la información proporcionada. Los parámetros eran enviados a la siguiente página, en caso de que fueran correctos para la creación del usuario, a través de la URL.</w:t>
      </w:r>
      <w:r w:rsidR="00C21382">
        <w:t xml:space="preserve"> Este proceso se observa en la ilustración 30.</w:t>
      </w:r>
    </w:p>
    <w:p w:rsidR="00BE3451" w:rsidRDefault="00BE3451" w:rsidP="00B529AB">
      <w:pPr>
        <w:jc w:val="both"/>
      </w:pPr>
    </w:p>
    <w:p w:rsidR="00B529AB" w:rsidRDefault="00B529AB" w:rsidP="00B529AB">
      <w:pPr>
        <w:keepNext/>
        <w:jc w:val="center"/>
      </w:pPr>
      <w:r>
        <w:rPr>
          <w:noProof/>
          <w:lang w:eastAsia="es-ES"/>
        </w:rPr>
        <w:drawing>
          <wp:inline distT="0" distB="0" distL="0" distR="0">
            <wp:extent cx="3242040" cy="3229821"/>
            <wp:effectExtent l="19050" t="0" r="0" b="0"/>
            <wp:docPr id="31"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0" cstate="print"/>
                    <a:stretch>
                      <a:fillRect/>
                    </a:stretch>
                  </pic:blipFill>
                  <pic:spPr>
                    <a:xfrm>
                      <a:off x="0" y="0"/>
                      <a:ext cx="3243060" cy="3230837"/>
                    </a:xfrm>
                    <a:prstGeom prst="rect">
                      <a:avLst/>
                    </a:prstGeom>
                  </pic:spPr>
                </pic:pic>
              </a:graphicData>
            </a:graphic>
          </wp:inline>
        </w:drawing>
      </w:r>
    </w:p>
    <w:p w:rsidR="00952EAE" w:rsidRDefault="00B529AB" w:rsidP="00B529AB">
      <w:pPr>
        <w:pStyle w:val="Epgrafe"/>
        <w:jc w:val="center"/>
        <w:rPr>
          <w:color w:val="auto"/>
        </w:rPr>
      </w:pPr>
      <w:bookmarkStart w:id="511" w:name="_Toc125576666"/>
      <w:r w:rsidRPr="00B529AB">
        <w:rPr>
          <w:color w:val="auto"/>
        </w:rPr>
        <w:t xml:space="preserve">Ilustración </w:t>
      </w:r>
      <w:r w:rsidR="00D74588" w:rsidRPr="00B529AB">
        <w:rPr>
          <w:color w:val="auto"/>
        </w:rPr>
        <w:fldChar w:fldCharType="begin"/>
      </w:r>
      <w:r w:rsidRPr="00B529AB">
        <w:rPr>
          <w:color w:val="auto"/>
        </w:rPr>
        <w:instrText xml:space="preserve"> SEQ Ilustración \* ARABIC </w:instrText>
      </w:r>
      <w:r w:rsidR="00D74588" w:rsidRPr="00B529AB">
        <w:rPr>
          <w:color w:val="auto"/>
        </w:rPr>
        <w:fldChar w:fldCharType="separate"/>
      </w:r>
      <w:ins w:id="512" w:author="ivan del pino" w:date="2023-03-13T20:47:00Z">
        <w:r w:rsidR="00E21ED4">
          <w:rPr>
            <w:noProof/>
            <w:color w:val="auto"/>
          </w:rPr>
          <w:t>3</w:t>
        </w:r>
      </w:ins>
      <w:ins w:id="513" w:author="ivan del pino" w:date="2023-03-19T10:59:00Z">
        <w:r w:rsidR="00E21ED4">
          <w:rPr>
            <w:noProof/>
            <w:color w:val="auto"/>
          </w:rPr>
          <w:t>1</w:t>
        </w:r>
      </w:ins>
      <w:del w:id="514" w:author="ivan del pino" w:date="2023-03-13T19:33:00Z">
        <w:r w:rsidR="00E118C8" w:rsidDel="009524BC">
          <w:rPr>
            <w:noProof/>
            <w:color w:val="auto"/>
          </w:rPr>
          <w:delText>30</w:delText>
        </w:r>
      </w:del>
      <w:r w:rsidR="00D74588" w:rsidRPr="00B529AB">
        <w:rPr>
          <w:color w:val="auto"/>
        </w:rPr>
        <w:fldChar w:fldCharType="end"/>
      </w:r>
      <w:r w:rsidRPr="00B529AB">
        <w:rPr>
          <w:color w:val="auto"/>
        </w:rPr>
        <w:t xml:space="preserve"> : Función encargada de la creación de un estudiante</w:t>
      </w:r>
      <w:bookmarkEnd w:id="511"/>
    </w:p>
    <w:p w:rsidR="00952EAE" w:rsidRDefault="00952EAE" w:rsidP="00952EAE">
      <w:pPr>
        <w:jc w:val="both"/>
        <w:rPr>
          <w:noProof/>
          <w:lang w:eastAsia="es-ES"/>
        </w:rPr>
      </w:pPr>
      <w:r>
        <w:t>En la página de inicio de sesión el funcionamiento era parecido pero esta vez al contrario, se busca que los parámetros introducidos sean los mismos que los de otro estudiante ya creado, y en caso de que esto se cumpla, accede a la siguiente página enviando los parámetros de la misma forma que en la creación del usuario, por URL.</w:t>
      </w:r>
      <w:r w:rsidRPr="00952EAE">
        <w:rPr>
          <w:noProof/>
          <w:lang w:eastAsia="es-ES"/>
        </w:rPr>
        <w:t xml:space="preserve"> </w:t>
      </w:r>
    </w:p>
    <w:p w:rsidR="00BE3451" w:rsidRDefault="00BE3451" w:rsidP="00952EAE">
      <w:pPr>
        <w:jc w:val="both"/>
        <w:rPr>
          <w:noProof/>
          <w:lang w:eastAsia="es-ES"/>
        </w:rPr>
      </w:pPr>
    </w:p>
    <w:p w:rsidR="001C3DFA" w:rsidDel="003932B2" w:rsidRDefault="00276D20" w:rsidP="001C3DFA">
      <w:pPr>
        <w:keepNext/>
        <w:jc w:val="center"/>
        <w:rPr>
          <w:del w:id="515" w:author="ivan del pino" w:date="2023-03-13T20:32:00Z"/>
        </w:rPr>
      </w:pPr>
      <w:del w:id="516" w:author="ivan del pino" w:date="2023-03-13T20:32:00Z">
        <w:r>
          <w:rPr>
            <w:noProof/>
            <w:lang w:eastAsia="es-ES"/>
          </w:rPr>
          <w:lastRenderedPageBreak/>
          <w:drawing>
            <wp:inline distT="0" distB="0" distL="0" distR="0">
              <wp:extent cx="3227070" cy="3867076"/>
              <wp:effectExtent l="19050" t="0" r="0" b="0"/>
              <wp:docPr id="32" name="30 Imagen" descr="creacion usuario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cion usuario nuevo.png"/>
                      <pic:cNvPicPr/>
                    </pic:nvPicPr>
                    <pic:blipFill>
                      <a:blip r:embed="rId41" cstate="print"/>
                      <a:stretch>
                        <a:fillRect/>
                      </a:stretch>
                    </pic:blipFill>
                    <pic:spPr>
                      <a:xfrm>
                        <a:off x="0" y="0"/>
                        <a:ext cx="3230197" cy="3870823"/>
                      </a:xfrm>
                      <a:prstGeom prst="rect">
                        <a:avLst/>
                      </a:prstGeom>
                    </pic:spPr>
                  </pic:pic>
                </a:graphicData>
              </a:graphic>
            </wp:inline>
          </w:drawing>
        </w:r>
      </w:del>
    </w:p>
    <w:p w:rsidR="001C3DFA" w:rsidDel="003932B2" w:rsidRDefault="001C3DFA" w:rsidP="001C3DFA">
      <w:pPr>
        <w:pStyle w:val="Epgrafe"/>
        <w:jc w:val="center"/>
        <w:rPr>
          <w:del w:id="517" w:author="ivan del pino" w:date="2023-03-13T20:32:00Z"/>
          <w:color w:val="auto"/>
        </w:rPr>
      </w:pPr>
      <w:bookmarkStart w:id="518" w:name="_Toc125576667"/>
      <w:del w:id="519" w:author="ivan del pino" w:date="2023-03-13T20:32:00Z">
        <w:r w:rsidRPr="001C3DFA" w:rsidDel="003932B2">
          <w:rPr>
            <w:color w:val="auto"/>
          </w:rPr>
          <w:delText xml:space="preserve">Ilustración </w:delText>
        </w:r>
        <w:r w:rsidR="00D74588" w:rsidRPr="001C3DFA" w:rsidDel="003932B2">
          <w:rPr>
            <w:b w:val="0"/>
            <w:bCs w:val="0"/>
          </w:rPr>
          <w:fldChar w:fldCharType="begin"/>
        </w:r>
        <w:r w:rsidRPr="001C3DFA" w:rsidDel="003932B2">
          <w:rPr>
            <w:color w:val="auto"/>
          </w:rPr>
          <w:delInstrText xml:space="preserve"> SEQ Ilustración \* ARABIC </w:delInstrText>
        </w:r>
        <w:r w:rsidR="00D74588" w:rsidRPr="001C3DFA" w:rsidDel="003932B2">
          <w:rPr>
            <w:b w:val="0"/>
            <w:bCs w:val="0"/>
          </w:rPr>
          <w:fldChar w:fldCharType="separate"/>
        </w:r>
      </w:del>
      <w:del w:id="520" w:author="ivan del pino" w:date="2023-03-13T19:33:00Z">
        <w:r w:rsidR="00E118C8" w:rsidDel="009524BC">
          <w:rPr>
            <w:noProof/>
            <w:color w:val="auto"/>
          </w:rPr>
          <w:delText>31</w:delText>
        </w:r>
      </w:del>
      <w:del w:id="521" w:author="ivan del pino" w:date="2023-03-13T20:32:00Z">
        <w:r w:rsidR="00D74588" w:rsidRPr="001C3DFA" w:rsidDel="003932B2">
          <w:rPr>
            <w:b w:val="0"/>
            <w:bCs w:val="0"/>
          </w:rPr>
          <w:fldChar w:fldCharType="end"/>
        </w:r>
        <w:r w:rsidRPr="001C3DFA" w:rsidDel="003932B2">
          <w:rPr>
            <w:color w:val="auto"/>
          </w:rPr>
          <w:delText xml:space="preserve"> : Función encarga del inicio de sesión de un estudiante</w:delText>
        </w:r>
        <w:bookmarkEnd w:id="518"/>
      </w:del>
    </w:p>
    <w:p w:rsidR="00800E3E" w:rsidRPr="00800E3E" w:rsidRDefault="00800E3E" w:rsidP="00800E3E"/>
    <w:p w:rsidR="00800E3E" w:rsidRDefault="00800E3E" w:rsidP="00800E3E">
      <w:pPr>
        <w:jc w:val="both"/>
      </w:pPr>
      <w:r>
        <w:t>En la clase del menú de los estudiantes, una vez ya se ha iniciado sesión, recibe los datos por la URL, y en caso de que el usuario quiera editar su perfil, los envía a la página encarga de proporcionar esta función al usuario, donde  a través del id del estudiante, cambia los datos por los nuevos introducidos.</w:t>
      </w:r>
    </w:p>
    <w:p w:rsidR="00800E3E" w:rsidDel="00905B62" w:rsidRDefault="00276D20" w:rsidP="00EF4EF5">
      <w:pPr>
        <w:keepNext/>
        <w:jc w:val="center"/>
        <w:rPr>
          <w:del w:id="522" w:author="ivan del pino" w:date="2023-03-13T20:32:00Z"/>
        </w:rPr>
      </w:pPr>
      <w:del w:id="523" w:author="ivan del pino" w:date="2023-03-13T20:32:00Z">
        <w:r>
          <w:rPr>
            <w:noProof/>
            <w:sz w:val="18"/>
            <w:szCs w:val="18"/>
            <w:lang w:eastAsia="es-ES"/>
            <w:rPrChange w:id="524" w:author="Unknown">
              <w:rPr>
                <w:noProof/>
                <w:lang w:eastAsia="es-ES"/>
              </w:rPr>
            </w:rPrChange>
          </w:rPr>
          <w:drawing>
            <wp:inline distT="0" distB="0" distL="0" distR="0">
              <wp:extent cx="4565533" cy="2338599"/>
              <wp:effectExtent l="19050" t="0" r="6467" b="0"/>
              <wp:docPr id="33" name="32 Imagen" descr="editar perfil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 codigo.png"/>
                      <pic:cNvPicPr/>
                    </pic:nvPicPr>
                    <pic:blipFill>
                      <a:blip r:embed="rId42" cstate="print"/>
                      <a:stretch>
                        <a:fillRect/>
                      </a:stretch>
                    </pic:blipFill>
                    <pic:spPr>
                      <a:xfrm>
                        <a:off x="0" y="0"/>
                        <a:ext cx="4571075" cy="2341438"/>
                      </a:xfrm>
                      <a:prstGeom prst="rect">
                        <a:avLst/>
                      </a:prstGeom>
                    </pic:spPr>
                  </pic:pic>
                </a:graphicData>
              </a:graphic>
            </wp:inline>
          </w:drawing>
        </w:r>
      </w:del>
    </w:p>
    <w:p w:rsidR="00B529AB" w:rsidDel="00905B62" w:rsidRDefault="00800E3E" w:rsidP="00800E3E">
      <w:pPr>
        <w:pStyle w:val="Epgrafe"/>
        <w:jc w:val="center"/>
        <w:rPr>
          <w:del w:id="525" w:author="ivan del pino" w:date="2023-03-13T20:32:00Z"/>
          <w:color w:val="auto"/>
        </w:rPr>
      </w:pPr>
      <w:bookmarkStart w:id="526" w:name="_Toc125576668"/>
      <w:del w:id="527" w:author="ivan del pino" w:date="2023-03-13T20:32:00Z">
        <w:r w:rsidRPr="00800E3E" w:rsidDel="00905B62">
          <w:rPr>
            <w:color w:val="auto"/>
          </w:rPr>
          <w:delText xml:space="preserve">Ilustración </w:delText>
        </w:r>
        <w:r w:rsidR="00D74588" w:rsidRPr="00800E3E" w:rsidDel="00905B62">
          <w:rPr>
            <w:b w:val="0"/>
            <w:bCs w:val="0"/>
          </w:rPr>
          <w:fldChar w:fldCharType="begin"/>
        </w:r>
        <w:r w:rsidRPr="00800E3E" w:rsidDel="00905B62">
          <w:rPr>
            <w:color w:val="auto"/>
          </w:rPr>
          <w:delInstrText xml:space="preserve"> SEQ Ilustración \* ARABIC </w:delInstrText>
        </w:r>
        <w:r w:rsidR="00D74588" w:rsidRPr="00800E3E" w:rsidDel="00905B62">
          <w:rPr>
            <w:b w:val="0"/>
            <w:bCs w:val="0"/>
          </w:rPr>
          <w:fldChar w:fldCharType="separate"/>
        </w:r>
      </w:del>
      <w:del w:id="528" w:author="ivan del pino" w:date="2023-03-13T19:33:00Z">
        <w:r w:rsidR="00E118C8" w:rsidDel="009524BC">
          <w:rPr>
            <w:noProof/>
            <w:color w:val="auto"/>
          </w:rPr>
          <w:delText>32</w:delText>
        </w:r>
      </w:del>
      <w:del w:id="529" w:author="ivan del pino" w:date="2023-03-13T20:32:00Z">
        <w:r w:rsidR="00D74588" w:rsidRPr="00800E3E" w:rsidDel="00905B62">
          <w:rPr>
            <w:b w:val="0"/>
            <w:bCs w:val="0"/>
          </w:rPr>
          <w:fldChar w:fldCharType="end"/>
        </w:r>
        <w:r w:rsidRPr="00800E3E" w:rsidDel="00905B62">
          <w:rPr>
            <w:color w:val="auto"/>
          </w:rPr>
          <w:delText xml:space="preserve"> : Código encargado de editar el perfil de un estudiante</w:delText>
        </w:r>
        <w:bookmarkEnd w:id="526"/>
      </w:del>
    </w:p>
    <w:p w:rsidR="00800E3E" w:rsidRDefault="00800E3E" w:rsidP="00800E3E">
      <w:pPr>
        <w:jc w:val="both"/>
      </w:pPr>
      <w:r>
        <w:t>En cuanto al profesor, este tiene la función reiniciarPartida()</w:t>
      </w:r>
      <w:r w:rsidR="00905B62">
        <w:t>,</w:t>
      </w:r>
      <w:r w:rsidR="004C79E9">
        <w:t xml:space="preserve"> </w:t>
      </w:r>
      <w:r>
        <w:t xml:space="preserve">encargada de tanto actualizar todos los datos de la partida a como si esta fuera a empezar, como de </w:t>
      </w:r>
      <w:r>
        <w:lastRenderedPageBreak/>
        <w:t>eliminar todos los estudiantes. También contiene la función generarObjetos(), encargada de generar la posición de los objetos</w:t>
      </w:r>
      <w:ins w:id="530" w:author="ivan del pino" w:date="2023-03-13T20:33:00Z">
        <w:r w:rsidR="00C2017E">
          <w:t xml:space="preserve"> </w:t>
        </w:r>
      </w:ins>
      <w:r w:rsidR="00C2017E">
        <w:t>de forma aleatoria</w:t>
      </w:r>
      <w:r>
        <w:t xml:space="preserve"> al empezar una partida nueva.</w:t>
      </w:r>
    </w:p>
    <w:p w:rsidR="00356680" w:rsidRDefault="00356680" w:rsidP="00800E3E">
      <w:pPr>
        <w:jc w:val="both"/>
      </w:pPr>
    </w:p>
    <w:p w:rsidR="00800E3E" w:rsidDel="00905B62" w:rsidRDefault="00276D20" w:rsidP="00800E3E">
      <w:pPr>
        <w:keepNext/>
        <w:jc w:val="center"/>
        <w:rPr>
          <w:del w:id="531" w:author="ivan del pino" w:date="2023-03-13T20:32:00Z"/>
        </w:rPr>
      </w:pPr>
      <w:del w:id="532" w:author="ivan del pino" w:date="2023-03-13T20:32:00Z">
        <w:r>
          <w:rPr>
            <w:noProof/>
            <w:lang w:eastAsia="es-ES"/>
          </w:rPr>
          <w:drawing>
            <wp:inline distT="0" distB="0" distL="0" distR="0">
              <wp:extent cx="5400040" cy="3002915"/>
              <wp:effectExtent l="19050" t="0" r="0" b="0"/>
              <wp:docPr id="34" name="33 Imagen" descr="reiniciar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iciarPartida.png"/>
                      <pic:cNvPicPr/>
                    </pic:nvPicPr>
                    <pic:blipFill>
                      <a:blip r:embed="rId43" cstate="print"/>
                      <a:stretch>
                        <a:fillRect/>
                      </a:stretch>
                    </pic:blipFill>
                    <pic:spPr>
                      <a:xfrm>
                        <a:off x="0" y="0"/>
                        <a:ext cx="5400040" cy="3002915"/>
                      </a:xfrm>
                      <a:prstGeom prst="rect">
                        <a:avLst/>
                      </a:prstGeom>
                    </pic:spPr>
                  </pic:pic>
                </a:graphicData>
              </a:graphic>
            </wp:inline>
          </w:drawing>
        </w:r>
      </w:del>
    </w:p>
    <w:p w:rsidR="00800E3E" w:rsidDel="00905B62" w:rsidRDefault="00800E3E" w:rsidP="00800E3E">
      <w:pPr>
        <w:pStyle w:val="Epgrafe"/>
        <w:jc w:val="center"/>
        <w:rPr>
          <w:del w:id="533" w:author="ivan del pino" w:date="2023-03-13T20:32:00Z"/>
          <w:color w:val="auto"/>
        </w:rPr>
      </w:pPr>
      <w:bookmarkStart w:id="534" w:name="_Toc125576669"/>
      <w:del w:id="535" w:author="ivan del pino" w:date="2023-03-13T20:32:00Z">
        <w:r w:rsidRPr="00800E3E" w:rsidDel="00905B62">
          <w:rPr>
            <w:color w:val="auto"/>
          </w:rPr>
          <w:delText xml:space="preserve">Ilustración </w:delText>
        </w:r>
        <w:r w:rsidR="00D74588" w:rsidRPr="00800E3E" w:rsidDel="00905B62">
          <w:rPr>
            <w:b w:val="0"/>
            <w:bCs w:val="0"/>
          </w:rPr>
          <w:fldChar w:fldCharType="begin"/>
        </w:r>
        <w:r w:rsidRPr="00800E3E" w:rsidDel="00905B62">
          <w:rPr>
            <w:color w:val="auto"/>
          </w:rPr>
          <w:delInstrText xml:space="preserve"> SEQ Ilustración \* ARABIC </w:delInstrText>
        </w:r>
        <w:r w:rsidR="00D74588" w:rsidRPr="00800E3E" w:rsidDel="00905B62">
          <w:rPr>
            <w:b w:val="0"/>
            <w:bCs w:val="0"/>
          </w:rPr>
          <w:fldChar w:fldCharType="separate"/>
        </w:r>
      </w:del>
      <w:del w:id="536" w:author="ivan del pino" w:date="2023-03-13T19:33:00Z">
        <w:r w:rsidR="00E118C8" w:rsidDel="009524BC">
          <w:rPr>
            <w:noProof/>
            <w:color w:val="auto"/>
          </w:rPr>
          <w:delText>33</w:delText>
        </w:r>
      </w:del>
      <w:del w:id="537" w:author="ivan del pino" w:date="2023-03-13T20:32:00Z">
        <w:r w:rsidR="00D74588" w:rsidRPr="00800E3E" w:rsidDel="00905B62">
          <w:rPr>
            <w:b w:val="0"/>
            <w:bCs w:val="0"/>
          </w:rPr>
          <w:fldChar w:fldCharType="end"/>
        </w:r>
        <w:r w:rsidRPr="00800E3E" w:rsidDel="00905B62">
          <w:rPr>
            <w:color w:val="auto"/>
          </w:rPr>
          <w:delText xml:space="preserve"> : Función reiniciarPartida()</w:delText>
        </w:r>
        <w:bookmarkEnd w:id="534"/>
      </w:del>
    </w:p>
    <w:p w:rsidR="00800E3E" w:rsidRDefault="00800E3E" w:rsidP="00800E3E">
      <w:pPr>
        <w:keepNext/>
        <w:jc w:val="center"/>
      </w:pPr>
      <w:r>
        <w:rPr>
          <w:noProof/>
          <w:lang w:eastAsia="es-ES"/>
        </w:rPr>
        <w:drawing>
          <wp:inline distT="0" distB="0" distL="0" distR="0">
            <wp:extent cx="3097530" cy="2768854"/>
            <wp:effectExtent l="19050" t="0" r="7620" b="0"/>
            <wp:docPr id="35" name="34 Imagen" descr="generar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Objetos.png"/>
                    <pic:cNvPicPr/>
                  </pic:nvPicPr>
                  <pic:blipFill>
                    <a:blip r:embed="rId44" cstate="print"/>
                    <a:stretch>
                      <a:fillRect/>
                    </a:stretch>
                  </pic:blipFill>
                  <pic:spPr>
                    <a:xfrm>
                      <a:off x="0" y="0"/>
                      <a:ext cx="3099778" cy="2770863"/>
                    </a:xfrm>
                    <a:prstGeom prst="rect">
                      <a:avLst/>
                    </a:prstGeom>
                  </pic:spPr>
                </pic:pic>
              </a:graphicData>
            </a:graphic>
          </wp:inline>
        </w:drawing>
      </w:r>
    </w:p>
    <w:p w:rsidR="00800E3E" w:rsidRDefault="00800E3E" w:rsidP="00800E3E">
      <w:pPr>
        <w:pStyle w:val="Epgrafe"/>
        <w:jc w:val="center"/>
        <w:rPr>
          <w:color w:val="auto"/>
        </w:rPr>
      </w:pPr>
      <w:bookmarkStart w:id="538" w:name="_Toc125576670"/>
      <w:r w:rsidRPr="00800E3E">
        <w:rPr>
          <w:color w:val="auto"/>
        </w:rPr>
        <w:t xml:space="preserve">Ilustración </w:t>
      </w:r>
      <w:r w:rsidR="00D74588" w:rsidRPr="00800E3E">
        <w:rPr>
          <w:color w:val="auto"/>
        </w:rPr>
        <w:fldChar w:fldCharType="begin"/>
      </w:r>
      <w:r w:rsidRPr="00800E3E">
        <w:rPr>
          <w:color w:val="auto"/>
        </w:rPr>
        <w:instrText xml:space="preserve"> SEQ Ilustración \* ARABIC </w:instrText>
      </w:r>
      <w:r w:rsidR="00D74588" w:rsidRPr="00800E3E">
        <w:rPr>
          <w:color w:val="auto"/>
        </w:rPr>
        <w:fldChar w:fldCharType="separate"/>
      </w:r>
      <w:ins w:id="539" w:author="ivan del pino" w:date="2023-03-13T20:46:00Z">
        <w:r w:rsidR="00E21ED4">
          <w:rPr>
            <w:noProof/>
            <w:color w:val="auto"/>
          </w:rPr>
          <w:t>3</w:t>
        </w:r>
      </w:ins>
      <w:ins w:id="540" w:author="ivan del pino" w:date="2023-03-19T10:59:00Z">
        <w:r w:rsidR="00E21ED4">
          <w:rPr>
            <w:noProof/>
            <w:color w:val="auto"/>
          </w:rPr>
          <w:t>2</w:t>
        </w:r>
      </w:ins>
      <w:del w:id="541" w:author="ivan del pino" w:date="2023-03-13T19:33:00Z">
        <w:r w:rsidR="00E118C8" w:rsidDel="009524BC">
          <w:rPr>
            <w:noProof/>
            <w:color w:val="auto"/>
          </w:rPr>
          <w:delText>34</w:delText>
        </w:r>
      </w:del>
      <w:r w:rsidR="00D74588" w:rsidRPr="00800E3E">
        <w:rPr>
          <w:color w:val="auto"/>
        </w:rPr>
        <w:fldChar w:fldCharType="end"/>
      </w:r>
      <w:r w:rsidRPr="00800E3E">
        <w:rPr>
          <w:color w:val="auto"/>
        </w:rPr>
        <w:t xml:space="preserve"> : Función generarObjetos()</w:t>
      </w:r>
      <w:bookmarkEnd w:id="538"/>
    </w:p>
    <w:p w:rsidR="00C1647C" w:rsidRDefault="00C1647C" w:rsidP="00C1647C">
      <w:pPr>
        <w:jc w:val="both"/>
      </w:pPr>
      <w:r>
        <w:t>Por último, la clase encargada de darle al profesor la funcionalidad de poder gestionar los estudiantes de la partida. Esto se implementa mediante la creación de un botón por usuario, precedido por los datos del estudiante, que da la opción de eliminar a este. Esto lo realiza la función cargar</w:t>
      </w:r>
      <w:r w:rsidR="004C79E9">
        <w:t>()</w:t>
      </w:r>
      <w:r w:rsidR="00E4178D">
        <w:t>.</w:t>
      </w:r>
    </w:p>
    <w:p w:rsidR="00B95DCD" w:rsidDel="00E4178D" w:rsidRDefault="00276D20" w:rsidP="00B95DCD">
      <w:pPr>
        <w:keepNext/>
        <w:jc w:val="both"/>
        <w:rPr>
          <w:del w:id="542" w:author="ivan del pino" w:date="2023-03-13T20:34:00Z"/>
        </w:rPr>
      </w:pPr>
      <w:del w:id="543" w:author="ivan del pino" w:date="2023-03-13T20:34:00Z">
        <w:r>
          <w:rPr>
            <w:noProof/>
            <w:lang w:eastAsia="es-ES"/>
          </w:rPr>
          <w:lastRenderedPageBreak/>
          <w:drawing>
            <wp:inline distT="0" distB="0" distL="0" distR="0">
              <wp:extent cx="5640094" cy="3301551"/>
              <wp:effectExtent l="19050" t="0" r="0" b="0"/>
              <wp:docPr id="36" name="35 Imagen" descr="funcion 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argar().png"/>
                      <pic:cNvPicPr/>
                    </pic:nvPicPr>
                    <pic:blipFill>
                      <a:blip r:embed="rId45" cstate="print"/>
                      <a:stretch>
                        <a:fillRect/>
                      </a:stretch>
                    </pic:blipFill>
                    <pic:spPr>
                      <a:xfrm>
                        <a:off x="0" y="0"/>
                        <a:ext cx="5637782" cy="3300197"/>
                      </a:xfrm>
                      <a:prstGeom prst="rect">
                        <a:avLst/>
                      </a:prstGeom>
                    </pic:spPr>
                  </pic:pic>
                </a:graphicData>
              </a:graphic>
            </wp:inline>
          </w:drawing>
        </w:r>
      </w:del>
    </w:p>
    <w:p w:rsidR="00356680" w:rsidDel="00E4178D" w:rsidRDefault="00B95DCD" w:rsidP="00B95DCD">
      <w:pPr>
        <w:pStyle w:val="Epgrafe"/>
        <w:jc w:val="center"/>
        <w:rPr>
          <w:del w:id="544" w:author="ivan del pino" w:date="2023-03-13T20:34:00Z"/>
          <w:color w:val="auto"/>
        </w:rPr>
      </w:pPr>
      <w:bookmarkStart w:id="545" w:name="_Toc125576671"/>
      <w:del w:id="546" w:author="ivan del pino" w:date="2023-03-13T20:34:00Z">
        <w:r w:rsidRPr="00B95DCD" w:rsidDel="00E4178D">
          <w:rPr>
            <w:color w:val="auto"/>
          </w:rPr>
          <w:delText xml:space="preserve">Ilustración </w:delText>
        </w:r>
        <w:r w:rsidR="00D74588" w:rsidRPr="00B95DCD" w:rsidDel="00E4178D">
          <w:rPr>
            <w:b w:val="0"/>
            <w:bCs w:val="0"/>
          </w:rPr>
          <w:fldChar w:fldCharType="begin"/>
        </w:r>
        <w:r w:rsidRPr="00B95DCD" w:rsidDel="00E4178D">
          <w:rPr>
            <w:color w:val="auto"/>
          </w:rPr>
          <w:delInstrText xml:space="preserve"> SEQ Ilustración \* ARABIC </w:delInstrText>
        </w:r>
        <w:r w:rsidR="00D74588" w:rsidRPr="00B95DCD" w:rsidDel="00E4178D">
          <w:rPr>
            <w:b w:val="0"/>
            <w:bCs w:val="0"/>
          </w:rPr>
          <w:fldChar w:fldCharType="separate"/>
        </w:r>
      </w:del>
      <w:del w:id="547" w:author="ivan del pino" w:date="2023-03-13T19:33:00Z">
        <w:r w:rsidR="00E118C8" w:rsidDel="009524BC">
          <w:rPr>
            <w:noProof/>
            <w:color w:val="auto"/>
          </w:rPr>
          <w:delText>35</w:delText>
        </w:r>
      </w:del>
      <w:del w:id="548" w:author="ivan del pino" w:date="2023-03-13T20:34:00Z">
        <w:r w:rsidR="00D74588" w:rsidRPr="00B95DCD" w:rsidDel="00E4178D">
          <w:rPr>
            <w:b w:val="0"/>
            <w:bCs w:val="0"/>
          </w:rPr>
          <w:fldChar w:fldCharType="end"/>
        </w:r>
        <w:r w:rsidRPr="00B95DCD" w:rsidDel="00E4178D">
          <w:rPr>
            <w:color w:val="auto"/>
          </w:rPr>
          <w:delText xml:space="preserve"> : Función cargar()</w:delText>
        </w:r>
        <w:bookmarkEnd w:id="545"/>
      </w:del>
    </w:p>
    <w:p w:rsidR="00356680" w:rsidRDefault="00356680" w:rsidP="00356680">
      <w:pPr>
        <w:rPr>
          <w:sz w:val="18"/>
          <w:szCs w:val="18"/>
        </w:rPr>
      </w:pPr>
    </w:p>
    <w:p w:rsidR="00800E3E" w:rsidRPr="00D20B93" w:rsidRDefault="00356680" w:rsidP="00D20B93">
      <w:pPr>
        <w:pStyle w:val="Ttulo3"/>
      </w:pPr>
      <w:bookmarkStart w:id="549" w:name="_Toc125576624"/>
      <w:r>
        <w:t>3.3.5 Desarrollo de la funcionalidad del tablero</w:t>
      </w:r>
      <w:bookmarkEnd w:id="549"/>
    </w:p>
    <w:p w:rsidR="008E74F1" w:rsidRDefault="008E74F1" w:rsidP="00356680">
      <w:r>
        <w:t>La tarea de la implementación de la funcionalidad del tablero se ha dividido en varias partes para que la organización fuese más sencilla.</w:t>
      </w:r>
    </w:p>
    <w:p w:rsidR="008E74F1" w:rsidRDefault="008E74F1" w:rsidP="00D20B93">
      <w:pPr>
        <w:pStyle w:val="Ttulo4"/>
      </w:pPr>
      <w:r>
        <w:t>3.3.5.1Perfil y ranking</w:t>
      </w:r>
    </w:p>
    <w:p w:rsidR="008E74F1" w:rsidRDefault="008E74F1" w:rsidP="008E74F1">
      <w:pPr>
        <w:jc w:val="both"/>
      </w:pPr>
      <w:r>
        <w:t>Para el perfil y el ranking se han ut</w:t>
      </w:r>
      <w:r w:rsidR="00EF4EF5">
        <w:t>ilizado funciones de Firebase, que</w:t>
      </w:r>
      <w:r>
        <w:t xml:space="preserve"> estaban observando la base de datos constantemente por si se realizaba algún cambio actualizarse. Esto estaba implementado en las funciones cargarPerfil() y cargarTop().</w:t>
      </w:r>
      <w:r w:rsidR="00FA3137">
        <w:t xml:space="preserve"> </w:t>
      </w:r>
    </w:p>
    <w:p w:rsidR="008E74F1" w:rsidDel="007A3404" w:rsidRDefault="00276D20" w:rsidP="008E74F1">
      <w:pPr>
        <w:keepNext/>
        <w:jc w:val="both"/>
        <w:rPr>
          <w:del w:id="550" w:author="ivan del pino" w:date="2023-03-13T20:35:00Z"/>
        </w:rPr>
      </w:pPr>
      <w:del w:id="551" w:author="ivan del pino" w:date="2023-03-13T20:35:00Z">
        <w:r>
          <w:rPr>
            <w:noProof/>
            <w:lang w:eastAsia="es-ES"/>
          </w:rPr>
          <w:lastRenderedPageBreak/>
          <w:drawing>
            <wp:inline distT="0" distB="0" distL="0" distR="0">
              <wp:extent cx="5400040" cy="4949190"/>
              <wp:effectExtent l="19050" t="0" r="0" b="0"/>
              <wp:docPr id="37" name="36 Imagen" descr="cargar perfil carga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perfil cargar top.png"/>
                      <pic:cNvPicPr/>
                    </pic:nvPicPr>
                    <pic:blipFill>
                      <a:blip r:embed="rId46" cstate="print"/>
                      <a:stretch>
                        <a:fillRect/>
                      </a:stretch>
                    </pic:blipFill>
                    <pic:spPr>
                      <a:xfrm>
                        <a:off x="0" y="0"/>
                        <a:ext cx="5400040" cy="4949190"/>
                      </a:xfrm>
                      <a:prstGeom prst="rect">
                        <a:avLst/>
                      </a:prstGeom>
                    </pic:spPr>
                  </pic:pic>
                </a:graphicData>
              </a:graphic>
            </wp:inline>
          </w:drawing>
        </w:r>
      </w:del>
    </w:p>
    <w:p w:rsidR="008E74F1" w:rsidDel="007A3404" w:rsidRDefault="008E74F1" w:rsidP="008E74F1">
      <w:pPr>
        <w:pStyle w:val="Epgrafe"/>
        <w:jc w:val="center"/>
        <w:rPr>
          <w:del w:id="552" w:author="ivan del pino" w:date="2023-03-13T20:35:00Z"/>
          <w:color w:val="auto"/>
        </w:rPr>
      </w:pPr>
      <w:bookmarkStart w:id="553" w:name="_Toc125576672"/>
      <w:del w:id="554" w:author="ivan del pino" w:date="2023-03-13T20:35:00Z">
        <w:r w:rsidRPr="008E74F1" w:rsidDel="007A3404">
          <w:rPr>
            <w:color w:val="auto"/>
          </w:rPr>
          <w:delText xml:space="preserve">Ilustración </w:delText>
        </w:r>
        <w:r w:rsidR="00D74588" w:rsidRPr="008E74F1" w:rsidDel="007A3404">
          <w:rPr>
            <w:b w:val="0"/>
            <w:bCs w:val="0"/>
          </w:rPr>
          <w:fldChar w:fldCharType="begin"/>
        </w:r>
        <w:r w:rsidRPr="008E74F1" w:rsidDel="007A3404">
          <w:rPr>
            <w:color w:val="auto"/>
          </w:rPr>
          <w:delInstrText xml:space="preserve"> SEQ Ilustración \* ARABIC </w:delInstrText>
        </w:r>
        <w:r w:rsidR="00D74588" w:rsidRPr="008E74F1" w:rsidDel="007A3404">
          <w:rPr>
            <w:b w:val="0"/>
            <w:bCs w:val="0"/>
          </w:rPr>
          <w:fldChar w:fldCharType="separate"/>
        </w:r>
      </w:del>
      <w:del w:id="555" w:author="ivan del pino" w:date="2023-03-13T19:33:00Z">
        <w:r w:rsidR="00E118C8" w:rsidDel="009524BC">
          <w:rPr>
            <w:noProof/>
            <w:color w:val="auto"/>
          </w:rPr>
          <w:delText>36</w:delText>
        </w:r>
      </w:del>
      <w:del w:id="556" w:author="ivan del pino" w:date="2023-03-13T20:35:00Z">
        <w:r w:rsidR="00D74588" w:rsidRPr="008E74F1" w:rsidDel="007A3404">
          <w:rPr>
            <w:b w:val="0"/>
            <w:bCs w:val="0"/>
          </w:rPr>
          <w:fldChar w:fldCharType="end"/>
        </w:r>
        <w:r w:rsidRPr="008E74F1" w:rsidDel="007A3404">
          <w:rPr>
            <w:color w:val="auto"/>
          </w:rPr>
          <w:delText xml:space="preserve"> : Funciones cargarPerfil() y cargarTop()</w:delText>
        </w:r>
        <w:bookmarkEnd w:id="553"/>
      </w:del>
    </w:p>
    <w:p w:rsidR="004171D0" w:rsidRDefault="004171D0" w:rsidP="00F24135">
      <w:pPr>
        <w:pStyle w:val="Ttulo4"/>
      </w:pPr>
      <w:r>
        <w:t xml:space="preserve">3.3.5.2 </w:t>
      </w:r>
      <w:r w:rsidRPr="00203755">
        <w:t>Chat</w:t>
      </w:r>
      <w:r>
        <w:t>, objetos, equipos y personajes especiales</w:t>
      </w:r>
    </w:p>
    <w:p w:rsidR="0078720E" w:rsidRDefault="0078720E" w:rsidP="0078720E">
      <w:pPr>
        <w:jc w:val="both"/>
      </w:pPr>
      <w:r>
        <w:t xml:space="preserve">Para la elaboración del chat, </w:t>
      </w:r>
      <w:r w:rsidR="00884F08">
        <w:t xml:space="preserve">se decidió </w:t>
      </w:r>
      <w:r>
        <w:t xml:space="preserve">crear dos colecciones nuevas en Firebase, una que almacenaría los mensajes de los zombies, y otra el de los humanos. Se implementaron dos funciones importantes, la primera </w:t>
      </w:r>
      <w:r w:rsidR="00F05427">
        <w:t>encargada de enviar</w:t>
      </w:r>
      <w:r>
        <w:t xml:space="preserve"> mensajes a la base de datos para que esta los almacenase, y la segunda mostraba los mensajes de la base de datos en el chat, con la hora </w:t>
      </w:r>
      <w:r w:rsidR="00F05427">
        <w:t>a la que habían</w:t>
      </w:r>
      <w:r>
        <w:t xml:space="preserve"> sido enviado este.</w:t>
      </w:r>
    </w:p>
    <w:p w:rsidR="0078720E" w:rsidRDefault="0078720E" w:rsidP="0078720E">
      <w:pPr>
        <w:keepNext/>
        <w:jc w:val="center"/>
      </w:pPr>
      <w:r>
        <w:rPr>
          <w:noProof/>
          <w:lang w:eastAsia="es-ES"/>
        </w:rPr>
        <w:lastRenderedPageBreak/>
        <w:drawing>
          <wp:inline distT="0" distB="0" distL="0" distR="0">
            <wp:extent cx="4641136" cy="3329802"/>
            <wp:effectExtent l="19050" t="0" r="7064" b="0"/>
            <wp:docPr id="38" name="37 Imagen" descr="mostr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 chat.png"/>
                    <pic:cNvPicPr/>
                  </pic:nvPicPr>
                  <pic:blipFill>
                    <a:blip r:embed="rId47" cstate="print"/>
                    <a:stretch>
                      <a:fillRect/>
                    </a:stretch>
                  </pic:blipFill>
                  <pic:spPr>
                    <a:xfrm>
                      <a:off x="0" y="0"/>
                      <a:ext cx="4641136" cy="3329802"/>
                    </a:xfrm>
                    <a:prstGeom prst="rect">
                      <a:avLst/>
                    </a:prstGeom>
                  </pic:spPr>
                </pic:pic>
              </a:graphicData>
            </a:graphic>
          </wp:inline>
        </w:drawing>
      </w:r>
    </w:p>
    <w:p w:rsidR="0078720E" w:rsidRDefault="0078720E" w:rsidP="0078720E">
      <w:pPr>
        <w:pStyle w:val="Epgrafe"/>
        <w:jc w:val="center"/>
        <w:rPr>
          <w:color w:val="auto"/>
        </w:rPr>
      </w:pPr>
      <w:bookmarkStart w:id="557" w:name="_Toc125576673"/>
      <w:r w:rsidRPr="0078720E">
        <w:rPr>
          <w:color w:val="auto"/>
        </w:rPr>
        <w:t xml:space="preserve">Ilustración </w:t>
      </w:r>
      <w:r w:rsidR="00D74588" w:rsidRPr="0078720E">
        <w:rPr>
          <w:color w:val="auto"/>
        </w:rPr>
        <w:fldChar w:fldCharType="begin"/>
      </w:r>
      <w:r w:rsidRPr="0078720E">
        <w:rPr>
          <w:color w:val="auto"/>
        </w:rPr>
        <w:instrText xml:space="preserve"> SEQ Ilustración \* ARABIC </w:instrText>
      </w:r>
      <w:r w:rsidR="00D74588" w:rsidRPr="0078720E">
        <w:rPr>
          <w:color w:val="auto"/>
        </w:rPr>
        <w:fldChar w:fldCharType="separate"/>
      </w:r>
      <w:ins w:id="558" w:author="ivan del pino" w:date="2023-03-13T19:33:00Z">
        <w:r w:rsidR="0042490D">
          <w:rPr>
            <w:noProof/>
            <w:color w:val="auto"/>
          </w:rPr>
          <w:t>3</w:t>
        </w:r>
      </w:ins>
      <w:ins w:id="559" w:author="ivan del pino" w:date="2023-03-13T20:40:00Z">
        <w:r w:rsidR="0042490D">
          <w:rPr>
            <w:noProof/>
            <w:color w:val="auto"/>
          </w:rPr>
          <w:t>3</w:t>
        </w:r>
      </w:ins>
      <w:del w:id="560" w:author="ivan del pino" w:date="2023-03-13T19:33:00Z">
        <w:r w:rsidR="00E118C8" w:rsidDel="009524BC">
          <w:rPr>
            <w:noProof/>
            <w:color w:val="auto"/>
          </w:rPr>
          <w:delText>37</w:delText>
        </w:r>
      </w:del>
      <w:r w:rsidR="00D74588" w:rsidRPr="0078720E">
        <w:rPr>
          <w:color w:val="auto"/>
        </w:rPr>
        <w:fldChar w:fldCharType="end"/>
      </w:r>
      <w:r w:rsidRPr="0078720E">
        <w:rPr>
          <w:color w:val="auto"/>
        </w:rPr>
        <w:t xml:space="preserve"> : Código para mostrar el chat del equipo humano</w:t>
      </w:r>
      <w:bookmarkEnd w:id="557"/>
    </w:p>
    <w:p w:rsidR="0078720E" w:rsidRDefault="0078720E" w:rsidP="0078720E">
      <w:pPr>
        <w:keepNext/>
        <w:jc w:val="center"/>
      </w:pPr>
      <w:r>
        <w:rPr>
          <w:noProof/>
          <w:lang w:eastAsia="es-ES"/>
        </w:rPr>
        <w:drawing>
          <wp:inline distT="0" distB="0" distL="0" distR="0">
            <wp:extent cx="3238781" cy="1150720"/>
            <wp:effectExtent l="19050" t="0" r="0" b="0"/>
            <wp:docPr id="39" name="38 Imagen" descr="enviar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chat.png"/>
                    <pic:cNvPicPr/>
                  </pic:nvPicPr>
                  <pic:blipFill>
                    <a:blip r:embed="rId48" cstate="print"/>
                    <a:stretch>
                      <a:fillRect/>
                    </a:stretch>
                  </pic:blipFill>
                  <pic:spPr>
                    <a:xfrm>
                      <a:off x="0" y="0"/>
                      <a:ext cx="3238781" cy="1150720"/>
                    </a:xfrm>
                    <a:prstGeom prst="rect">
                      <a:avLst/>
                    </a:prstGeom>
                  </pic:spPr>
                </pic:pic>
              </a:graphicData>
            </a:graphic>
          </wp:inline>
        </w:drawing>
      </w:r>
    </w:p>
    <w:p w:rsidR="0078720E" w:rsidRPr="0078720E" w:rsidRDefault="0078720E" w:rsidP="0078720E">
      <w:pPr>
        <w:pStyle w:val="Epgrafe"/>
        <w:jc w:val="center"/>
        <w:rPr>
          <w:color w:val="auto"/>
        </w:rPr>
      </w:pPr>
      <w:bookmarkStart w:id="561" w:name="_Toc125576674"/>
      <w:r w:rsidRPr="0078720E">
        <w:rPr>
          <w:color w:val="auto"/>
        </w:rPr>
        <w:t xml:space="preserve">Ilustración </w:t>
      </w:r>
      <w:r w:rsidR="00D74588" w:rsidRPr="0078720E">
        <w:rPr>
          <w:color w:val="auto"/>
        </w:rPr>
        <w:fldChar w:fldCharType="begin"/>
      </w:r>
      <w:r w:rsidRPr="0078720E">
        <w:rPr>
          <w:color w:val="auto"/>
        </w:rPr>
        <w:instrText xml:space="preserve"> SEQ Ilustración \* ARABIC </w:instrText>
      </w:r>
      <w:r w:rsidR="00D74588" w:rsidRPr="0078720E">
        <w:rPr>
          <w:color w:val="auto"/>
        </w:rPr>
        <w:fldChar w:fldCharType="separate"/>
      </w:r>
      <w:ins w:id="562" w:author="ivan del pino" w:date="2023-03-13T19:33:00Z">
        <w:r w:rsidR="0042490D">
          <w:rPr>
            <w:noProof/>
            <w:color w:val="auto"/>
          </w:rPr>
          <w:t>3</w:t>
        </w:r>
      </w:ins>
      <w:ins w:id="563" w:author="ivan del pino" w:date="2023-03-13T20:40:00Z">
        <w:r w:rsidR="0042490D">
          <w:rPr>
            <w:noProof/>
            <w:color w:val="auto"/>
          </w:rPr>
          <w:t>4</w:t>
        </w:r>
      </w:ins>
      <w:del w:id="564" w:author="ivan del pino" w:date="2023-03-13T19:33:00Z">
        <w:r w:rsidR="00E118C8" w:rsidDel="009524BC">
          <w:rPr>
            <w:noProof/>
            <w:color w:val="auto"/>
          </w:rPr>
          <w:delText>38</w:delText>
        </w:r>
      </w:del>
      <w:r w:rsidR="00D74588" w:rsidRPr="0078720E">
        <w:rPr>
          <w:color w:val="auto"/>
        </w:rPr>
        <w:fldChar w:fldCharType="end"/>
      </w:r>
      <w:r w:rsidRPr="0078720E">
        <w:rPr>
          <w:color w:val="auto"/>
        </w:rPr>
        <w:t xml:space="preserve"> : Guardar un mensaje en la base de datos chat</w:t>
      </w:r>
      <w:bookmarkEnd w:id="561"/>
    </w:p>
    <w:p w:rsidR="00F60E4E" w:rsidRDefault="00F60E4E" w:rsidP="00F60E4E">
      <w:pPr>
        <w:jc w:val="both"/>
      </w:pPr>
      <w:r>
        <w:t>A la bolsa que representa a los objetos se le</w:t>
      </w:r>
      <w:r w:rsidR="00F05427">
        <w:t xml:space="preserve"> </w:t>
      </w:r>
      <w:r w:rsidR="00FA3137">
        <w:t>dio</w:t>
      </w:r>
      <w:r>
        <w:t xml:space="preserve"> la funcionalidad de aportar información acerca de la función que realizaba cada objeto. De esta manera, si el usuario deseaba poder acceder a esta información sin tener que volver al menú principal, podía obtenerla rápidamente desde el mismo tablero. Al pulsar en un objeto, este nos muestra su función.</w:t>
      </w:r>
    </w:p>
    <w:p w:rsidR="00F60E4E" w:rsidDel="00884F08" w:rsidRDefault="00276D20" w:rsidP="00F60E4E">
      <w:pPr>
        <w:keepNext/>
        <w:jc w:val="both"/>
        <w:rPr>
          <w:del w:id="565" w:author="ivan del pino" w:date="2023-03-13T20:35:00Z"/>
        </w:rPr>
      </w:pPr>
      <w:del w:id="566" w:author="ivan del pino" w:date="2023-03-13T20:35:00Z">
        <w:r>
          <w:rPr>
            <w:noProof/>
            <w:lang w:eastAsia="es-ES"/>
          </w:rPr>
          <w:drawing>
            <wp:inline distT="0" distB="0" distL="0" distR="0">
              <wp:extent cx="5400040" cy="1263650"/>
              <wp:effectExtent l="19050" t="0" r="0" b="0"/>
              <wp:docPr id="40" name="39 Imagen" descr="funcion colocar obj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colocar objetos.png"/>
                      <pic:cNvPicPr/>
                    </pic:nvPicPr>
                    <pic:blipFill>
                      <a:blip r:embed="rId49" cstate="print"/>
                      <a:stretch>
                        <a:fillRect/>
                      </a:stretch>
                    </pic:blipFill>
                    <pic:spPr>
                      <a:xfrm>
                        <a:off x="0" y="0"/>
                        <a:ext cx="5400040" cy="1263650"/>
                      </a:xfrm>
                      <a:prstGeom prst="rect">
                        <a:avLst/>
                      </a:prstGeom>
                    </pic:spPr>
                  </pic:pic>
                </a:graphicData>
              </a:graphic>
            </wp:inline>
          </w:drawing>
        </w:r>
      </w:del>
    </w:p>
    <w:p w:rsidR="008E74F1" w:rsidDel="00884F08" w:rsidRDefault="00F60E4E" w:rsidP="00F60E4E">
      <w:pPr>
        <w:pStyle w:val="Epgrafe"/>
        <w:jc w:val="center"/>
        <w:rPr>
          <w:del w:id="567" w:author="ivan del pino" w:date="2023-03-13T20:35:00Z"/>
          <w:color w:val="auto"/>
        </w:rPr>
      </w:pPr>
      <w:bookmarkStart w:id="568" w:name="_Toc125576675"/>
      <w:del w:id="569" w:author="ivan del pino" w:date="2023-03-13T20:35:00Z">
        <w:r w:rsidRPr="00F60E4E" w:rsidDel="00884F08">
          <w:rPr>
            <w:color w:val="auto"/>
          </w:rPr>
          <w:delText xml:space="preserve">Ilustración </w:delText>
        </w:r>
        <w:r w:rsidR="00D74588" w:rsidRPr="00F60E4E" w:rsidDel="00884F08">
          <w:rPr>
            <w:b w:val="0"/>
            <w:bCs w:val="0"/>
          </w:rPr>
          <w:fldChar w:fldCharType="begin"/>
        </w:r>
        <w:r w:rsidRPr="00F60E4E" w:rsidDel="00884F08">
          <w:rPr>
            <w:color w:val="auto"/>
          </w:rPr>
          <w:delInstrText xml:space="preserve"> SEQ Ilustración \* ARABIC </w:delInstrText>
        </w:r>
        <w:r w:rsidR="00D74588" w:rsidRPr="00F60E4E" w:rsidDel="00884F08">
          <w:rPr>
            <w:b w:val="0"/>
            <w:bCs w:val="0"/>
          </w:rPr>
          <w:fldChar w:fldCharType="separate"/>
        </w:r>
      </w:del>
      <w:del w:id="570" w:author="ivan del pino" w:date="2023-03-13T19:33:00Z">
        <w:r w:rsidR="00E118C8" w:rsidDel="009524BC">
          <w:rPr>
            <w:noProof/>
            <w:color w:val="auto"/>
          </w:rPr>
          <w:delText>39</w:delText>
        </w:r>
      </w:del>
      <w:del w:id="571" w:author="ivan del pino" w:date="2023-03-13T20:35:00Z">
        <w:r w:rsidR="00D74588" w:rsidRPr="00F60E4E" w:rsidDel="00884F08">
          <w:rPr>
            <w:b w:val="0"/>
            <w:bCs w:val="0"/>
          </w:rPr>
          <w:fldChar w:fldCharType="end"/>
        </w:r>
        <w:r w:rsidRPr="00F60E4E" w:rsidDel="00884F08">
          <w:rPr>
            <w:color w:val="auto"/>
          </w:rPr>
          <w:delText xml:space="preserve"> : función encargada de mostrar los objetos al pulsar en la bolsa</w:delText>
        </w:r>
        <w:bookmarkEnd w:id="568"/>
      </w:del>
    </w:p>
    <w:p w:rsidR="00F60E4E" w:rsidRDefault="00F60E4E" w:rsidP="00F60E4E">
      <w:pPr>
        <w:jc w:val="both"/>
      </w:pPr>
      <w:r>
        <w:t xml:space="preserve">Al pulsar al ícono de las personas, se muestra una ventana donde aparecen los dos equipos con sus jugadores ordenados en cuanto a la cantidad de puntos que estos </w:t>
      </w:r>
      <w:r w:rsidR="0042490D">
        <w:lastRenderedPageBreak/>
        <w:t>tienen</w:t>
      </w:r>
      <w:r>
        <w:t>. Para ello, se accede a la base de datos y se van colocando los estudiantes en función de la cantidad de puntos que tenían en un array, para luego volcar esta información en la página.</w:t>
      </w:r>
    </w:p>
    <w:p w:rsidR="00F60E4E" w:rsidDel="00884F08" w:rsidRDefault="00276D20" w:rsidP="00F60E4E">
      <w:pPr>
        <w:keepNext/>
        <w:jc w:val="both"/>
        <w:rPr>
          <w:del w:id="572" w:author="ivan del pino" w:date="2023-03-13T20:36:00Z"/>
        </w:rPr>
      </w:pPr>
      <w:del w:id="573" w:author="ivan del pino" w:date="2023-03-13T20:36:00Z">
        <w:r>
          <w:rPr>
            <w:noProof/>
            <w:lang w:eastAsia="es-ES"/>
          </w:rPr>
          <w:drawing>
            <wp:inline distT="0" distB="0" distL="0" distR="0">
              <wp:extent cx="5400040" cy="3141980"/>
              <wp:effectExtent l="19050" t="0" r="0" b="0"/>
              <wp:docPr id="41" name="40 Imagen" descr="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png"/>
                      <pic:cNvPicPr/>
                    </pic:nvPicPr>
                    <pic:blipFill>
                      <a:blip r:embed="rId50" cstate="print"/>
                      <a:stretch>
                        <a:fillRect/>
                      </a:stretch>
                    </pic:blipFill>
                    <pic:spPr>
                      <a:xfrm>
                        <a:off x="0" y="0"/>
                        <a:ext cx="5400040" cy="3141980"/>
                      </a:xfrm>
                      <a:prstGeom prst="rect">
                        <a:avLst/>
                      </a:prstGeom>
                    </pic:spPr>
                  </pic:pic>
                </a:graphicData>
              </a:graphic>
            </wp:inline>
          </w:drawing>
        </w:r>
      </w:del>
    </w:p>
    <w:p w:rsidR="00F60E4E" w:rsidDel="00884F08" w:rsidRDefault="00F60E4E" w:rsidP="00F60E4E">
      <w:pPr>
        <w:pStyle w:val="Epgrafe"/>
        <w:jc w:val="center"/>
        <w:rPr>
          <w:del w:id="574" w:author="ivan del pino" w:date="2023-03-13T20:36:00Z"/>
          <w:color w:val="auto"/>
        </w:rPr>
      </w:pPr>
      <w:bookmarkStart w:id="575" w:name="_Toc125576676"/>
      <w:del w:id="576" w:author="ivan del pino" w:date="2023-03-13T20:36:00Z">
        <w:r w:rsidRPr="00F60E4E" w:rsidDel="00884F08">
          <w:rPr>
            <w:color w:val="auto"/>
          </w:rPr>
          <w:delText xml:space="preserve">Ilustración </w:delText>
        </w:r>
        <w:r w:rsidR="00D74588" w:rsidRPr="00F60E4E" w:rsidDel="00884F08">
          <w:rPr>
            <w:b w:val="0"/>
            <w:bCs w:val="0"/>
          </w:rPr>
          <w:fldChar w:fldCharType="begin"/>
        </w:r>
        <w:r w:rsidRPr="00F60E4E" w:rsidDel="00884F08">
          <w:rPr>
            <w:color w:val="auto"/>
          </w:rPr>
          <w:delInstrText xml:space="preserve"> SEQ Ilustración \* ARABIC </w:delInstrText>
        </w:r>
        <w:r w:rsidR="00D74588" w:rsidRPr="00F60E4E" w:rsidDel="00884F08">
          <w:rPr>
            <w:b w:val="0"/>
            <w:bCs w:val="0"/>
          </w:rPr>
          <w:fldChar w:fldCharType="separate"/>
        </w:r>
      </w:del>
      <w:del w:id="577" w:author="ivan del pino" w:date="2023-03-13T19:33:00Z">
        <w:r w:rsidR="00E118C8" w:rsidDel="009524BC">
          <w:rPr>
            <w:noProof/>
            <w:color w:val="auto"/>
          </w:rPr>
          <w:delText>40</w:delText>
        </w:r>
      </w:del>
      <w:del w:id="578" w:author="ivan del pino" w:date="2023-03-13T20:36:00Z">
        <w:r w:rsidR="00D74588" w:rsidRPr="00F60E4E" w:rsidDel="00884F08">
          <w:rPr>
            <w:b w:val="0"/>
            <w:bCs w:val="0"/>
          </w:rPr>
          <w:fldChar w:fldCharType="end"/>
        </w:r>
        <w:r w:rsidRPr="00F60E4E" w:rsidDel="00884F08">
          <w:rPr>
            <w:color w:val="auto"/>
          </w:rPr>
          <w:delText xml:space="preserve"> : Código encargado de mostrar la información de los jugadores con los arrays ya ordenados</w:delText>
        </w:r>
        <w:bookmarkEnd w:id="575"/>
      </w:del>
    </w:p>
    <w:p w:rsidR="00340549" w:rsidRDefault="00340549" w:rsidP="00340549">
      <w:pPr>
        <w:jc w:val="both"/>
      </w:pPr>
      <w:r>
        <w:t xml:space="preserve">Con personajes especiales </w:t>
      </w:r>
      <w:r w:rsidR="00F05427">
        <w:t>se siguió</w:t>
      </w:r>
      <w:r>
        <w:t xml:space="preserve"> la misma intención que con objetos, que mostrasen la información sin tener que acceder al menú principal. De esto se encarga la función verPersonaje(numero)</w:t>
      </w:r>
      <w:r w:rsidR="00FA3137">
        <w:t xml:space="preserve">, que se puede observar con más detalla en la ilustración </w:t>
      </w:r>
      <w:r w:rsidR="0042490D">
        <w:t>3</w:t>
      </w:r>
      <w:r w:rsidR="009E4EEE">
        <w:t>4</w:t>
      </w:r>
      <w:r>
        <w:t>, que dependiendo del número que se pasase como parámetro, se encargaba de mostrar la información de un personaje u de otro.</w:t>
      </w:r>
    </w:p>
    <w:p w:rsidR="00340549" w:rsidRDefault="00340549" w:rsidP="00340549">
      <w:pPr>
        <w:keepNext/>
        <w:jc w:val="both"/>
      </w:pPr>
      <w:r>
        <w:rPr>
          <w:noProof/>
          <w:lang w:eastAsia="es-ES"/>
        </w:rPr>
        <w:drawing>
          <wp:inline distT="0" distB="0" distL="0" distR="0">
            <wp:extent cx="5400040" cy="1111250"/>
            <wp:effectExtent l="19050" t="0" r="0" b="0"/>
            <wp:docPr id="42" name="41 Imagen" descr="verPerona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ronajes().png"/>
                    <pic:cNvPicPr/>
                  </pic:nvPicPr>
                  <pic:blipFill>
                    <a:blip r:embed="rId51" cstate="print"/>
                    <a:stretch>
                      <a:fillRect/>
                    </a:stretch>
                  </pic:blipFill>
                  <pic:spPr>
                    <a:xfrm>
                      <a:off x="0" y="0"/>
                      <a:ext cx="5400040" cy="1111250"/>
                    </a:xfrm>
                    <a:prstGeom prst="rect">
                      <a:avLst/>
                    </a:prstGeom>
                  </pic:spPr>
                </pic:pic>
              </a:graphicData>
            </a:graphic>
          </wp:inline>
        </w:drawing>
      </w:r>
    </w:p>
    <w:p w:rsidR="00340549" w:rsidRDefault="00340549" w:rsidP="00340549">
      <w:pPr>
        <w:pStyle w:val="Epgrafe"/>
        <w:jc w:val="center"/>
        <w:rPr>
          <w:color w:val="auto"/>
        </w:rPr>
      </w:pPr>
      <w:bookmarkStart w:id="579" w:name="_Toc125576677"/>
      <w:r w:rsidRPr="00340549">
        <w:rPr>
          <w:color w:val="auto"/>
        </w:rPr>
        <w:t xml:space="preserve">Ilustración </w:t>
      </w:r>
      <w:r w:rsidR="00D74588" w:rsidRPr="00340549">
        <w:rPr>
          <w:color w:val="auto"/>
        </w:rPr>
        <w:fldChar w:fldCharType="begin"/>
      </w:r>
      <w:r w:rsidRPr="00340549">
        <w:rPr>
          <w:color w:val="auto"/>
        </w:rPr>
        <w:instrText xml:space="preserve"> SEQ Ilustración \* ARABIC </w:instrText>
      </w:r>
      <w:r w:rsidR="00D74588" w:rsidRPr="00340549">
        <w:rPr>
          <w:color w:val="auto"/>
        </w:rPr>
        <w:fldChar w:fldCharType="separate"/>
      </w:r>
      <w:ins w:id="580" w:author="ivan del pino" w:date="2023-03-13T20:45:00Z">
        <w:r w:rsidR="00E21ED4">
          <w:rPr>
            <w:noProof/>
            <w:color w:val="auto"/>
          </w:rPr>
          <w:t>3</w:t>
        </w:r>
      </w:ins>
      <w:ins w:id="581" w:author="ivan del pino" w:date="2023-03-19T11:00:00Z">
        <w:r w:rsidR="00E21ED4">
          <w:rPr>
            <w:noProof/>
            <w:color w:val="auto"/>
          </w:rPr>
          <w:t>5</w:t>
        </w:r>
      </w:ins>
      <w:del w:id="582" w:author="ivan del pino" w:date="2023-03-13T19:33:00Z">
        <w:r w:rsidR="00E118C8" w:rsidDel="009524BC">
          <w:rPr>
            <w:noProof/>
            <w:color w:val="auto"/>
          </w:rPr>
          <w:delText>41</w:delText>
        </w:r>
      </w:del>
      <w:r w:rsidR="00D74588" w:rsidRPr="00340549">
        <w:rPr>
          <w:color w:val="auto"/>
        </w:rPr>
        <w:fldChar w:fldCharType="end"/>
      </w:r>
      <w:r w:rsidRPr="00340549">
        <w:rPr>
          <w:color w:val="auto"/>
        </w:rPr>
        <w:t xml:space="preserve"> : Función verPersonaje(numero)</w:t>
      </w:r>
      <w:bookmarkEnd w:id="579"/>
    </w:p>
    <w:p w:rsidR="00B36E1E" w:rsidRDefault="00B36E1E" w:rsidP="00F24135">
      <w:pPr>
        <w:pStyle w:val="Ttulo4"/>
      </w:pPr>
      <w:r>
        <w:t>3.3.5.3 Funcionalidad de la partida</w:t>
      </w:r>
    </w:p>
    <w:p w:rsidR="00415E1C" w:rsidRDefault="00B36E1E" w:rsidP="00415E1C">
      <w:pPr>
        <w:jc w:val="both"/>
      </w:pPr>
      <w:r>
        <w:t xml:space="preserve">Para empezar, se implementó la funcionalidad </w:t>
      </w:r>
      <w:r w:rsidR="00F05427">
        <w:t>del dado, que consistía en</w:t>
      </w:r>
      <w:r>
        <w:t xml:space="preserve"> rotar el dado y una vez fuese pulsado, este </w:t>
      </w:r>
      <w:r w:rsidR="00F05427">
        <w:t>mostraría</w:t>
      </w:r>
      <w:r>
        <w:t xml:space="preserve"> un número al azar </w:t>
      </w:r>
      <w:r w:rsidR="00415E1C">
        <w:t>entre el 1 y el 6, que sería la tirada del estudiante, y llamaba a la función elegirPosicion() que se encargaría de darle al estudiante la opción de mover su ficha de equipo. De todo esto se encargaba la función dado().</w:t>
      </w:r>
    </w:p>
    <w:p w:rsidR="00415E1C" w:rsidDel="00E57E77" w:rsidRDefault="00276D20" w:rsidP="00415E1C">
      <w:pPr>
        <w:keepNext/>
        <w:jc w:val="center"/>
        <w:rPr>
          <w:del w:id="583" w:author="ivan del pino" w:date="2023-03-13T20:37:00Z"/>
        </w:rPr>
      </w:pPr>
      <w:del w:id="584" w:author="ivan del pino" w:date="2023-03-13T20:37:00Z">
        <w:r>
          <w:rPr>
            <w:noProof/>
            <w:lang w:eastAsia="es-ES"/>
          </w:rPr>
          <w:lastRenderedPageBreak/>
          <w:drawing>
            <wp:inline distT="0" distB="0" distL="0" distR="0">
              <wp:extent cx="3104011" cy="3238500"/>
              <wp:effectExtent l="19050" t="0" r="1139" b="0"/>
              <wp:docPr id="43" name="42 Imagen" descr="funcion 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dado.png"/>
                      <pic:cNvPicPr/>
                    </pic:nvPicPr>
                    <pic:blipFill>
                      <a:blip r:embed="rId52" cstate="print"/>
                      <a:stretch>
                        <a:fillRect/>
                      </a:stretch>
                    </pic:blipFill>
                    <pic:spPr>
                      <a:xfrm>
                        <a:off x="0" y="0"/>
                        <a:ext cx="3104280" cy="3238781"/>
                      </a:xfrm>
                      <a:prstGeom prst="rect">
                        <a:avLst/>
                      </a:prstGeom>
                    </pic:spPr>
                  </pic:pic>
                </a:graphicData>
              </a:graphic>
            </wp:inline>
          </w:drawing>
        </w:r>
      </w:del>
    </w:p>
    <w:p w:rsidR="00B36E1E" w:rsidDel="00E57E77" w:rsidRDefault="00415E1C" w:rsidP="00415E1C">
      <w:pPr>
        <w:pStyle w:val="Epgrafe"/>
        <w:jc w:val="center"/>
        <w:rPr>
          <w:del w:id="585" w:author="ivan del pino" w:date="2023-03-13T20:37:00Z"/>
          <w:color w:val="auto"/>
        </w:rPr>
      </w:pPr>
      <w:bookmarkStart w:id="586" w:name="_Toc125576678"/>
      <w:del w:id="587" w:author="ivan del pino" w:date="2023-03-13T20:37:00Z">
        <w:r w:rsidRPr="00415E1C" w:rsidDel="00E57E77">
          <w:rPr>
            <w:color w:val="auto"/>
          </w:rPr>
          <w:delText xml:space="preserve">Ilustración </w:delText>
        </w:r>
        <w:r w:rsidR="00D74588" w:rsidRPr="00415E1C" w:rsidDel="00E57E77">
          <w:rPr>
            <w:b w:val="0"/>
            <w:bCs w:val="0"/>
          </w:rPr>
          <w:fldChar w:fldCharType="begin"/>
        </w:r>
        <w:r w:rsidRPr="00415E1C" w:rsidDel="00E57E77">
          <w:rPr>
            <w:color w:val="auto"/>
          </w:rPr>
          <w:delInstrText xml:space="preserve"> SEQ Ilustración \* ARABIC </w:delInstrText>
        </w:r>
        <w:r w:rsidR="00D74588" w:rsidRPr="00415E1C" w:rsidDel="00E57E77">
          <w:rPr>
            <w:b w:val="0"/>
            <w:bCs w:val="0"/>
          </w:rPr>
          <w:fldChar w:fldCharType="separate"/>
        </w:r>
      </w:del>
      <w:del w:id="588" w:author="ivan del pino" w:date="2023-03-13T19:33:00Z">
        <w:r w:rsidR="00E118C8" w:rsidDel="009524BC">
          <w:rPr>
            <w:noProof/>
            <w:color w:val="auto"/>
          </w:rPr>
          <w:delText>42</w:delText>
        </w:r>
      </w:del>
      <w:del w:id="589" w:author="ivan del pino" w:date="2023-03-13T20:37:00Z">
        <w:r w:rsidR="00D74588" w:rsidRPr="00415E1C" w:rsidDel="00E57E77">
          <w:rPr>
            <w:b w:val="0"/>
            <w:bCs w:val="0"/>
          </w:rPr>
          <w:fldChar w:fldCharType="end"/>
        </w:r>
        <w:r w:rsidRPr="00415E1C" w:rsidDel="00E57E77">
          <w:rPr>
            <w:color w:val="auto"/>
          </w:rPr>
          <w:delText xml:space="preserve"> : Función dado()</w:delText>
        </w:r>
        <w:bookmarkEnd w:id="586"/>
      </w:del>
    </w:p>
    <w:p w:rsidR="00415E1C" w:rsidRDefault="00415E1C" w:rsidP="00415E1C">
      <w:pPr>
        <w:jc w:val="both"/>
      </w:pPr>
      <w:r>
        <w:t>En la función elegirPosicion(), dependiendo del equipo al que perteneciese el turno, se le daba la opción al estudiante de las casillas a las que podía desplazarse. Para esto s</w:t>
      </w:r>
      <w:r w:rsidR="00E118C8">
        <w:t>e utiliza la función ponerVerdes</w:t>
      </w:r>
      <w:r>
        <w:t>(), que cambiaba el color de las casillas para que el usuario pudiese ver cuáles eran las posibles casillas destino.</w:t>
      </w:r>
    </w:p>
    <w:p w:rsidR="00415E1C" w:rsidDel="00E57E77" w:rsidRDefault="00E57E77" w:rsidP="00415E1C">
      <w:pPr>
        <w:keepNext/>
        <w:jc w:val="center"/>
        <w:rPr>
          <w:del w:id="590" w:author="ivan del pino" w:date="2023-03-13T20:37:00Z"/>
        </w:rPr>
      </w:pPr>
      <w:ins w:id="591" w:author="ivan del pino" w:date="2023-03-13T20:37:00Z">
        <w:r w:rsidDel="00E57E77">
          <w:rPr>
            <w:noProof/>
            <w:lang w:eastAsia="es-ES"/>
          </w:rPr>
          <w:t xml:space="preserve"> </w:t>
        </w:r>
      </w:ins>
      <w:del w:id="592" w:author="ivan del pino" w:date="2023-03-13T20:37:00Z">
        <w:r w:rsidR="00276D20">
          <w:rPr>
            <w:noProof/>
            <w:lang w:eastAsia="es-ES"/>
          </w:rPr>
          <w:drawing>
            <wp:inline distT="0" distB="0" distL="0" distR="0">
              <wp:extent cx="1866849" cy="2148840"/>
              <wp:effectExtent l="19050" t="0" r="51" b="0"/>
              <wp:docPr id="44" name="43 Imagen" descr="funcion elegir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elegirPosicion.png"/>
                      <pic:cNvPicPr/>
                    </pic:nvPicPr>
                    <pic:blipFill>
                      <a:blip r:embed="rId53" cstate="print"/>
                      <a:stretch>
                        <a:fillRect/>
                      </a:stretch>
                    </pic:blipFill>
                    <pic:spPr>
                      <a:xfrm>
                        <a:off x="0" y="0"/>
                        <a:ext cx="1867011" cy="2149026"/>
                      </a:xfrm>
                      <a:prstGeom prst="rect">
                        <a:avLst/>
                      </a:prstGeom>
                    </pic:spPr>
                  </pic:pic>
                </a:graphicData>
              </a:graphic>
            </wp:inline>
          </w:drawing>
        </w:r>
      </w:del>
    </w:p>
    <w:p w:rsidR="00415E1C" w:rsidRPr="00415E1C" w:rsidRDefault="00415E1C" w:rsidP="00415E1C">
      <w:pPr>
        <w:pStyle w:val="Epgrafe"/>
        <w:jc w:val="center"/>
        <w:rPr>
          <w:color w:val="auto"/>
        </w:rPr>
      </w:pPr>
      <w:bookmarkStart w:id="593" w:name="_Toc125576679"/>
      <w:del w:id="594" w:author="ivan del pino" w:date="2023-03-13T20:37:00Z">
        <w:r w:rsidRPr="00415E1C" w:rsidDel="00E57E77">
          <w:rPr>
            <w:color w:val="auto"/>
          </w:rPr>
          <w:delText xml:space="preserve">Ilustración </w:delText>
        </w:r>
        <w:r w:rsidR="00D74588" w:rsidRPr="00415E1C" w:rsidDel="00E57E77">
          <w:rPr>
            <w:color w:val="auto"/>
          </w:rPr>
          <w:fldChar w:fldCharType="begin"/>
        </w:r>
        <w:r w:rsidRPr="00415E1C" w:rsidDel="00E57E77">
          <w:rPr>
            <w:color w:val="auto"/>
          </w:rPr>
          <w:delInstrText xml:space="preserve"> SEQ Ilustración \* ARABIC </w:delInstrText>
        </w:r>
        <w:r w:rsidR="00D74588" w:rsidRPr="00415E1C" w:rsidDel="00E57E77">
          <w:rPr>
            <w:color w:val="auto"/>
          </w:rPr>
          <w:fldChar w:fldCharType="separate"/>
        </w:r>
      </w:del>
      <w:del w:id="595" w:author="ivan del pino" w:date="2023-03-13T19:33:00Z">
        <w:r w:rsidR="00E118C8" w:rsidDel="009524BC">
          <w:rPr>
            <w:noProof/>
            <w:color w:val="auto"/>
          </w:rPr>
          <w:delText>43</w:delText>
        </w:r>
      </w:del>
      <w:del w:id="596" w:author="ivan del pino" w:date="2023-03-13T20:37:00Z">
        <w:r w:rsidR="00D74588" w:rsidRPr="00415E1C" w:rsidDel="00E57E77">
          <w:rPr>
            <w:color w:val="auto"/>
          </w:rPr>
          <w:fldChar w:fldCharType="end"/>
        </w:r>
        <w:r w:rsidRPr="00415E1C" w:rsidDel="00E57E77">
          <w:rPr>
            <w:color w:val="auto"/>
          </w:rPr>
          <w:delText xml:space="preserve"> : Función elegirPosicion</w:delText>
        </w:r>
      </w:del>
      <w:r w:rsidRPr="00415E1C">
        <w:rPr>
          <w:color w:val="auto"/>
        </w:rPr>
        <w:t>()</w:t>
      </w:r>
      <w:bookmarkEnd w:id="593"/>
    </w:p>
    <w:p w:rsidR="00415E1C" w:rsidRDefault="00E118C8" w:rsidP="00E118C8">
      <w:pPr>
        <w:keepNext/>
        <w:jc w:val="center"/>
      </w:pPr>
      <w:r>
        <w:rPr>
          <w:noProof/>
          <w:sz w:val="18"/>
          <w:szCs w:val="18"/>
          <w:lang w:eastAsia="es-ES"/>
        </w:rPr>
        <w:lastRenderedPageBreak/>
        <w:drawing>
          <wp:inline distT="0" distB="0" distL="0" distR="0">
            <wp:extent cx="5400040" cy="1517229"/>
            <wp:effectExtent l="1905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400040" cy="1517229"/>
                    </a:xfrm>
                    <a:prstGeom prst="rect">
                      <a:avLst/>
                    </a:prstGeom>
                    <a:noFill/>
                    <a:ln w="9525">
                      <a:noFill/>
                      <a:miter lim="800000"/>
                      <a:headEnd/>
                      <a:tailEnd/>
                    </a:ln>
                  </pic:spPr>
                </pic:pic>
              </a:graphicData>
            </a:graphic>
          </wp:inline>
        </w:drawing>
      </w:r>
    </w:p>
    <w:p w:rsidR="00F60E4E" w:rsidRDefault="00415E1C" w:rsidP="00415E1C">
      <w:pPr>
        <w:pStyle w:val="Epgrafe"/>
        <w:jc w:val="center"/>
        <w:rPr>
          <w:color w:val="auto"/>
        </w:rPr>
      </w:pPr>
      <w:bookmarkStart w:id="597" w:name="_Toc125576680"/>
      <w:r w:rsidRPr="00415E1C">
        <w:rPr>
          <w:color w:val="auto"/>
        </w:rPr>
        <w:t xml:space="preserve">Ilustración </w:t>
      </w:r>
      <w:del w:id="598" w:author="ivan del pino" w:date="2023-03-13T20:44:00Z">
        <w:r w:rsidR="0042490D" w:rsidDel="0042490D">
          <w:rPr>
            <w:color w:val="auto"/>
          </w:rPr>
          <w:delText>33</w:delText>
        </w:r>
      </w:del>
      <w:r w:rsidR="0042490D">
        <w:rPr>
          <w:color w:val="auto"/>
        </w:rPr>
        <w:t>36</w:t>
      </w:r>
      <w:del w:id="599" w:author="ivan del pino" w:date="2023-03-19T11:00:00Z">
        <w:r w:rsidRPr="00415E1C" w:rsidDel="00E21ED4">
          <w:rPr>
            <w:color w:val="auto"/>
          </w:rPr>
          <w:delText xml:space="preserve"> </w:delText>
        </w:r>
      </w:del>
      <w:r w:rsidRPr="00415E1C">
        <w:rPr>
          <w:color w:val="auto"/>
        </w:rPr>
        <w:t>: Función poner</w:t>
      </w:r>
      <w:r w:rsidR="00687A70">
        <w:rPr>
          <w:color w:val="auto"/>
        </w:rPr>
        <w:t>Verde</w:t>
      </w:r>
      <w:r w:rsidRPr="00415E1C">
        <w:rPr>
          <w:color w:val="auto"/>
        </w:rPr>
        <w:t>s()</w:t>
      </w:r>
      <w:bookmarkEnd w:id="597"/>
    </w:p>
    <w:p w:rsidR="00EE5A0E" w:rsidRPr="00EE5A0E" w:rsidRDefault="00EE5A0E" w:rsidP="00EE5A0E"/>
    <w:p w:rsidR="00EE5A0E" w:rsidRDefault="00EE5A0E" w:rsidP="00EE5A0E">
      <w:pPr>
        <w:jc w:val="both"/>
      </w:pPr>
      <w:r>
        <w:t>Al pulsar en una de esta fichas que se habían cambiado de color, se llama a la función seleccionarCasillaVerde(), encargada de mover la ficha correspondiente y llamas a la función encargada de mostrar la pregunta correspondiente, seleccionarPreguntaIndividual().</w:t>
      </w:r>
    </w:p>
    <w:p w:rsidR="00EE5A0E" w:rsidRDefault="00EE5A0E" w:rsidP="00EE5A0E">
      <w:pPr>
        <w:jc w:val="both"/>
      </w:pPr>
    </w:p>
    <w:p w:rsidR="00EE5A0E" w:rsidRDefault="00EE5A0E" w:rsidP="00EE5A0E">
      <w:pPr>
        <w:keepNext/>
        <w:jc w:val="center"/>
      </w:pPr>
      <w:r>
        <w:rPr>
          <w:noProof/>
          <w:lang w:eastAsia="es-ES"/>
        </w:rPr>
        <w:drawing>
          <wp:inline distT="0" distB="0" distL="0" distR="0">
            <wp:extent cx="3078747" cy="1493650"/>
            <wp:effectExtent l="19050" t="0" r="7353" b="0"/>
            <wp:docPr id="47" name="46 Imagen" descr="funcion seleccionarCasilla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CasillaVerde.png"/>
                    <pic:cNvPicPr/>
                  </pic:nvPicPr>
                  <pic:blipFill>
                    <a:blip r:embed="rId55" cstate="print"/>
                    <a:stretch>
                      <a:fillRect/>
                    </a:stretch>
                  </pic:blipFill>
                  <pic:spPr>
                    <a:xfrm>
                      <a:off x="0" y="0"/>
                      <a:ext cx="3078747" cy="1493650"/>
                    </a:xfrm>
                    <a:prstGeom prst="rect">
                      <a:avLst/>
                    </a:prstGeom>
                  </pic:spPr>
                </pic:pic>
              </a:graphicData>
            </a:graphic>
          </wp:inline>
        </w:drawing>
      </w:r>
    </w:p>
    <w:p w:rsidR="00EE5A0E" w:rsidRDefault="00EE5A0E" w:rsidP="00EE5A0E">
      <w:pPr>
        <w:pStyle w:val="Epgrafe"/>
        <w:jc w:val="center"/>
        <w:rPr>
          <w:color w:val="auto"/>
        </w:rPr>
      </w:pPr>
      <w:bookmarkStart w:id="600" w:name="_Toc125576681"/>
      <w:r w:rsidRPr="00EE5A0E">
        <w:rPr>
          <w:color w:val="auto"/>
        </w:rPr>
        <w:t xml:space="preserve">Ilustración </w:t>
      </w:r>
      <w:r w:rsidR="0042490D">
        <w:rPr>
          <w:color w:val="auto"/>
        </w:rPr>
        <w:t>3</w:t>
      </w:r>
      <w:ins w:id="601" w:author="ivan del pino" w:date="2023-03-19T11:00:00Z">
        <w:r w:rsidR="00E21ED4">
          <w:rPr>
            <w:color w:val="auto"/>
          </w:rPr>
          <w:t>7</w:t>
        </w:r>
      </w:ins>
      <w:del w:id="602" w:author="ivan del pino" w:date="2023-03-19T11:00:00Z">
        <w:r w:rsidR="0042490D" w:rsidDel="00E21ED4">
          <w:rPr>
            <w:color w:val="auto"/>
          </w:rPr>
          <w:delText>4</w:delText>
        </w:r>
        <w:r w:rsidRPr="00EE5A0E" w:rsidDel="00E21ED4">
          <w:rPr>
            <w:color w:val="auto"/>
          </w:rPr>
          <w:delText xml:space="preserve"> </w:delText>
        </w:r>
      </w:del>
      <w:r w:rsidRPr="00EE5A0E">
        <w:rPr>
          <w:color w:val="auto"/>
        </w:rPr>
        <w:t>: Función seleccionarCasillaVerde()</w:t>
      </w:r>
      <w:bookmarkEnd w:id="600"/>
    </w:p>
    <w:p w:rsidR="00EE5A0E" w:rsidRPr="00EE5A0E" w:rsidRDefault="00EE5A0E" w:rsidP="00EE5A0E"/>
    <w:p w:rsidR="00EE5A0E" w:rsidRDefault="00EE5A0E" w:rsidP="00EE5A0E">
      <w:pPr>
        <w:jc w:val="both"/>
      </w:pPr>
      <w:r>
        <w:t xml:space="preserve">En la función seleccionarPreguntaIndividual(), se selecciona una pregunta al azar que es mostrada, a no ser que sea grupal, que entonces la comparación de longitud no daría igual a 1, </w:t>
      </w:r>
      <w:r w:rsidR="00F05427">
        <w:t>y</w:t>
      </w:r>
      <w:r>
        <w:t xml:space="preserve"> entonces se muestra la correspondiente.</w:t>
      </w:r>
    </w:p>
    <w:p w:rsidR="00EE5A0E" w:rsidDel="00E57E77" w:rsidRDefault="00276D20" w:rsidP="00EE5A0E">
      <w:pPr>
        <w:keepNext/>
        <w:jc w:val="center"/>
        <w:rPr>
          <w:del w:id="603" w:author="ivan del pino" w:date="2023-03-13T20:37:00Z"/>
        </w:rPr>
      </w:pPr>
      <w:del w:id="604" w:author="ivan del pino" w:date="2023-03-13T20:37:00Z">
        <w:r>
          <w:rPr>
            <w:noProof/>
            <w:lang w:eastAsia="es-ES"/>
          </w:rPr>
          <w:lastRenderedPageBreak/>
          <w:drawing>
            <wp:inline distT="0" distB="0" distL="0" distR="0">
              <wp:extent cx="3762663" cy="3467100"/>
              <wp:effectExtent l="19050" t="0" r="9237" b="0"/>
              <wp:docPr id="48" name="47 Imagen" descr="funcion seleccionar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seleccionarPregunta.png"/>
                      <pic:cNvPicPr/>
                    </pic:nvPicPr>
                    <pic:blipFill>
                      <a:blip r:embed="rId56" cstate="print"/>
                      <a:stretch>
                        <a:fillRect/>
                      </a:stretch>
                    </pic:blipFill>
                    <pic:spPr>
                      <a:xfrm>
                        <a:off x="0" y="0"/>
                        <a:ext cx="3763548" cy="3467915"/>
                      </a:xfrm>
                      <a:prstGeom prst="rect">
                        <a:avLst/>
                      </a:prstGeom>
                    </pic:spPr>
                  </pic:pic>
                </a:graphicData>
              </a:graphic>
            </wp:inline>
          </w:drawing>
        </w:r>
      </w:del>
    </w:p>
    <w:p w:rsidR="00EE5A0E" w:rsidDel="00E57E77" w:rsidRDefault="00EE5A0E" w:rsidP="00EE5A0E">
      <w:pPr>
        <w:pStyle w:val="Epgrafe"/>
        <w:jc w:val="center"/>
        <w:rPr>
          <w:del w:id="605" w:author="ivan del pino" w:date="2023-03-13T20:37:00Z"/>
          <w:color w:val="auto"/>
        </w:rPr>
      </w:pPr>
      <w:bookmarkStart w:id="606" w:name="_Toc125576682"/>
      <w:del w:id="607" w:author="ivan del pino" w:date="2023-03-13T20:37:00Z">
        <w:r w:rsidRPr="00EE5A0E" w:rsidDel="00E57E77">
          <w:rPr>
            <w:color w:val="auto"/>
          </w:rPr>
          <w:delText xml:space="preserve">Ilustración </w:delText>
        </w:r>
        <w:r w:rsidR="00D74588" w:rsidRPr="00EE5A0E" w:rsidDel="00E57E77">
          <w:rPr>
            <w:b w:val="0"/>
            <w:bCs w:val="0"/>
          </w:rPr>
          <w:fldChar w:fldCharType="begin"/>
        </w:r>
        <w:r w:rsidRPr="00EE5A0E" w:rsidDel="00E57E77">
          <w:rPr>
            <w:color w:val="auto"/>
          </w:rPr>
          <w:delInstrText xml:space="preserve"> SEQ Ilustración \* ARABIC </w:delInstrText>
        </w:r>
        <w:r w:rsidR="00D74588" w:rsidRPr="00EE5A0E" w:rsidDel="00E57E77">
          <w:rPr>
            <w:b w:val="0"/>
            <w:bCs w:val="0"/>
          </w:rPr>
          <w:fldChar w:fldCharType="separate"/>
        </w:r>
      </w:del>
      <w:del w:id="608" w:author="ivan del pino" w:date="2023-03-13T19:33:00Z">
        <w:r w:rsidR="00E118C8" w:rsidDel="009524BC">
          <w:rPr>
            <w:noProof/>
            <w:color w:val="auto"/>
          </w:rPr>
          <w:delText>46</w:delText>
        </w:r>
      </w:del>
      <w:del w:id="609" w:author="ivan del pino" w:date="2023-03-13T20:37:00Z">
        <w:r w:rsidR="00D74588" w:rsidRPr="00EE5A0E" w:rsidDel="00E57E77">
          <w:rPr>
            <w:b w:val="0"/>
            <w:bCs w:val="0"/>
          </w:rPr>
          <w:fldChar w:fldCharType="end"/>
        </w:r>
        <w:r w:rsidRPr="00EE5A0E" w:rsidDel="00E57E77">
          <w:rPr>
            <w:color w:val="auto"/>
          </w:rPr>
          <w:delText xml:space="preserve"> : Función seleccionarPreguntaIndividual()</w:delText>
        </w:r>
        <w:bookmarkEnd w:id="606"/>
      </w:del>
    </w:p>
    <w:p w:rsidR="00B800FD" w:rsidRDefault="00B800FD" w:rsidP="00B800FD">
      <w:pPr>
        <w:jc w:val="both"/>
      </w:pPr>
      <w:r>
        <w:t>En caso de que el alumno acertase, este sumaba los puntos correspondientes, y en caso de fallar, se los restaba. Todo esto se realizaba actualizando la base de datos. En caso de que la pregunta fuera grupal, el proceso era similar, pero en vez de con un solo estudiante, con el equipo entero.</w:t>
      </w:r>
    </w:p>
    <w:p w:rsidR="00B800FD" w:rsidRDefault="00B800FD" w:rsidP="00B800FD">
      <w:pPr>
        <w:keepNext/>
        <w:jc w:val="center"/>
      </w:pPr>
      <w:r>
        <w:rPr>
          <w:noProof/>
          <w:lang w:eastAsia="es-ES"/>
        </w:rPr>
        <w:drawing>
          <wp:inline distT="0" distB="0" distL="0" distR="0">
            <wp:extent cx="2731770" cy="3176037"/>
            <wp:effectExtent l="19050" t="0" r="0" b="0"/>
            <wp:docPr id="49" name="48 Imagen" descr="funcion acierto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iertoIndividual.png"/>
                    <pic:cNvPicPr/>
                  </pic:nvPicPr>
                  <pic:blipFill>
                    <a:blip r:embed="rId57" cstate="print"/>
                    <a:stretch>
                      <a:fillRect/>
                    </a:stretch>
                  </pic:blipFill>
                  <pic:spPr>
                    <a:xfrm>
                      <a:off x="0" y="0"/>
                      <a:ext cx="2732007" cy="3176312"/>
                    </a:xfrm>
                    <a:prstGeom prst="rect">
                      <a:avLst/>
                    </a:prstGeom>
                  </pic:spPr>
                </pic:pic>
              </a:graphicData>
            </a:graphic>
          </wp:inline>
        </w:drawing>
      </w:r>
    </w:p>
    <w:p w:rsidR="00B800FD" w:rsidRDefault="00B800FD" w:rsidP="00B800FD">
      <w:pPr>
        <w:pStyle w:val="Epgrafe"/>
        <w:jc w:val="center"/>
        <w:rPr>
          <w:color w:val="auto"/>
        </w:rPr>
      </w:pPr>
      <w:bookmarkStart w:id="610" w:name="_Toc125576683"/>
      <w:r w:rsidRPr="00B800FD">
        <w:rPr>
          <w:color w:val="auto"/>
        </w:rPr>
        <w:t xml:space="preserve">Ilustración </w:t>
      </w:r>
      <w:r w:rsidR="00D74588" w:rsidRPr="00B800FD">
        <w:rPr>
          <w:color w:val="auto"/>
        </w:rPr>
        <w:fldChar w:fldCharType="begin"/>
      </w:r>
      <w:r w:rsidRPr="00B800FD">
        <w:rPr>
          <w:color w:val="auto"/>
        </w:rPr>
        <w:instrText xml:space="preserve"> SEQ Ilustración \* ARABIC </w:instrText>
      </w:r>
      <w:r w:rsidR="00D74588" w:rsidRPr="00B800FD">
        <w:rPr>
          <w:color w:val="auto"/>
        </w:rPr>
        <w:fldChar w:fldCharType="separate"/>
      </w:r>
      <w:ins w:id="611" w:author="ivan del pino" w:date="2023-03-13T20:43:00Z">
        <w:r w:rsidR="00E21ED4">
          <w:rPr>
            <w:noProof/>
            <w:color w:val="auto"/>
          </w:rPr>
          <w:t>3</w:t>
        </w:r>
      </w:ins>
      <w:ins w:id="612" w:author="ivan del pino" w:date="2023-03-19T11:00:00Z">
        <w:r w:rsidR="00E21ED4">
          <w:rPr>
            <w:noProof/>
            <w:color w:val="auto"/>
          </w:rPr>
          <w:t>8</w:t>
        </w:r>
      </w:ins>
      <w:del w:id="613" w:author="ivan del pino" w:date="2023-03-13T19:33:00Z">
        <w:r w:rsidR="00E118C8" w:rsidDel="009524BC">
          <w:rPr>
            <w:noProof/>
            <w:color w:val="auto"/>
          </w:rPr>
          <w:delText>47</w:delText>
        </w:r>
      </w:del>
      <w:r w:rsidR="00D74588" w:rsidRPr="00B800FD">
        <w:rPr>
          <w:color w:val="auto"/>
        </w:rPr>
        <w:fldChar w:fldCharType="end"/>
      </w:r>
      <w:del w:id="614" w:author="ivan del pino" w:date="2023-03-19T11:00:00Z">
        <w:r w:rsidRPr="00B800FD" w:rsidDel="00E21ED4">
          <w:rPr>
            <w:color w:val="auto"/>
          </w:rPr>
          <w:delText xml:space="preserve"> </w:delText>
        </w:r>
      </w:del>
      <w:r w:rsidRPr="00B800FD">
        <w:rPr>
          <w:color w:val="auto"/>
        </w:rPr>
        <w:t>: Función encargada de repartir puntos a un solo estudiante</w:t>
      </w:r>
      <w:bookmarkEnd w:id="610"/>
    </w:p>
    <w:p w:rsidR="00B800FD" w:rsidRDefault="00B800FD" w:rsidP="00B800FD"/>
    <w:p w:rsidR="00B800FD" w:rsidRDefault="006228C1" w:rsidP="006228C1">
      <w:pPr>
        <w:jc w:val="both"/>
      </w:pPr>
      <w:r>
        <w:lastRenderedPageBreak/>
        <w:t xml:space="preserve">Como el estudiante podía tener objetos o personajes especiales que le diesen ventajas a la hora de jugar, </w:t>
      </w:r>
      <w:r w:rsidR="00F05427">
        <w:t>se tuvo</w:t>
      </w:r>
      <w:r>
        <w:t xml:space="preserve"> que implementar una función por cada unos de los objetos y personajes especiales implementando dicha ventaja y llamando a la función en el momento que esta lo exigía.</w:t>
      </w:r>
      <w:r w:rsidR="00FA3137">
        <w:t xml:space="preserve"> Un ejemplo de este código es el mostrado en la imagen </w:t>
      </w:r>
      <w:r w:rsidR="0042490D">
        <w:t>3</w:t>
      </w:r>
      <w:r w:rsidR="00FA3137">
        <w:t xml:space="preserve">8, que muestra como se implementó el uso del móvil por parte de uno de los usuarios, así como en la </w:t>
      </w:r>
      <w:r w:rsidR="0042490D">
        <w:t>3</w:t>
      </w:r>
      <w:r w:rsidR="00FA3137">
        <w:t>9 se muestra el código del uso del Sargento Delis.</w:t>
      </w:r>
    </w:p>
    <w:p w:rsidR="006228C1" w:rsidRDefault="006228C1" w:rsidP="006228C1">
      <w:pPr>
        <w:jc w:val="both"/>
      </w:pPr>
    </w:p>
    <w:p w:rsidR="006228C1" w:rsidRDefault="006228C1" w:rsidP="006228C1">
      <w:pPr>
        <w:keepNext/>
        <w:jc w:val="center"/>
      </w:pPr>
      <w:r>
        <w:rPr>
          <w:noProof/>
          <w:lang w:eastAsia="es-ES"/>
        </w:rPr>
        <w:drawing>
          <wp:inline distT="0" distB="0" distL="0" distR="0">
            <wp:extent cx="3699451" cy="2392680"/>
            <wp:effectExtent l="19050" t="0" r="0" b="0"/>
            <wp:docPr id="50" name="49 Imagen" descr="funcion ob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objeto.png"/>
                    <pic:cNvPicPr/>
                  </pic:nvPicPr>
                  <pic:blipFill>
                    <a:blip r:embed="rId58" cstate="print"/>
                    <a:stretch>
                      <a:fillRect/>
                    </a:stretch>
                  </pic:blipFill>
                  <pic:spPr>
                    <a:xfrm>
                      <a:off x="0" y="0"/>
                      <a:ext cx="3699772" cy="2392888"/>
                    </a:xfrm>
                    <a:prstGeom prst="rect">
                      <a:avLst/>
                    </a:prstGeom>
                  </pic:spPr>
                </pic:pic>
              </a:graphicData>
            </a:graphic>
          </wp:inline>
        </w:drawing>
      </w:r>
    </w:p>
    <w:p w:rsidR="006228C1" w:rsidRDefault="006228C1" w:rsidP="006228C1">
      <w:pPr>
        <w:pStyle w:val="Epgrafe"/>
        <w:jc w:val="center"/>
        <w:rPr>
          <w:color w:val="auto"/>
        </w:rPr>
      </w:pPr>
      <w:bookmarkStart w:id="615" w:name="_Toc125576684"/>
      <w:r w:rsidRPr="006228C1">
        <w:rPr>
          <w:color w:val="auto"/>
        </w:rPr>
        <w:t xml:space="preserve">Ilustración </w:t>
      </w:r>
      <w:r w:rsidR="00D74588" w:rsidRPr="006228C1">
        <w:rPr>
          <w:color w:val="auto"/>
        </w:rPr>
        <w:fldChar w:fldCharType="begin"/>
      </w:r>
      <w:r w:rsidRPr="006228C1">
        <w:rPr>
          <w:color w:val="auto"/>
        </w:rPr>
        <w:instrText xml:space="preserve"> SEQ Ilustración \* ARABIC </w:instrText>
      </w:r>
      <w:r w:rsidR="00D74588" w:rsidRPr="006228C1">
        <w:rPr>
          <w:color w:val="auto"/>
        </w:rPr>
        <w:fldChar w:fldCharType="separate"/>
      </w:r>
      <w:ins w:id="616" w:author="ivan del pino" w:date="2023-03-13T20:43:00Z">
        <w:r w:rsidR="00E21ED4">
          <w:rPr>
            <w:noProof/>
            <w:color w:val="auto"/>
          </w:rPr>
          <w:t>3</w:t>
        </w:r>
      </w:ins>
      <w:ins w:id="617" w:author="ivan del pino" w:date="2023-03-19T11:00:00Z">
        <w:r w:rsidR="00E21ED4">
          <w:rPr>
            <w:noProof/>
            <w:color w:val="auto"/>
          </w:rPr>
          <w:t>9</w:t>
        </w:r>
      </w:ins>
      <w:del w:id="618" w:author="ivan del pino" w:date="2023-03-13T19:33:00Z">
        <w:r w:rsidR="00E118C8" w:rsidDel="009524BC">
          <w:rPr>
            <w:noProof/>
            <w:color w:val="auto"/>
          </w:rPr>
          <w:delText>48</w:delText>
        </w:r>
      </w:del>
      <w:r w:rsidR="00D74588" w:rsidRPr="006228C1">
        <w:rPr>
          <w:color w:val="auto"/>
        </w:rPr>
        <w:fldChar w:fldCharType="end"/>
      </w:r>
      <w:del w:id="619" w:author="ivan del pino" w:date="2023-03-19T11:00:00Z">
        <w:r w:rsidRPr="006228C1" w:rsidDel="00E21ED4">
          <w:rPr>
            <w:color w:val="auto"/>
          </w:rPr>
          <w:delText xml:space="preserve"> </w:delText>
        </w:r>
      </w:del>
      <w:r w:rsidRPr="006228C1">
        <w:rPr>
          <w:color w:val="auto"/>
        </w:rPr>
        <w:t>: Función que proporciona las ventajas del móvil</w:t>
      </w:r>
      <w:bookmarkEnd w:id="615"/>
    </w:p>
    <w:p w:rsidR="006228C1" w:rsidRPr="006228C1" w:rsidRDefault="006228C1" w:rsidP="006228C1"/>
    <w:p w:rsidR="006228C1" w:rsidRDefault="006228C1" w:rsidP="006228C1">
      <w:pPr>
        <w:keepNext/>
        <w:jc w:val="center"/>
      </w:pPr>
      <w:r>
        <w:rPr>
          <w:noProof/>
          <w:lang w:eastAsia="es-ES"/>
        </w:rPr>
        <w:drawing>
          <wp:inline distT="0" distB="0" distL="0" distR="0">
            <wp:extent cx="4816258" cy="1737511"/>
            <wp:effectExtent l="19050" t="0" r="3392" b="0"/>
            <wp:docPr id="51" name="50 Imagen" descr="funcion personaje e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personaje especial.png"/>
                    <pic:cNvPicPr/>
                  </pic:nvPicPr>
                  <pic:blipFill>
                    <a:blip r:embed="rId59" cstate="print"/>
                    <a:stretch>
                      <a:fillRect/>
                    </a:stretch>
                  </pic:blipFill>
                  <pic:spPr>
                    <a:xfrm>
                      <a:off x="0" y="0"/>
                      <a:ext cx="4816258" cy="1737511"/>
                    </a:xfrm>
                    <a:prstGeom prst="rect">
                      <a:avLst/>
                    </a:prstGeom>
                  </pic:spPr>
                </pic:pic>
              </a:graphicData>
            </a:graphic>
          </wp:inline>
        </w:drawing>
      </w:r>
    </w:p>
    <w:p w:rsidR="006228C1" w:rsidRDefault="006228C1" w:rsidP="006228C1">
      <w:pPr>
        <w:pStyle w:val="Epgrafe"/>
        <w:jc w:val="center"/>
        <w:rPr>
          <w:color w:val="auto"/>
        </w:rPr>
      </w:pPr>
      <w:bookmarkStart w:id="620" w:name="_Toc125576685"/>
      <w:r w:rsidRPr="006228C1">
        <w:rPr>
          <w:color w:val="auto"/>
        </w:rPr>
        <w:t xml:space="preserve">Ilustración </w:t>
      </w:r>
      <w:r w:rsidR="00D74588" w:rsidRPr="006228C1">
        <w:rPr>
          <w:color w:val="auto"/>
        </w:rPr>
        <w:fldChar w:fldCharType="begin"/>
      </w:r>
      <w:r w:rsidRPr="006228C1">
        <w:rPr>
          <w:color w:val="auto"/>
        </w:rPr>
        <w:instrText xml:space="preserve"> SEQ Ilustración \* ARABIC </w:instrText>
      </w:r>
      <w:r w:rsidR="00D74588" w:rsidRPr="006228C1">
        <w:rPr>
          <w:color w:val="auto"/>
        </w:rPr>
        <w:fldChar w:fldCharType="separate"/>
      </w:r>
      <w:r w:rsidR="0042490D">
        <w:rPr>
          <w:noProof/>
          <w:color w:val="auto"/>
        </w:rPr>
        <w:t>40</w:t>
      </w:r>
      <w:r w:rsidR="00D74588" w:rsidRPr="006228C1">
        <w:rPr>
          <w:color w:val="auto"/>
        </w:rPr>
        <w:fldChar w:fldCharType="end"/>
      </w:r>
      <w:del w:id="621" w:author="ivan del pino" w:date="2023-03-19T11:00:00Z">
        <w:r w:rsidRPr="006228C1" w:rsidDel="00E21ED4">
          <w:rPr>
            <w:color w:val="auto"/>
          </w:rPr>
          <w:delText xml:space="preserve"> </w:delText>
        </w:r>
      </w:del>
      <w:r w:rsidRPr="006228C1">
        <w:rPr>
          <w:color w:val="auto"/>
        </w:rPr>
        <w:t>: Función encargada de utilizar al personaje Sargento Delis</w:t>
      </w:r>
      <w:bookmarkEnd w:id="620"/>
    </w:p>
    <w:p w:rsidR="003774A4" w:rsidRDefault="003774A4" w:rsidP="003774A4">
      <w:pPr>
        <w:jc w:val="both"/>
      </w:pPr>
      <w:r>
        <w:t>Por último, la función cambio de turno se llama actualizarTurno() y es llamada cuando la pregunta es respondida y se encarga de comprobar cuál era el turno anterior, mover al estudiante al que le correspondía este al último lugar, darle el turno al jugador correspondiente del equipo contrario, y mostrar por pantalla un mensaje indicando el jugador que le toca tirar el dado y el equipo al que pertenece.</w:t>
      </w:r>
    </w:p>
    <w:p w:rsidR="003774A4" w:rsidDel="00B00E60" w:rsidRDefault="00276D20" w:rsidP="003774A4">
      <w:pPr>
        <w:keepNext/>
        <w:jc w:val="center"/>
        <w:rPr>
          <w:del w:id="622" w:author="ivan del pino" w:date="2023-03-13T20:38:00Z"/>
        </w:rPr>
      </w:pPr>
      <w:del w:id="623" w:author="ivan del pino" w:date="2023-03-13T20:38:00Z">
        <w:r>
          <w:rPr>
            <w:noProof/>
            <w:lang w:eastAsia="es-ES"/>
          </w:rPr>
          <w:lastRenderedPageBreak/>
          <w:drawing>
            <wp:inline distT="0" distB="0" distL="0" distR="0">
              <wp:extent cx="3013710" cy="3589419"/>
              <wp:effectExtent l="19050" t="0" r="0" b="0"/>
              <wp:docPr id="52" name="51 Imagen" descr="funcion actualizar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 actualizarTurno.png"/>
                      <pic:cNvPicPr/>
                    </pic:nvPicPr>
                    <pic:blipFill>
                      <a:blip r:embed="rId60" cstate="print"/>
                      <a:stretch>
                        <a:fillRect/>
                      </a:stretch>
                    </pic:blipFill>
                    <pic:spPr>
                      <a:xfrm>
                        <a:off x="0" y="0"/>
                        <a:ext cx="3013971" cy="3589730"/>
                      </a:xfrm>
                      <a:prstGeom prst="rect">
                        <a:avLst/>
                      </a:prstGeom>
                    </pic:spPr>
                  </pic:pic>
                </a:graphicData>
              </a:graphic>
            </wp:inline>
          </w:drawing>
        </w:r>
      </w:del>
    </w:p>
    <w:p w:rsidR="003774A4" w:rsidDel="00B00E60" w:rsidRDefault="003774A4" w:rsidP="003774A4">
      <w:pPr>
        <w:pStyle w:val="Epgrafe"/>
        <w:jc w:val="center"/>
        <w:rPr>
          <w:del w:id="624" w:author="ivan del pino" w:date="2023-03-13T20:38:00Z"/>
          <w:color w:val="auto"/>
        </w:rPr>
      </w:pPr>
      <w:bookmarkStart w:id="625" w:name="_Toc125576686"/>
      <w:del w:id="626" w:author="ivan del pino" w:date="2023-03-13T20:38:00Z">
        <w:r w:rsidRPr="003774A4" w:rsidDel="00B00E60">
          <w:rPr>
            <w:color w:val="auto"/>
          </w:rPr>
          <w:delText xml:space="preserve">Ilustración </w:delText>
        </w:r>
        <w:r w:rsidR="00D74588" w:rsidRPr="003774A4" w:rsidDel="00B00E60">
          <w:rPr>
            <w:b w:val="0"/>
            <w:bCs w:val="0"/>
          </w:rPr>
          <w:fldChar w:fldCharType="begin"/>
        </w:r>
        <w:r w:rsidRPr="003774A4" w:rsidDel="00B00E60">
          <w:rPr>
            <w:color w:val="auto"/>
          </w:rPr>
          <w:delInstrText xml:space="preserve"> SEQ Ilustración \* ARABIC </w:delInstrText>
        </w:r>
        <w:r w:rsidR="00D74588" w:rsidRPr="003774A4" w:rsidDel="00B00E60">
          <w:rPr>
            <w:b w:val="0"/>
            <w:bCs w:val="0"/>
          </w:rPr>
          <w:fldChar w:fldCharType="separate"/>
        </w:r>
      </w:del>
      <w:del w:id="627" w:author="ivan del pino" w:date="2023-03-13T19:33:00Z">
        <w:r w:rsidR="00E118C8" w:rsidDel="009524BC">
          <w:rPr>
            <w:noProof/>
            <w:color w:val="auto"/>
          </w:rPr>
          <w:delText>50</w:delText>
        </w:r>
      </w:del>
      <w:del w:id="628" w:author="ivan del pino" w:date="2023-03-13T20:38:00Z">
        <w:r w:rsidR="00D74588" w:rsidRPr="003774A4" w:rsidDel="00B00E60">
          <w:rPr>
            <w:b w:val="0"/>
            <w:bCs w:val="0"/>
          </w:rPr>
          <w:fldChar w:fldCharType="end"/>
        </w:r>
        <w:r w:rsidRPr="003774A4" w:rsidDel="00B00E60">
          <w:rPr>
            <w:color w:val="auto"/>
          </w:rPr>
          <w:delText xml:space="preserve"> : Función actualizarTurno()</w:delText>
        </w:r>
        <w:bookmarkEnd w:id="625"/>
      </w:del>
    </w:p>
    <w:p w:rsidR="00E979A2" w:rsidDel="00AE5C86" w:rsidRDefault="00AE5C86" w:rsidP="00E979A2">
      <w:pPr>
        <w:rPr>
          <w:del w:id="629" w:author="Maximiliano Paredes Velasco" w:date="2023-02-23T20:46:00Z"/>
        </w:rPr>
      </w:pPr>
      <w:ins w:id="630" w:author="Maximiliano Paredes Velasco" w:date="2023-02-23T20:46:00Z">
        <w:r>
          <w:t>**</w:t>
        </w:r>
      </w:ins>
    </w:p>
    <w:p w:rsidR="00AE5C86" w:rsidRDefault="00AE5C86" w:rsidP="00E979A2">
      <w:pPr>
        <w:rPr>
          <w:ins w:id="631" w:author="Maximiliano Paredes Velasco" w:date="2023-02-23T20:46:00Z"/>
        </w:rPr>
      </w:pPr>
      <w:ins w:id="632" w:author="Maximiliano Paredes Velasco" w:date="2023-02-23T20:46:00Z">
        <w:r>
          <w:t>Esta sección de código fuen</w:t>
        </w:r>
      </w:ins>
      <w:ins w:id="633" w:author="Maximiliano Paredes Velasco" w:date="2023-02-23T20:47:00Z">
        <w:r>
          <w:t>te es demasiado larga. No hay que poner tantas capturas de pantallas de código, a parte que no se ve bien algunas. En la fase de implementación cuenta alguna de las funcionalidades más importantes</w:t>
        </w:r>
      </w:ins>
      <w:ins w:id="634" w:author="Maximiliano Paredes Velasco" w:date="2023-02-23T20:48:00Z">
        <w:r>
          <w:t>, pero no es necesario desarrollar todo.</w:t>
        </w:r>
      </w:ins>
    </w:p>
    <w:p w:rsidR="00AE5C86" w:rsidRPr="00E979A2" w:rsidRDefault="00AE5C86" w:rsidP="00E979A2">
      <w:pPr>
        <w:rPr>
          <w:ins w:id="635" w:author="Maximiliano Paredes Velasco" w:date="2023-02-23T20:46:00Z"/>
        </w:rPr>
      </w:pPr>
    </w:p>
    <w:p w:rsidR="00AE5C86" w:rsidRDefault="00E979A2" w:rsidP="00F24135">
      <w:pPr>
        <w:pStyle w:val="Ttulo2"/>
        <w:rPr>
          <w:ins w:id="636" w:author="Maximiliano Paredes Velasco" w:date="2023-02-23T20:46:00Z"/>
        </w:rPr>
      </w:pPr>
      <w:bookmarkStart w:id="637" w:name="_Toc125576625"/>
      <w:r>
        <w:t>4</w:t>
      </w:r>
      <w:r w:rsidR="00AE6F8C">
        <w:t>.</w:t>
      </w:r>
      <w:r>
        <w:t xml:space="preserve"> </w:t>
      </w:r>
      <w:r w:rsidR="00AE6F8C">
        <w:t xml:space="preserve">Descripción </w:t>
      </w:r>
      <w:del w:id="638" w:author="ivan del pino" w:date="2023-03-14T18:56:00Z">
        <w:r w:rsidR="00AE6F8C" w:rsidDel="00A9574E">
          <w:delText>de la</w:delText>
        </w:r>
      </w:del>
      <w:ins w:id="639" w:author="ivan del pino" w:date="2023-03-14T18:56:00Z">
        <w:r w:rsidR="00A9574E">
          <w:t>del uso de la</w:t>
        </w:r>
      </w:ins>
      <w:r w:rsidR="00AE6F8C">
        <w:t xml:space="preserve"> aplicación</w:t>
      </w:r>
    </w:p>
    <w:bookmarkEnd w:id="637"/>
    <w:p w:rsidR="00E979A2" w:rsidDel="00A9574E" w:rsidRDefault="00E979A2" w:rsidP="00E979A2">
      <w:pPr>
        <w:jc w:val="both"/>
        <w:rPr>
          <w:del w:id="640" w:author="ivan del pino" w:date="2023-03-14T18:57:00Z"/>
        </w:rPr>
      </w:pPr>
      <w:del w:id="641" w:author="ivan del pino" w:date="2023-03-14T18:57:00Z">
        <w:r w:rsidDel="00A9574E">
          <w:delText>En este capítulo se describirá como un usuario normal interactúa con la aplicación en las diferentes partes que esta tiene.</w:delText>
        </w:r>
      </w:del>
    </w:p>
    <w:p w:rsidR="00A9574E" w:rsidRPr="00E979A2" w:rsidRDefault="00A9574E" w:rsidP="00E979A2">
      <w:pPr>
        <w:jc w:val="both"/>
        <w:rPr>
          <w:ins w:id="642" w:author="ivan del pino" w:date="2023-03-14T18:57:00Z"/>
        </w:rPr>
      </w:pPr>
      <w:ins w:id="643" w:author="ivan del pino" w:date="2023-03-14T18:57:00Z">
        <w:r>
          <w:t xml:space="preserve">En este capítulo se contará las reglas del juego y como se usa la aplicación </w:t>
        </w:r>
      </w:ins>
      <w:ins w:id="644" w:author="ivan del pino" w:date="2023-03-14T18:58:00Z">
        <w:r>
          <w:t>para los diferentes tipos de usuario.</w:t>
        </w:r>
      </w:ins>
    </w:p>
    <w:p w:rsidR="00E979A2" w:rsidRPr="00E979A2" w:rsidRDefault="00E979A2" w:rsidP="00F24135">
      <w:pPr>
        <w:pStyle w:val="Ttulo3"/>
      </w:pPr>
      <w:bookmarkStart w:id="645" w:name="_Toc125576626"/>
      <w:r>
        <w:t xml:space="preserve">4.1 </w:t>
      </w:r>
      <w:del w:id="646" w:author="ivan del pino" w:date="2023-03-14T18:58:00Z">
        <w:r w:rsidDel="00A9574E">
          <w:delText>Creación de estudiantes e inicio de sesión</w:delText>
        </w:r>
      </w:del>
      <w:bookmarkEnd w:id="645"/>
      <w:ins w:id="647" w:author="ivan del pino" w:date="2023-03-19T10:56:00Z">
        <w:r w:rsidR="00A83140">
          <w:t>Instrucciones</w:t>
        </w:r>
      </w:ins>
      <w:ins w:id="648" w:author="ivan del pino" w:date="2023-03-14T18:58:00Z">
        <w:r w:rsidR="00A9574E">
          <w:t xml:space="preserve"> del juego</w:t>
        </w:r>
      </w:ins>
    </w:p>
    <w:p w:rsidR="00A9574E" w:rsidRDefault="00A9574E" w:rsidP="00E979A2">
      <w:pPr>
        <w:jc w:val="both"/>
        <w:rPr>
          <w:ins w:id="649" w:author="ivan del pino" w:date="2023-03-14T18:59:00Z"/>
        </w:rPr>
      </w:pPr>
      <w:ins w:id="650" w:author="ivan del pino" w:date="2023-03-14T18:58:00Z">
        <w:r>
          <w:t>El jue</w:t>
        </w:r>
      </w:ins>
      <w:ins w:id="651" w:author="ivan del pino" w:date="2023-03-14T18:59:00Z">
        <w:r>
          <w:t>go se basa en una competición entre dos equipos, La Resistencia y los Zombies, formados por los diferentes estudiantes repartidos entre estos equipos de forma aleatoria.</w:t>
        </w:r>
      </w:ins>
    </w:p>
    <w:p w:rsidR="00A9574E" w:rsidRDefault="00A9574E" w:rsidP="00E979A2">
      <w:pPr>
        <w:jc w:val="both"/>
        <w:rPr>
          <w:ins w:id="652" w:author="ivan del pino" w:date="2023-03-14T19:01:00Z"/>
        </w:rPr>
      </w:pPr>
      <w:ins w:id="653" w:author="ivan del pino" w:date="2023-03-14T18:59:00Z">
        <w:r>
          <w:lastRenderedPageBreak/>
          <w:t xml:space="preserve">El objetivo de los equipos es </w:t>
        </w:r>
      </w:ins>
      <w:ins w:id="654" w:author="ivan del pino" w:date="2023-03-14T19:00:00Z">
        <w:r>
          <w:t xml:space="preserve">acabar la partida con más puntos que el equipo contrario. Estos puntos se consiguen respondiendo correctamente las preguntas que aparecen cuando los jugadores </w:t>
        </w:r>
      </w:ins>
      <w:ins w:id="655" w:author="ivan del pino" w:date="2023-03-14T19:01:00Z">
        <w:r>
          <w:t>van avanzando a lo largo del tablero.</w:t>
        </w:r>
      </w:ins>
    </w:p>
    <w:p w:rsidR="00A9574E" w:rsidRDefault="00A9574E" w:rsidP="00E979A2">
      <w:pPr>
        <w:jc w:val="both"/>
        <w:rPr>
          <w:ins w:id="656" w:author="ivan del pino" w:date="2023-03-14T19:02:00Z"/>
        </w:rPr>
      </w:pPr>
      <w:ins w:id="657" w:author="ivan del pino" w:date="2023-03-14T19:01:00Z">
        <w:r>
          <w:t>Gana el equipo que cuando el profesor de por finalizada la pa</w:t>
        </w:r>
      </w:ins>
      <w:ins w:id="658" w:author="ivan del pino" w:date="2023-03-14T19:02:00Z">
        <w:r>
          <w:t>rtida, más puntuación haya obtenido.</w:t>
        </w:r>
      </w:ins>
    </w:p>
    <w:p w:rsidR="00A9574E" w:rsidRDefault="00A9574E" w:rsidP="00E979A2">
      <w:pPr>
        <w:jc w:val="both"/>
        <w:rPr>
          <w:ins w:id="659" w:author="ivan del pino" w:date="2023-03-14T19:29:00Z"/>
        </w:rPr>
      </w:pPr>
      <w:ins w:id="660" w:author="ivan del pino" w:date="2023-03-14T19:02:00Z">
        <w:r>
          <w:t>Se trata de una partida por turnos donde cada jugador moverá la ficha correspondiente a su</w:t>
        </w:r>
      </w:ins>
      <w:ins w:id="661" w:author="ivan del pino" w:date="2023-03-14T19:03:00Z">
        <w:r>
          <w:t xml:space="preserve"> equipo dependiendo la tirada que logre en su turno. Una vez escoja la casilla a la que decida mover la ficha, aparecerá una pregunta a la que deberá </w:t>
        </w:r>
      </w:ins>
      <w:ins w:id="662" w:author="ivan del pino" w:date="2023-03-14T19:04:00Z">
        <w:r>
          <w:t>responder en un tiempo determinado mostrado por esta. Hay dos tipos de preguntas, las preguntas estándar, que son aquellas que se muestran al estar en una casilla normal</w:t>
        </w:r>
      </w:ins>
      <w:ins w:id="663" w:author="ivan del pino" w:date="2023-03-14T19:05:00Z">
        <w:r>
          <w:t>, y las preguntas por zona, que son aquellas que se muestran al acceder a zonas especiales del tablero. Las preguntas estándar suman o rentan 100 puntos al jugador que respo</w:t>
        </w:r>
      </w:ins>
      <w:ins w:id="664" w:author="ivan del pino" w:date="2023-03-14T19:06:00Z">
        <w:r>
          <w:t xml:space="preserve">nde en función de su respuesta, mientras que las de zona suman o restan 200 puntos </w:t>
        </w:r>
        <w:r w:rsidR="00512514">
          <w:t>divididos entre todos los jugadores del equipo.</w:t>
        </w:r>
      </w:ins>
    </w:p>
    <w:p w:rsidR="00D06E7D" w:rsidRDefault="00D06E7D" w:rsidP="00E979A2">
      <w:pPr>
        <w:jc w:val="both"/>
        <w:rPr>
          <w:ins w:id="665" w:author="ivan del pino" w:date="2023-03-14T19:07:00Z"/>
        </w:rPr>
      </w:pPr>
      <w:ins w:id="666" w:author="ivan del pino" w:date="2023-03-14T19:29:00Z">
        <w:r>
          <w:t>Todos los jugadores, al empezar la partida, cuentan con</w:t>
        </w:r>
      </w:ins>
      <w:ins w:id="667" w:author="ivan del pino" w:date="2023-03-14T19:30:00Z">
        <w:r>
          <w:t xml:space="preserve"> 500 puntos y</w:t>
        </w:r>
      </w:ins>
      <w:ins w:id="668" w:author="ivan del pino" w:date="2023-03-14T19:29:00Z">
        <w:r>
          <w:t xml:space="preserve"> una vida extra, que les permite </w:t>
        </w:r>
      </w:ins>
      <w:ins w:id="669" w:author="ivan del pino" w:date="2023-03-14T19:30:00Z">
        <w:r>
          <w:t>que en caso de responder a una pregunta mal, estos puedan mantener sus puntos. Además de esta vida extra, pueden obtener otra más al alcanzar los 10</w:t>
        </w:r>
      </w:ins>
      <w:ins w:id="670" w:author="ivan del pino" w:date="2023-03-14T19:31:00Z">
        <w:r>
          <w:t>0</w:t>
        </w:r>
      </w:ins>
      <w:ins w:id="671" w:author="ivan del pino" w:date="2023-03-14T19:30:00Z">
        <w:r>
          <w:t>0 puntos</w:t>
        </w:r>
      </w:ins>
      <w:ins w:id="672" w:author="ivan del pino" w:date="2023-03-14T19:31:00Z">
        <w:r>
          <w:t xml:space="preserve"> o con el objeto botiquín.</w:t>
        </w:r>
      </w:ins>
    </w:p>
    <w:p w:rsidR="000521CC" w:rsidRDefault="000521CC" w:rsidP="00E979A2">
      <w:pPr>
        <w:jc w:val="both"/>
        <w:rPr>
          <w:ins w:id="673" w:author="ivan del pino" w:date="2023-03-14T19:09:00Z"/>
        </w:rPr>
      </w:pPr>
      <w:ins w:id="674" w:author="ivan del pino" w:date="2023-03-14T19:07:00Z">
        <w:r>
          <w:t>Los jugadores cuentan con un chat, donde podrán dialogar con sus compañeros de equipo, exceptuando al jugador al que le corresponda el turno, que no podrá acceder a este a no ser que tenga un objeto especial, como se expl</w:t>
        </w:r>
      </w:ins>
      <w:ins w:id="675" w:author="ivan del pino" w:date="2023-03-14T19:08:00Z">
        <w:r>
          <w:t>icará más adelante.</w:t>
        </w:r>
      </w:ins>
    </w:p>
    <w:p w:rsidR="000521CC" w:rsidRDefault="000521CC" w:rsidP="00E979A2">
      <w:pPr>
        <w:jc w:val="both"/>
        <w:rPr>
          <w:ins w:id="676" w:author="ivan del pino" w:date="2023-03-14T19:10:00Z"/>
        </w:rPr>
      </w:pPr>
      <w:ins w:id="677" w:author="ivan del pino" w:date="2023-03-14T19:09:00Z">
        <w:r>
          <w:t xml:space="preserve">Cada equipo tiene tres personajes especiales, que pertenecerán a tres de los </w:t>
        </w:r>
      </w:ins>
      <w:ins w:id="678" w:author="ivan del pino" w:date="2023-03-14T19:10:00Z">
        <w:r>
          <w:t xml:space="preserve">estudiantes que pertenezcan a este, y se rotarán una vez el jugador que lo posea lo utilice. </w:t>
        </w:r>
      </w:ins>
    </w:p>
    <w:p w:rsidR="000521CC" w:rsidRDefault="000521CC" w:rsidP="00E979A2">
      <w:pPr>
        <w:jc w:val="both"/>
        <w:rPr>
          <w:ins w:id="679" w:author="ivan del pino" w:date="2023-03-14T19:10:00Z"/>
        </w:rPr>
      </w:pPr>
      <w:ins w:id="680" w:author="ivan del pino" w:date="2023-03-14T19:16:00Z">
        <w:r>
          <w:t>Personajes especiales de La Resistencia</w:t>
        </w:r>
      </w:ins>
      <w:ins w:id="681" w:author="ivan del pino" w:date="2023-03-14T19:10:00Z">
        <w:r>
          <w:t>:</w:t>
        </w:r>
      </w:ins>
    </w:p>
    <w:p w:rsidR="00276D20" w:rsidRDefault="000521CC">
      <w:pPr>
        <w:pStyle w:val="Prrafodelista"/>
        <w:numPr>
          <w:ilvl w:val="0"/>
          <w:numId w:val="15"/>
        </w:numPr>
        <w:jc w:val="both"/>
        <w:rPr>
          <w:ins w:id="682" w:author="ivan del pino" w:date="2023-03-14T19:15:00Z"/>
        </w:rPr>
        <w:pPrChange w:id="683" w:author="ivan del pino" w:date="2023-03-14T19:10:00Z">
          <w:pPr>
            <w:jc w:val="both"/>
          </w:pPr>
        </w:pPrChange>
      </w:pPr>
      <w:ins w:id="684" w:author="ivan del pino" w:date="2023-03-14T19:15:00Z">
        <w:r>
          <w:t>Comisario Fred: r</w:t>
        </w:r>
        <w:r w:rsidRPr="000521CC">
          <w:t>estringe el siguiente turno al equipo contrario cuando el jugador acierta la pregunta.</w:t>
        </w:r>
      </w:ins>
    </w:p>
    <w:p w:rsidR="00276D20" w:rsidRDefault="000521CC">
      <w:pPr>
        <w:pStyle w:val="Prrafodelista"/>
        <w:numPr>
          <w:ilvl w:val="0"/>
          <w:numId w:val="15"/>
        </w:numPr>
        <w:jc w:val="both"/>
        <w:rPr>
          <w:ins w:id="685" w:author="ivan del pino" w:date="2023-03-14T19:17:00Z"/>
        </w:rPr>
        <w:pPrChange w:id="686" w:author="ivan del pino" w:date="2023-03-14T19:10:00Z">
          <w:pPr>
            <w:jc w:val="both"/>
          </w:pPr>
        </w:pPrChange>
      </w:pPr>
      <w:ins w:id="687" w:author="ivan del pino" w:date="2023-03-14T19:16:00Z">
        <w:r>
          <w:t>Piloto Brus: si acierta correctamente la pregunta sin utilizar ayuda vuelve a tirar el dado.</w:t>
        </w:r>
      </w:ins>
    </w:p>
    <w:p w:rsidR="00276D20" w:rsidRDefault="000521CC">
      <w:pPr>
        <w:pStyle w:val="Prrafodelista"/>
        <w:numPr>
          <w:ilvl w:val="0"/>
          <w:numId w:val="15"/>
        </w:numPr>
        <w:jc w:val="both"/>
        <w:rPr>
          <w:ins w:id="688" w:author="ivan del pino" w:date="2023-03-14T19:17:00Z"/>
        </w:rPr>
        <w:pPrChange w:id="689" w:author="ivan del pino" w:date="2023-03-14T19:10:00Z">
          <w:pPr>
            <w:jc w:val="both"/>
          </w:pPr>
        </w:pPrChange>
      </w:pPr>
      <w:ins w:id="690" w:author="ivan del pino" w:date="2023-03-14T19:17:00Z">
        <w:r>
          <w:t>Emy: quita 100 puntos a un jugador del equipo contrario si acierta la pregunta.</w:t>
        </w:r>
      </w:ins>
    </w:p>
    <w:p w:rsidR="000521CC" w:rsidRDefault="000521CC" w:rsidP="000521CC">
      <w:pPr>
        <w:jc w:val="both"/>
        <w:rPr>
          <w:ins w:id="691" w:author="ivan del pino" w:date="2023-03-14T19:17:00Z"/>
        </w:rPr>
      </w:pPr>
      <w:ins w:id="692" w:author="ivan del pino" w:date="2023-03-14T19:17:00Z">
        <w:r>
          <w:t>Personajes especiales de los Zombies:</w:t>
        </w:r>
      </w:ins>
    </w:p>
    <w:p w:rsidR="00276D20" w:rsidRDefault="002C215A">
      <w:pPr>
        <w:pStyle w:val="Prrafodelista"/>
        <w:numPr>
          <w:ilvl w:val="0"/>
          <w:numId w:val="16"/>
        </w:numPr>
        <w:jc w:val="both"/>
        <w:rPr>
          <w:ins w:id="693" w:author="ivan del pino" w:date="2023-03-14T19:18:00Z"/>
        </w:rPr>
        <w:pPrChange w:id="694" w:author="ivan del pino" w:date="2023-03-14T19:17:00Z">
          <w:pPr>
            <w:jc w:val="both"/>
          </w:pPr>
        </w:pPrChange>
      </w:pPr>
      <w:ins w:id="695" w:author="ivan del pino" w:date="2023-03-14T19:18:00Z">
        <w:r>
          <w:t>Srta. Lix: tiene dos oportunidades para responder correctamente a la pregunta.</w:t>
        </w:r>
      </w:ins>
    </w:p>
    <w:p w:rsidR="00276D20" w:rsidRDefault="002C215A">
      <w:pPr>
        <w:pStyle w:val="Prrafodelista"/>
        <w:numPr>
          <w:ilvl w:val="0"/>
          <w:numId w:val="16"/>
        </w:numPr>
        <w:jc w:val="both"/>
        <w:rPr>
          <w:ins w:id="696" w:author="ivan del pino" w:date="2023-03-14T19:19:00Z"/>
        </w:rPr>
        <w:pPrChange w:id="697" w:author="ivan del pino" w:date="2023-03-14T19:17:00Z">
          <w:pPr>
            <w:jc w:val="both"/>
          </w:pPr>
        </w:pPrChange>
      </w:pPr>
      <w:ins w:id="698" w:author="ivan del pino" w:date="2023-03-14T19:19:00Z">
        <w:r>
          <w:t>Dr. Jow: cuando acierta una pregunta, roba 50 puntos a un jugador del equipo contrario.</w:t>
        </w:r>
      </w:ins>
    </w:p>
    <w:p w:rsidR="00276D20" w:rsidRDefault="002C215A">
      <w:pPr>
        <w:pStyle w:val="Prrafodelista"/>
        <w:numPr>
          <w:ilvl w:val="0"/>
          <w:numId w:val="16"/>
        </w:numPr>
        <w:jc w:val="both"/>
        <w:rPr>
          <w:ins w:id="699" w:author="ivan del pino" w:date="2023-03-14T19:21:00Z"/>
        </w:rPr>
        <w:pPrChange w:id="700" w:author="ivan del pino" w:date="2023-03-14T19:17:00Z">
          <w:pPr>
            <w:jc w:val="both"/>
          </w:pPr>
        </w:pPrChange>
      </w:pPr>
      <w:ins w:id="701" w:author="ivan del pino" w:date="2023-03-14T19:20:00Z">
        <w:r>
          <w:lastRenderedPageBreak/>
          <w:t>Sargento Delis: en caso de responder a una pregunta de forma errónea, este no pierde puntos.</w:t>
        </w:r>
      </w:ins>
    </w:p>
    <w:p w:rsidR="002C215A" w:rsidRDefault="002C215A" w:rsidP="002C215A">
      <w:pPr>
        <w:jc w:val="both"/>
        <w:rPr>
          <w:ins w:id="702" w:author="ivan del pino" w:date="2023-03-14T19:23:00Z"/>
        </w:rPr>
      </w:pPr>
      <w:ins w:id="703" w:author="ivan del pino" w:date="2023-03-14T19:21:00Z">
        <w:r>
          <w:t>Además de los personajes especiales, los estudiantes también disponen de una serie de objetos que les dan unas ventajas al ser utilizados. Estos se encuentran repartidos a lo largo del tablero, y se repres</w:t>
        </w:r>
      </w:ins>
      <w:ins w:id="704" w:author="ivan del pino" w:date="2023-03-14T19:22:00Z">
        <w:r>
          <w:t xml:space="preserve">entan mediante </w:t>
        </w:r>
      </w:ins>
      <w:ins w:id="705" w:author="ivan del pino" w:date="2023-03-19T10:48:00Z">
        <w:r w:rsidR="00863C32">
          <w:t>una bolsa</w:t>
        </w:r>
      </w:ins>
      <w:ins w:id="706" w:author="ivan del pino" w:date="2023-03-14T19:22:00Z">
        <w:r>
          <w:t xml:space="preserve"> en las casillas. Para conseguirlos, deben acceder a esa casilla y responder a la pregunta correctamente, y una vez usados, este volverá a aparecer en otra casilla. Los jugadores no saben en ningún momento </w:t>
        </w:r>
      </w:ins>
      <w:ins w:id="707" w:author="ivan del pino" w:date="2023-03-14T19:23:00Z">
        <w:r>
          <w:t>que punto representa cada objeto.</w:t>
        </w:r>
      </w:ins>
    </w:p>
    <w:p w:rsidR="002C215A" w:rsidRDefault="002C215A" w:rsidP="002C215A">
      <w:pPr>
        <w:jc w:val="both"/>
        <w:rPr>
          <w:ins w:id="708" w:author="ivan del pino" w:date="2023-03-14T19:23:00Z"/>
        </w:rPr>
      </w:pPr>
      <w:ins w:id="709" w:author="ivan del pino" w:date="2023-03-14T19:23:00Z">
        <w:r>
          <w:t>Los diferentes objetos son:</w:t>
        </w:r>
      </w:ins>
    </w:p>
    <w:p w:rsidR="00276D20" w:rsidRDefault="002C215A">
      <w:pPr>
        <w:pStyle w:val="Prrafodelista"/>
        <w:numPr>
          <w:ilvl w:val="0"/>
          <w:numId w:val="17"/>
        </w:numPr>
        <w:jc w:val="both"/>
        <w:rPr>
          <w:ins w:id="710" w:author="ivan del pino" w:date="2023-03-14T19:25:00Z"/>
        </w:rPr>
        <w:pPrChange w:id="711" w:author="ivan del pino" w:date="2023-03-14T19:23:00Z">
          <w:pPr>
            <w:jc w:val="both"/>
          </w:pPr>
        </w:pPrChange>
      </w:pPr>
      <w:ins w:id="712" w:author="ivan del pino" w:date="2023-03-14T19:24:00Z">
        <w:r>
          <w:t>Móvil: permite acceder al chat al jugador</w:t>
        </w:r>
      </w:ins>
      <w:ins w:id="713" w:author="ivan del pino" w:date="2023-03-14T19:25:00Z">
        <w:r>
          <w:t xml:space="preserve"> al que pertenezca el turno.</w:t>
        </w:r>
      </w:ins>
    </w:p>
    <w:p w:rsidR="00276D20" w:rsidRDefault="002C215A">
      <w:pPr>
        <w:pStyle w:val="Prrafodelista"/>
        <w:numPr>
          <w:ilvl w:val="0"/>
          <w:numId w:val="17"/>
        </w:numPr>
        <w:jc w:val="both"/>
        <w:rPr>
          <w:ins w:id="714" w:author="ivan del pino" w:date="2023-03-14T19:25:00Z"/>
        </w:rPr>
        <w:pPrChange w:id="715" w:author="ivan del pino" w:date="2023-03-14T19:23:00Z">
          <w:pPr>
            <w:jc w:val="both"/>
          </w:pPr>
        </w:pPrChange>
      </w:pPr>
      <w:ins w:id="716" w:author="ivan del pino" w:date="2023-03-14T19:25:00Z">
        <w:r>
          <w:t>Medalla: en caso de acierto de la pregunta, todos los jugadores del equipo sumarán 50 puntos.</w:t>
        </w:r>
      </w:ins>
    </w:p>
    <w:p w:rsidR="00276D20" w:rsidRDefault="002C215A">
      <w:pPr>
        <w:pStyle w:val="Prrafodelista"/>
        <w:numPr>
          <w:ilvl w:val="0"/>
          <w:numId w:val="17"/>
        </w:numPr>
        <w:jc w:val="both"/>
        <w:rPr>
          <w:ins w:id="717" w:author="ivan del pino" w:date="2023-03-14T19:26:00Z"/>
        </w:rPr>
        <w:pPrChange w:id="718" w:author="ivan del pino" w:date="2023-03-14T19:23:00Z">
          <w:pPr>
            <w:jc w:val="both"/>
          </w:pPr>
        </w:pPrChange>
      </w:pPr>
      <w:ins w:id="719" w:author="ivan del pino" w:date="2023-03-14T19:25:00Z">
        <w:r>
          <w:t>Vitaminas</w:t>
        </w:r>
      </w:ins>
      <w:ins w:id="720" w:author="ivan del pino" w:date="2023-03-14T19:26:00Z">
        <w:r>
          <w:t>: hacen inmunes a la resta de puntos al poseedor. Están activas durante dos turnos.</w:t>
        </w:r>
      </w:ins>
    </w:p>
    <w:p w:rsidR="00276D20" w:rsidRDefault="002C215A">
      <w:pPr>
        <w:pStyle w:val="Prrafodelista"/>
        <w:numPr>
          <w:ilvl w:val="0"/>
          <w:numId w:val="17"/>
        </w:numPr>
        <w:jc w:val="both"/>
        <w:rPr>
          <w:ins w:id="721" w:author="ivan del pino" w:date="2023-03-14T19:27:00Z"/>
        </w:rPr>
        <w:pPrChange w:id="722" w:author="ivan del pino" w:date="2023-03-14T19:23:00Z">
          <w:pPr>
            <w:jc w:val="both"/>
          </w:pPr>
        </w:pPrChange>
      </w:pPr>
      <w:ins w:id="723" w:author="ivan del pino" w:date="2023-03-14T19:26:00Z">
        <w:r>
          <w:t>Pegamento: el equipo contrario, en el siguiente turno, no moverá su ficha.</w:t>
        </w:r>
      </w:ins>
    </w:p>
    <w:p w:rsidR="00276D20" w:rsidRDefault="002C215A">
      <w:pPr>
        <w:pStyle w:val="Prrafodelista"/>
        <w:numPr>
          <w:ilvl w:val="0"/>
          <w:numId w:val="17"/>
        </w:numPr>
        <w:jc w:val="both"/>
        <w:rPr>
          <w:ins w:id="724" w:author="ivan del pino" w:date="2023-03-14T19:27:00Z"/>
        </w:rPr>
        <w:pPrChange w:id="725" w:author="ivan del pino" w:date="2023-03-14T19:23:00Z">
          <w:pPr>
            <w:jc w:val="both"/>
          </w:pPr>
        </w:pPrChange>
      </w:pPr>
      <w:ins w:id="726" w:author="ivan del pino" w:date="2023-03-14T19:27:00Z">
        <w:r>
          <w:t>Amplificador: el jugador quita 100 puntos a un jugador del equipo contrario.</w:t>
        </w:r>
      </w:ins>
    </w:p>
    <w:p w:rsidR="00276D20" w:rsidRDefault="002C215A">
      <w:pPr>
        <w:pStyle w:val="Prrafodelista"/>
        <w:numPr>
          <w:ilvl w:val="0"/>
          <w:numId w:val="17"/>
        </w:numPr>
        <w:jc w:val="both"/>
        <w:rPr>
          <w:ins w:id="727" w:author="ivan del pino" w:date="2023-03-14T19:28:00Z"/>
        </w:rPr>
        <w:pPrChange w:id="728" w:author="ivan del pino" w:date="2023-03-14T19:23:00Z">
          <w:pPr>
            <w:jc w:val="both"/>
          </w:pPr>
        </w:pPrChange>
      </w:pPr>
      <w:ins w:id="729" w:author="ivan del pino" w:date="2023-03-14T19:27:00Z">
        <w:r>
          <w:t>Moneadas: en caso de que la respuesta del jugador sea positiva, donará los 100 puntos que gana al responder correctamente a la pregunta a un</w:t>
        </w:r>
      </w:ins>
      <w:ins w:id="730" w:author="ivan del pino" w:date="2023-03-14T19:28:00Z">
        <w:r>
          <w:t xml:space="preserve"> jugador de su equipo a su elección.</w:t>
        </w:r>
      </w:ins>
    </w:p>
    <w:p w:rsidR="00276D20" w:rsidRDefault="002C215A">
      <w:pPr>
        <w:pStyle w:val="Prrafodelista"/>
        <w:numPr>
          <w:ilvl w:val="0"/>
          <w:numId w:val="17"/>
        </w:numPr>
        <w:jc w:val="both"/>
        <w:rPr>
          <w:ins w:id="731" w:author="ivan del pino" w:date="2023-03-15T21:00:00Z"/>
        </w:rPr>
        <w:pPrChange w:id="732" w:author="ivan del pino" w:date="2023-03-14T19:23:00Z">
          <w:pPr>
            <w:jc w:val="both"/>
          </w:pPr>
        </w:pPrChange>
      </w:pPr>
      <w:ins w:id="733" w:author="ivan del pino" w:date="2023-03-14T19:28:00Z">
        <w:r>
          <w:t xml:space="preserve">Botiquín: el jugador podrá obtener </w:t>
        </w:r>
      </w:ins>
      <w:ins w:id="734" w:author="ivan del pino" w:date="2023-03-14T19:29:00Z">
        <w:r w:rsidR="00EF3256">
          <w:t>un</w:t>
        </w:r>
      </w:ins>
      <w:ins w:id="735" w:author="ivan del pino" w:date="2023-03-14T19:37:00Z">
        <w:r w:rsidR="00336B33">
          <w:t>a</w:t>
        </w:r>
      </w:ins>
      <w:ins w:id="736" w:author="ivan del pino" w:date="2023-03-14T19:29:00Z">
        <w:r w:rsidR="00EF3256">
          <w:t xml:space="preserve"> vida extra o 200 puntos.</w:t>
        </w:r>
      </w:ins>
    </w:p>
    <w:p w:rsidR="00276D20" w:rsidRDefault="00277E08">
      <w:pPr>
        <w:pStyle w:val="Ttulo3"/>
        <w:jc w:val="both"/>
        <w:rPr>
          <w:ins w:id="737" w:author="ivan del pino" w:date="2023-03-15T21:01:00Z"/>
        </w:rPr>
        <w:pPrChange w:id="738" w:author="ivan del pino" w:date="2023-03-15T21:02:00Z">
          <w:pPr>
            <w:jc w:val="both"/>
          </w:pPr>
        </w:pPrChange>
      </w:pPr>
      <w:ins w:id="739" w:author="ivan del pino" w:date="2023-03-15T21:00:00Z">
        <w:r>
          <w:t xml:space="preserve">4.2 </w:t>
        </w:r>
      </w:ins>
      <w:ins w:id="740" w:author="ivan del pino" w:date="2023-03-15T21:01:00Z">
        <w:r>
          <w:t>Íconos y objetos principales del juego</w:t>
        </w:r>
      </w:ins>
    </w:p>
    <w:p w:rsidR="00276D20" w:rsidRDefault="00277E08">
      <w:pPr>
        <w:pStyle w:val="Prrafodelista"/>
        <w:numPr>
          <w:ilvl w:val="0"/>
          <w:numId w:val="19"/>
        </w:numPr>
        <w:jc w:val="both"/>
        <w:rPr>
          <w:ins w:id="741" w:author="ivan del pino" w:date="2023-03-15T21:03:00Z"/>
        </w:rPr>
        <w:pPrChange w:id="742" w:author="ivan del pino" w:date="2023-03-15T21:02:00Z">
          <w:pPr>
            <w:jc w:val="both"/>
          </w:pPr>
        </w:pPrChange>
      </w:pPr>
      <w:ins w:id="743" w:author="ivan del pino" w:date="2023-03-15T21:02:00Z">
        <w:r>
          <w:t>Casa: cuando el usuario pulsa este botón, la página web vuelve al menú principal.</w:t>
        </w:r>
      </w:ins>
    </w:p>
    <w:p w:rsidR="00276D20" w:rsidRDefault="00277E08">
      <w:pPr>
        <w:pStyle w:val="Prrafodelista"/>
        <w:numPr>
          <w:ilvl w:val="0"/>
          <w:numId w:val="19"/>
        </w:numPr>
        <w:jc w:val="both"/>
        <w:rPr>
          <w:ins w:id="744" w:author="ivan del pino" w:date="2023-03-15T21:03:00Z"/>
        </w:rPr>
        <w:pPrChange w:id="745" w:author="ivan del pino" w:date="2023-03-15T21:02:00Z">
          <w:pPr>
            <w:jc w:val="both"/>
          </w:pPr>
        </w:pPrChange>
      </w:pPr>
      <w:ins w:id="746" w:author="ivan del pino" w:date="2023-03-15T21:03:00Z">
        <w:r>
          <w:t>Flecha verde: cuando es pulsada, vuelve a la ventana anterior</w:t>
        </w:r>
        <w:r w:rsidR="007659CA">
          <w:t>.</w:t>
        </w:r>
      </w:ins>
    </w:p>
    <w:p w:rsidR="00276D20" w:rsidRDefault="007659CA">
      <w:pPr>
        <w:pStyle w:val="Prrafodelista"/>
        <w:numPr>
          <w:ilvl w:val="0"/>
          <w:numId w:val="19"/>
        </w:numPr>
        <w:jc w:val="both"/>
        <w:rPr>
          <w:ins w:id="747" w:author="ivan del pino" w:date="2023-03-19T10:35:00Z"/>
        </w:rPr>
        <w:pPrChange w:id="748" w:author="ivan del pino" w:date="2023-03-15T21:02:00Z">
          <w:pPr>
            <w:jc w:val="both"/>
          </w:pPr>
        </w:pPrChange>
      </w:pPr>
      <w:ins w:id="749" w:author="ivan del pino" w:date="2023-03-15T21:03:00Z">
        <w:r>
          <w:t>Interrogación: muestra información que puede resultar de utilidad al usuario sobre la página donde se encuentra.</w:t>
        </w:r>
      </w:ins>
    </w:p>
    <w:p w:rsidR="00E35433" w:rsidRDefault="00E35433" w:rsidP="00E35433">
      <w:pPr>
        <w:pStyle w:val="Prrafodelista"/>
        <w:jc w:val="both"/>
        <w:rPr>
          <w:ins w:id="750" w:author="ivan del pino" w:date="2023-03-19T10:35:00Z"/>
        </w:rPr>
        <w:pPrChange w:id="751" w:author="ivan del pino" w:date="2023-03-19T10:35:00Z">
          <w:pPr>
            <w:jc w:val="both"/>
          </w:pPr>
        </w:pPrChange>
      </w:pPr>
    </w:p>
    <w:p w:rsidR="00E21ED4" w:rsidRDefault="00E21ED4" w:rsidP="00E21ED4">
      <w:pPr>
        <w:pStyle w:val="Prrafodelista"/>
        <w:keepNext/>
        <w:jc w:val="both"/>
        <w:rPr>
          <w:ins w:id="752" w:author="ivan del pino" w:date="2023-03-19T11:02:00Z"/>
        </w:rPr>
        <w:pPrChange w:id="753" w:author="ivan del pino" w:date="2023-03-19T11:02:00Z">
          <w:pPr>
            <w:pStyle w:val="Prrafodelista"/>
            <w:keepNext/>
            <w:jc w:val="both"/>
          </w:pPr>
        </w:pPrChange>
      </w:pPr>
      <w:ins w:id="754" w:author="ivan del pino" w:date="2023-03-19T11:02:00Z">
        <w:r>
          <w:lastRenderedPageBreak/>
          <w:tab/>
        </w:r>
        <w:r>
          <w:tab/>
        </w:r>
      </w:ins>
    </w:p>
    <w:p w:rsidR="000631BB" w:rsidRDefault="00E21ED4" w:rsidP="000631BB">
      <w:pPr>
        <w:pStyle w:val="Prrafodelista"/>
        <w:keepNext/>
        <w:jc w:val="center"/>
        <w:rPr>
          <w:ins w:id="755" w:author="ivan del pino" w:date="2023-03-19T11:05:00Z"/>
        </w:rPr>
        <w:pPrChange w:id="756" w:author="ivan del pino" w:date="2023-03-19T11:05:00Z">
          <w:pPr>
            <w:pStyle w:val="Prrafodelista"/>
            <w:keepNext/>
            <w:jc w:val="center"/>
          </w:pPr>
        </w:pPrChange>
      </w:pPr>
      <w:ins w:id="757" w:author="ivan del pino" w:date="2023-03-19T11:04:00Z">
        <w:r>
          <w:rPr>
            <w:noProof/>
            <w:lang w:eastAsia="es-ES"/>
          </w:rPr>
          <w:drawing>
            <wp:inline distT="0" distB="0" distL="0" distR="0">
              <wp:extent cx="3219450" cy="2046755"/>
              <wp:effectExtent l="19050" t="0" r="0" b="0"/>
              <wp:docPr id="82" name="81 Imagen" descr="casa flecha interro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 flecha interrogacion.png"/>
                      <pic:cNvPicPr/>
                    </pic:nvPicPr>
                    <pic:blipFill>
                      <a:blip r:embed="rId61" cstate="print"/>
                      <a:stretch>
                        <a:fillRect/>
                      </a:stretch>
                    </pic:blipFill>
                    <pic:spPr>
                      <a:xfrm>
                        <a:off x="0" y="0"/>
                        <a:ext cx="3219450" cy="2046755"/>
                      </a:xfrm>
                      <a:prstGeom prst="rect">
                        <a:avLst/>
                      </a:prstGeom>
                    </pic:spPr>
                  </pic:pic>
                </a:graphicData>
              </a:graphic>
            </wp:inline>
          </w:drawing>
        </w:r>
      </w:ins>
    </w:p>
    <w:p w:rsidR="00E21ED4" w:rsidRDefault="000631BB" w:rsidP="000631BB">
      <w:pPr>
        <w:pStyle w:val="Epgrafe"/>
        <w:jc w:val="center"/>
        <w:rPr>
          <w:ins w:id="758" w:author="ivan del pino" w:date="2023-03-19T11:01:00Z"/>
        </w:rPr>
        <w:pPrChange w:id="759" w:author="ivan del pino" w:date="2023-03-19T11:05:00Z">
          <w:pPr>
            <w:pStyle w:val="Prrafodelista"/>
            <w:jc w:val="both"/>
          </w:pPr>
        </w:pPrChange>
      </w:pPr>
      <w:ins w:id="760" w:author="ivan del pino" w:date="2023-03-19T11:05:00Z">
        <w:r>
          <w:t xml:space="preserve">              Ilustración 41</w:t>
        </w:r>
        <w:r>
          <w:t>: Logos casa, flecha para volver e interrogación</w:t>
        </w:r>
      </w:ins>
    </w:p>
    <w:p w:rsidR="00E35433" w:rsidRDefault="00E35433" w:rsidP="00E35433">
      <w:pPr>
        <w:pStyle w:val="Prrafodelista"/>
        <w:jc w:val="both"/>
        <w:rPr>
          <w:ins w:id="761" w:author="ivan del pino" w:date="2023-03-15T21:03:00Z"/>
        </w:rPr>
        <w:pPrChange w:id="762" w:author="ivan del pino" w:date="2023-03-19T10:35:00Z">
          <w:pPr>
            <w:jc w:val="both"/>
          </w:pPr>
        </w:pPrChange>
      </w:pPr>
      <w:ins w:id="763" w:author="ivan del pino" w:date="2023-03-19T10:36:00Z">
        <w:r>
          <w:t xml:space="preserve">   </w:t>
        </w:r>
        <w:r>
          <w:tab/>
        </w:r>
      </w:ins>
      <w:ins w:id="764" w:author="ivan del pino" w:date="2023-03-19T10:37:00Z">
        <w:r>
          <w:tab/>
        </w:r>
        <w:r>
          <w:tab/>
        </w:r>
        <w:r>
          <w:tab/>
        </w:r>
      </w:ins>
    </w:p>
    <w:p w:rsidR="00276D20" w:rsidRDefault="007659CA">
      <w:pPr>
        <w:pStyle w:val="Prrafodelista"/>
        <w:numPr>
          <w:ilvl w:val="0"/>
          <w:numId w:val="19"/>
        </w:numPr>
        <w:jc w:val="both"/>
        <w:rPr>
          <w:ins w:id="765" w:author="ivan del pino" w:date="2023-03-15T21:04:00Z"/>
        </w:rPr>
        <w:pPrChange w:id="766" w:author="ivan del pino" w:date="2023-03-15T21:02:00Z">
          <w:pPr>
            <w:jc w:val="both"/>
          </w:pPr>
        </w:pPrChange>
      </w:pPr>
      <w:ins w:id="767" w:author="ivan del pino" w:date="2023-03-15T21:04:00Z">
        <w:r>
          <w:t>Dado: es el encargado de, al ser pulsado por el estudiante al que pertenece el turno, mostrar al jugador cual es su tirada.</w:t>
        </w:r>
      </w:ins>
    </w:p>
    <w:p w:rsidR="00276D20" w:rsidRDefault="007659CA">
      <w:pPr>
        <w:pStyle w:val="Prrafodelista"/>
        <w:numPr>
          <w:ilvl w:val="0"/>
          <w:numId w:val="19"/>
        </w:numPr>
        <w:jc w:val="both"/>
        <w:rPr>
          <w:ins w:id="768" w:author="ivan del pino" w:date="2023-03-15T21:05:00Z"/>
        </w:rPr>
        <w:pPrChange w:id="769" w:author="ivan del pino" w:date="2023-03-15T21:02:00Z">
          <w:pPr>
            <w:jc w:val="both"/>
          </w:pPr>
        </w:pPrChange>
      </w:pPr>
      <w:ins w:id="770" w:author="ivan del pino" w:date="2023-03-15T21:04:00Z">
        <w:r>
          <w:t xml:space="preserve">Bolsa: </w:t>
        </w:r>
      </w:ins>
      <w:ins w:id="771" w:author="ivan del pino" w:date="2023-03-15T21:05:00Z">
        <w:r>
          <w:t>muestra todos los objetos que, al ser pulsados, muestran cuáles son su utilidad en la partida.</w:t>
        </w:r>
      </w:ins>
    </w:p>
    <w:p w:rsidR="00276D20" w:rsidRDefault="007659CA">
      <w:pPr>
        <w:pStyle w:val="Prrafodelista"/>
        <w:numPr>
          <w:ilvl w:val="0"/>
          <w:numId w:val="19"/>
        </w:numPr>
        <w:jc w:val="both"/>
        <w:rPr>
          <w:ins w:id="772" w:author="ivan del pino" w:date="2023-03-19T10:40:00Z"/>
        </w:rPr>
        <w:pPrChange w:id="773" w:author="ivan del pino" w:date="2023-03-15T21:02:00Z">
          <w:pPr>
            <w:jc w:val="both"/>
          </w:pPr>
        </w:pPrChange>
      </w:pPr>
      <w:ins w:id="774" w:author="ivan del pino" w:date="2023-03-15T21:05:00Z">
        <w:r>
          <w:t>Personas con lupa: muestra a los jugadores en sus correspondientes equipo</w:t>
        </w:r>
      </w:ins>
      <w:ins w:id="775" w:author="ivan del pino" w:date="2023-03-15T21:06:00Z">
        <w:r>
          <w:t>s, ordenados por la cantidad de puntos que poseen.</w:t>
        </w:r>
      </w:ins>
    </w:p>
    <w:p w:rsidR="00336375" w:rsidRDefault="00336375" w:rsidP="00336375">
      <w:pPr>
        <w:pStyle w:val="Prrafodelista"/>
        <w:keepNext/>
        <w:jc w:val="center"/>
        <w:rPr>
          <w:ins w:id="776" w:author="ivan del pino" w:date="2023-03-19T11:09:00Z"/>
        </w:rPr>
        <w:pPrChange w:id="777" w:author="ivan del pino" w:date="2023-03-19T11:09:00Z">
          <w:pPr>
            <w:pStyle w:val="Prrafodelista"/>
            <w:jc w:val="center"/>
          </w:pPr>
        </w:pPrChange>
      </w:pPr>
      <w:ins w:id="778" w:author="ivan del pino" w:date="2023-03-19T11:09:00Z">
        <w:r>
          <w:rPr>
            <w:noProof/>
            <w:lang w:eastAsia="es-ES"/>
          </w:rPr>
          <w:drawing>
            <wp:inline distT="0" distB="0" distL="0" distR="0">
              <wp:extent cx="3368332" cy="2141406"/>
              <wp:effectExtent l="19050" t="0" r="3518" b="0"/>
              <wp:docPr id="83" name="82 Imagen" descr="dado bolsa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o bolsa ranking.png"/>
                      <pic:cNvPicPr/>
                    </pic:nvPicPr>
                    <pic:blipFill>
                      <a:blip r:embed="rId62" cstate="print"/>
                      <a:stretch>
                        <a:fillRect/>
                      </a:stretch>
                    </pic:blipFill>
                    <pic:spPr>
                      <a:xfrm>
                        <a:off x="0" y="0"/>
                        <a:ext cx="3368332" cy="2141406"/>
                      </a:xfrm>
                      <a:prstGeom prst="rect">
                        <a:avLst/>
                      </a:prstGeom>
                    </pic:spPr>
                  </pic:pic>
                </a:graphicData>
              </a:graphic>
            </wp:inline>
          </w:drawing>
        </w:r>
      </w:ins>
    </w:p>
    <w:p w:rsidR="00E35433" w:rsidRDefault="00336375" w:rsidP="00336375">
      <w:pPr>
        <w:pStyle w:val="Epgrafe"/>
        <w:ind w:firstLine="708"/>
        <w:jc w:val="center"/>
        <w:rPr>
          <w:ins w:id="779" w:author="ivan del pino" w:date="2023-03-19T10:40:00Z"/>
        </w:rPr>
        <w:pPrChange w:id="780" w:author="ivan del pino" w:date="2023-03-19T11:09:00Z">
          <w:pPr>
            <w:jc w:val="both"/>
          </w:pPr>
        </w:pPrChange>
      </w:pPr>
      <w:ins w:id="781" w:author="ivan del pino" w:date="2023-03-19T11:09:00Z">
        <w:r>
          <w:t>Ilustración</w:t>
        </w:r>
      </w:ins>
      <w:ins w:id="782" w:author="ivan del pino" w:date="2023-03-19T11:13:00Z">
        <w:r w:rsidR="007329D4">
          <w:t xml:space="preserve"> 42</w:t>
        </w:r>
      </w:ins>
      <w:ins w:id="783" w:author="ivan del pino" w:date="2023-03-19T11:09:00Z">
        <w:r>
          <w:t>: Dado, logo de bolsa de objetos y logo de personajes con lupa</w:t>
        </w:r>
      </w:ins>
    </w:p>
    <w:p w:rsidR="00E35433" w:rsidRDefault="00E35433" w:rsidP="00E35433">
      <w:pPr>
        <w:pStyle w:val="Prrafodelista"/>
        <w:jc w:val="both"/>
        <w:rPr>
          <w:ins w:id="784" w:author="ivan del pino" w:date="2023-03-15T21:06:00Z"/>
        </w:rPr>
        <w:pPrChange w:id="785" w:author="ivan del pino" w:date="2023-03-19T10:40:00Z">
          <w:pPr>
            <w:jc w:val="both"/>
          </w:pPr>
        </w:pPrChange>
      </w:pPr>
    </w:p>
    <w:p w:rsidR="00276D20" w:rsidRDefault="007659CA">
      <w:pPr>
        <w:pStyle w:val="Prrafodelista"/>
        <w:numPr>
          <w:ilvl w:val="0"/>
          <w:numId w:val="19"/>
        </w:numPr>
        <w:jc w:val="both"/>
        <w:rPr>
          <w:ins w:id="786" w:author="ivan del pino" w:date="2023-03-15T21:06:00Z"/>
        </w:rPr>
        <w:pPrChange w:id="787" w:author="ivan del pino" w:date="2023-03-15T21:02:00Z">
          <w:pPr>
            <w:jc w:val="both"/>
          </w:pPr>
        </w:pPrChange>
      </w:pPr>
      <w:ins w:id="788" w:author="ivan del pino" w:date="2023-03-15T21:06:00Z">
        <w:r>
          <w:t>Bocadillo de conversación: abre el chat de cada equipo.</w:t>
        </w:r>
      </w:ins>
    </w:p>
    <w:p w:rsidR="00276D20" w:rsidRDefault="007659CA">
      <w:pPr>
        <w:pStyle w:val="Prrafodelista"/>
        <w:numPr>
          <w:ilvl w:val="0"/>
          <w:numId w:val="19"/>
        </w:numPr>
        <w:jc w:val="both"/>
        <w:rPr>
          <w:ins w:id="789" w:author="ivan del pino" w:date="2023-03-19T10:44:00Z"/>
        </w:rPr>
        <w:pPrChange w:id="790" w:author="ivan del pino" w:date="2023-03-15T21:02:00Z">
          <w:pPr>
            <w:jc w:val="both"/>
          </w:pPr>
        </w:pPrChange>
      </w:pPr>
      <w:ins w:id="791" w:author="ivan del pino" w:date="2023-03-15T21:06:00Z">
        <w:r>
          <w:t xml:space="preserve">Personajes: muestra los </w:t>
        </w:r>
      </w:ins>
      <w:ins w:id="792" w:author="ivan del pino" w:date="2023-03-15T21:07:00Z">
        <w:r>
          <w:t>diferentes personajes especiales y, al ser pulsados, informa de sus efectos en la partida.</w:t>
        </w:r>
      </w:ins>
    </w:p>
    <w:p w:rsidR="00336375" w:rsidRDefault="00336375" w:rsidP="00336375">
      <w:pPr>
        <w:pStyle w:val="Prrafodelista"/>
        <w:keepNext/>
        <w:ind w:firstLine="696"/>
        <w:jc w:val="center"/>
        <w:rPr>
          <w:ins w:id="793" w:author="ivan del pino" w:date="2023-03-19T11:12:00Z"/>
        </w:rPr>
        <w:pPrChange w:id="794" w:author="ivan del pino" w:date="2023-03-19T11:12:00Z">
          <w:pPr>
            <w:pStyle w:val="Prrafodelista"/>
            <w:ind w:firstLine="696"/>
            <w:jc w:val="both"/>
          </w:pPr>
        </w:pPrChange>
      </w:pPr>
      <w:ins w:id="795" w:author="ivan del pino" w:date="2023-03-19T11:11:00Z">
        <w:r>
          <w:rPr>
            <w:noProof/>
            <w:lang w:eastAsia="es-ES"/>
          </w:rPr>
          <w:lastRenderedPageBreak/>
          <w:drawing>
            <wp:inline distT="0" distB="0" distL="0" distR="0">
              <wp:extent cx="3082290" cy="1959556"/>
              <wp:effectExtent l="19050" t="0" r="3810" b="0"/>
              <wp:docPr id="84" name="83 Imagen" descr="bocadillo y ver personajes espec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adillo y ver personajes especiales.png"/>
                      <pic:cNvPicPr/>
                    </pic:nvPicPr>
                    <pic:blipFill>
                      <a:blip r:embed="rId63" cstate="print"/>
                      <a:stretch>
                        <a:fillRect/>
                      </a:stretch>
                    </pic:blipFill>
                    <pic:spPr>
                      <a:xfrm>
                        <a:off x="0" y="0"/>
                        <a:ext cx="3081976" cy="1959356"/>
                      </a:xfrm>
                      <a:prstGeom prst="rect">
                        <a:avLst/>
                      </a:prstGeom>
                    </pic:spPr>
                  </pic:pic>
                </a:graphicData>
              </a:graphic>
            </wp:inline>
          </w:drawing>
        </w:r>
      </w:ins>
    </w:p>
    <w:p w:rsidR="00336375" w:rsidRDefault="00336375" w:rsidP="00336375">
      <w:pPr>
        <w:pStyle w:val="Epgrafe"/>
        <w:jc w:val="center"/>
        <w:rPr>
          <w:ins w:id="796" w:author="ivan del pino" w:date="2023-03-19T11:12:00Z"/>
        </w:rPr>
        <w:pPrChange w:id="797" w:author="ivan del pino" w:date="2023-03-19T11:12:00Z">
          <w:pPr>
            <w:pStyle w:val="Epgrafe"/>
          </w:pPr>
        </w:pPrChange>
      </w:pPr>
      <w:ins w:id="798" w:author="ivan del pino" w:date="2023-03-19T11:12:00Z">
        <w:r>
          <w:t xml:space="preserve">    </w:t>
        </w:r>
        <w:r>
          <w:tab/>
        </w:r>
        <w:r>
          <w:tab/>
          <w:t>Ilustración</w:t>
        </w:r>
      </w:ins>
      <w:ins w:id="799" w:author="ivan del pino" w:date="2023-03-19T11:13:00Z">
        <w:r w:rsidR="007329D4">
          <w:t xml:space="preserve"> 43</w:t>
        </w:r>
      </w:ins>
      <w:ins w:id="800" w:author="ivan del pino" w:date="2023-03-19T11:12:00Z">
        <w:r>
          <w:t>: Logo de chat y de ver personajes especiales</w:t>
        </w:r>
      </w:ins>
    </w:p>
    <w:p w:rsidR="00A86AFE" w:rsidRDefault="00A86AFE" w:rsidP="00A86AFE">
      <w:pPr>
        <w:pStyle w:val="Prrafodelista"/>
        <w:ind w:firstLine="696"/>
        <w:jc w:val="both"/>
        <w:rPr>
          <w:ins w:id="801" w:author="ivan del pino" w:date="2023-03-15T21:07:00Z"/>
        </w:rPr>
        <w:pPrChange w:id="802" w:author="ivan del pino" w:date="2023-03-19T10:45:00Z">
          <w:pPr>
            <w:jc w:val="both"/>
          </w:pPr>
        </w:pPrChange>
      </w:pPr>
      <w:ins w:id="803" w:author="ivan del pino" w:date="2023-03-19T10:45:00Z">
        <w:r>
          <w:tab/>
        </w:r>
        <w:r>
          <w:tab/>
        </w:r>
      </w:ins>
      <w:ins w:id="804" w:author="ivan del pino" w:date="2023-03-19T10:44:00Z">
        <w:r>
          <w:tab/>
        </w:r>
      </w:ins>
    </w:p>
    <w:p w:rsidR="00276D20" w:rsidRDefault="007659CA" w:rsidP="00A86AFE">
      <w:pPr>
        <w:pStyle w:val="Prrafodelista"/>
        <w:numPr>
          <w:ilvl w:val="0"/>
          <w:numId w:val="19"/>
        </w:numPr>
        <w:jc w:val="both"/>
        <w:rPr>
          <w:ins w:id="805" w:author="ivan del pino" w:date="2023-03-15T21:08:00Z"/>
        </w:rPr>
        <w:pPrChange w:id="806" w:author="ivan del pino" w:date="2023-03-19T10:44:00Z">
          <w:pPr>
            <w:jc w:val="both"/>
          </w:pPr>
        </w:pPrChange>
      </w:pPr>
      <w:ins w:id="807" w:author="ivan del pino" w:date="2023-03-15T21:07:00Z">
        <w:r>
          <w:t>Casilla marrón: se trata de una casilla sin efecto especial del t</w:t>
        </w:r>
      </w:ins>
      <w:ins w:id="808" w:author="ivan del pino" w:date="2023-03-15T21:08:00Z">
        <w:r>
          <w:t>ablero.</w:t>
        </w:r>
      </w:ins>
    </w:p>
    <w:p w:rsidR="00276D20" w:rsidRDefault="007659CA">
      <w:pPr>
        <w:pStyle w:val="Prrafodelista"/>
        <w:numPr>
          <w:ilvl w:val="0"/>
          <w:numId w:val="19"/>
        </w:numPr>
        <w:jc w:val="both"/>
        <w:rPr>
          <w:ins w:id="809" w:author="ivan del pino" w:date="2023-03-15T21:08:00Z"/>
        </w:rPr>
        <w:pPrChange w:id="810" w:author="ivan del pino" w:date="2023-03-15T21:02:00Z">
          <w:pPr>
            <w:jc w:val="both"/>
          </w:pPr>
        </w:pPrChange>
      </w:pPr>
      <w:ins w:id="811" w:author="ivan del pino" w:date="2023-03-15T21:08:00Z">
        <w:r>
          <w:t>Casilla con marco azul: representa la casilla adyacente a una casilla de zona.</w:t>
        </w:r>
      </w:ins>
    </w:p>
    <w:p w:rsidR="00276D20" w:rsidRDefault="007659CA">
      <w:pPr>
        <w:pStyle w:val="Prrafodelista"/>
        <w:numPr>
          <w:ilvl w:val="0"/>
          <w:numId w:val="19"/>
        </w:numPr>
        <w:jc w:val="both"/>
        <w:rPr>
          <w:ins w:id="812" w:author="ivan del pino" w:date="2023-03-19T10:45:00Z"/>
        </w:rPr>
        <w:pPrChange w:id="813" w:author="ivan del pino" w:date="2023-03-15T21:02:00Z">
          <w:pPr>
            <w:jc w:val="both"/>
          </w:pPr>
        </w:pPrChange>
      </w:pPr>
      <w:ins w:id="814" w:author="ivan del pino" w:date="2023-03-15T21:09:00Z">
        <w:r>
          <w:t>Casilla verde: representa la casilla a la que el estudiante puede desplazarse después de haber realizado su tirada.</w:t>
        </w:r>
      </w:ins>
    </w:p>
    <w:p w:rsidR="00FA5FF8" w:rsidRDefault="00FA5FF8" w:rsidP="00FA5FF8">
      <w:pPr>
        <w:pStyle w:val="Prrafodelista"/>
        <w:keepNext/>
        <w:jc w:val="center"/>
        <w:rPr>
          <w:ins w:id="815" w:author="ivan del pino" w:date="2023-03-19T11:15:00Z"/>
        </w:rPr>
        <w:pPrChange w:id="816" w:author="ivan del pino" w:date="2023-03-19T11:15:00Z">
          <w:pPr>
            <w:pStyle w:val="Prrafodelista"/>
            <w:jc w:val="center"/>
          </w:pPr>
        </w:pPrChange>
      </w:pPr>
      <w:ins w:id="817" w:author="ivan del pino" w:date="2023-03-19T11:15:00Z">
        <w:r>
          <w:rPr>
            <w:noProof/>
            <w:lang w:eastAsia="es-ES"/>
          </w:rPr>
          <w:drawing>
            <wp:inline distT="0" distB="0" distL="0" distR="0">
              <wp:extent cx="3368332" cy="2141406"/>
              <wp:effectExtent l="19050" t="0" r="3518" b="0"/>
              <wp:docPr id="85" name="84 Imagen" descr="casi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illas.png"/>
                      <pic:cNvPicPr/>
                    </pic:nvPicPr>
                    <pic:blipFill>
                      <a:blip r:embed="rId64" cstate="print"/>
                      <a:stretch>
                        <a:fillRect/>
                      </a:stretch>
                    </pic:blipFill>
                    <pic:spPr>
                      <a:xfrm>
                        <a:off x="0" y="0"/>
                        <a:ext cx="3368332" cy="2141406"/>
                      </a:xfrm>
                      <a:prstGeom prst="rect">
                        <a:avLst/>
                      </a:prstGeom>
                    </pic:spPr>
                  </pic:pic>
                </a:graphicData>
              </a:graphic>
            </wp:inline>
          </w:drawing>
        </w:r>
      </w:ins>
    </w:p>
    <w:p w:rsidR="002E7B38" w:rsidRDefault="00FA5FF8" w:rsidP="00FA5FF8">
      <w:pPr>
        <w:pStyle w:val="Epgrafe"/>
        <w:ind w:firstLine="708"/>
        <w:jc w:val="center"/>
        <w:rPr>
          <w:ins w:id="818" w:author="ivan del pino" w:date="2023-03-19T10:53:00Z"/>
        </w:rPr>
        <w:pPrChange w:id="819" w:author="ivan del pino" w:date="2023-03-19T11:15:00Z">
          <w:pPr>
            <w:jc w:val="both"/>
          </w:pPr>
        </w:pPrChange>
      </w:pPr>
      <w:ins w:id="820" w:author="ivan del pino" w:date="2023-03-19T11:15:00Z">
        <w:r>
          <w:t>Ilustración</w:t>
        </w:r>
        <w:r w:rsidR="002A0BF6">
          <w:t xml:space="preserve"> 44</w:t>
        </w:r>
        <w:r>
          <w:t>: Casilla normal, casilla de entrada a zona y casilla de elección</w:t>
        </w:r>
      </w:ins>
    </w:p>
    <w:p w:rsidR="002E7B38" w:rsidRDefault="002E7B38" w:rsidP="002E7B38">
      <w:pPr>
        <w:pStyle w:val="Prrafodelista"/>
        <w:numPr>
          <w:ilvl w:val="0"/>
          <w:numId w:val="20"/>
        </w:numPr>
        <w:jc w:val="both"/>
        <w:rPr>
          <w:ins w:id="821" w:author="ivan del pino" w:date="2023-03-19T10:44:00Z"/>
        </w:rPr>
        <w:pPrChange w:id="822" w:author="ivan del pino" w:date="2023-03-19T10:53:00Z">
          <w:pPr>
            <w:jc w:val="both"/>
          </w:pPr>
        </w:pPrChange>
      </w:pPr>
      <w:ins w:id="823" w:author="ivan del pino" w:date="2023-03-19T10:53:00Z">
        <w:r>
          <w:t>Casilla de zona: son aquellas que representan algún lugar del mundo real en el tablero. Los puntos</w:t>
        </w:r>
        <w:r w:rsidR="00112139">
          <w:t xml:space="preserve"> en estas casillas se reparten entre todos los </w:t>
        </w:r>
      </w:ins>
      <w:ins w:id="824" w:author="ivan del pino" w:date="2023-03-19T10:54:00Z">
        <w:r w:rsidR="00112139">
          <w:t>miembros del equipo.</w:t>
        </w:r>
      </w:ins>
    </w:p>
    <w:p w:rsidR="00A86AFE" w:rsidRDefault="00863C32" w:rsidP="00A86AFE">
      <w:pPr>
        <w:pStyle w:val="Prrafodelista"/>
        <w:numPr>
          <w:ilvl w:val="0"/>
          <w:numId w:val="19"/>
        </w:numPr>
        <w:jc w:val="both"/>
        <w:rPr>
          <w:ins w:id="825" w:author="ivan del pino" w:date="2023-03-15T21:09:00Z"/>
        </w:rPr>
        <w:pPrChange w:id="826" w:author="ivan del pino" w:date="2023-03-19T10:44:00Z">
          <w:pPr>
            <w:jc w:val="both"/>
          </w:pPr>
        </w:pPrChange>
      </w:pPr>
      <w:ins w:id="827" w:author="ivan del pino" w:date="2023-03-19T10:47:00Z">
        <w:r>
          <w:t>Bolsa en una casilla</w:t>
        </w:r>
      </w:ins>
      <w:ins w:id="828" w:author="ivan del pino" w:date="2023-03-19T10:44:00Z">
        <w:r w:rsidR="00A86AFE">
          <w:t>: representa la casilla donde se ubica un objeto al azar.</w:t>
        </w:r>
      </w:ins>
    </w:p>
    <w:p w:rsidR="00276D20" w:rsidRDefault="007659CA">
      <w:pPr>
        <w:pStyle w:val="Prrafodelista"/>
        <w:numPr>
          <w:ilvl w:val="0"/>
          <w:numId w:val="19"/>
        </w:numPr>
        <w:jc w:val="both"/>
        <w:rPr>
          <w:ins w:id="829" w:author="ivan del pino" w:date="2023-03-19T10:48:00Z"/>
        </w:rPr>
        <w:pPrChange w:id="830" w:author="ivan del pino" w:date="2023-03-15T21:10:00Z">
          <w:pPr>
            <w:jc w:val="both"/>
          </w:pPr>
        </w:pPrChange>
      </w:pPr>
      <w:ins w:id="831" w:author="ivan del pino" w:date="2023-03-15T21:09:00Z">
        <w:r>
          <w:t>Ficha La Resistencia y Zombie: son las fichas de los dos equipos, que se irá</w:t>
        </w:r>
      </w:ins>
      <w:ins w:id="832" w:author="ivan del pino" w:date="2023-03-15T21:10:00Z">
        <w:r>
          <w:t>n desplazando a lo largo del tablero.</w:t>
        </w:r>
      </w:ins>
    </w:p>
    <w:p w:rsidR="005E2E0D" w:rsidRDefault="005E2E0D" w:rsidP="005E2E0D">
      <w:pPr>
        <w:keepNext/>
        <w:ind w:firstLine="360"/>
        <w:jc w:val="center"/>
        <w:rPr>
          <w:ins w:id="833" w:author="ivan del pino" w:date="2023-03-19T11:18:00Z"/>
        </w:rPr>
        <w:pPrChange w:id="834" w:author="ivan del pino" w:date="2023-03-19T11:18:00Z">
          <w:pPr>
            <w:ind w:firstLine="360"/>
            <w:jc w:val="center"/>
          </w:pPr>
        </w:pPrChange>
      </w:pPr>
      <w:ins w:id="835" w:author="ivan del pino" w:date="2023-03-19T11:17:00Z">
        <w:r>
          <w:rPr>
            <w:noProof/>
            <w:lang w:eastAsia="es-ES"/>
          </w:rPr>
          <w:lastRenderedPageBreak/>
          <w:drawing>
            <wp:inline distT="0" distB="0" distL="0" distR="0">
              <wp:extent cx="3432756" cy="2182363"/>
              <wp:effectExtent l="19050" t="0" r="0" b="0"/>
              <wp:docPr id="86" name="85 Imagen" descr="zona, casilla con bolsa, fic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a, casilla con bolsa, fichas.png"/>
                      <pic:cNvPicPr/>
                    </pic:nvPicPr>
                    <pic:blipFill>
                      <a:blip r:embed="rId65" cstate="print"/>
                      <a:stretch>
                        <a:fillRect/>
                      </a:stretch>
                    </pic:blipFill>
                    <pic:spPr>
                      <a:xfrm>
                        <a:off x="0" y="0"/>
                        <a:ext cx="3432406" cy="2182141"/>
                      </a:xfrm>
                      <a:prstGeom prst="rect">
                        <a:avLst/>
                      </a:prstGeom>
                    </pic:spPr>
                  </pic:pic>
                </a:graphicData>
              </a:graphic>
            </wp:inline>
          </w:drawing>
        </w:r>
      </w:ins>
    </w:p>
    <w:p w:rsidR="00822FE0" w:rsidRDefault="005E2E0D" w:rsidP="005E2E0D">
      <w:pPr>
        <w:pStyle w:val="Epgrafe"/>
        <w:jc w:val="center"/>
        <w:rPr>
          <w:ins w:id="836" w:author="ivan del pino" w:date="2023-03-15T21:10:00Z"/>
        </w:rPr>
        <w:pPrChange w:id="837" w:author="ivan del pino" w:date="2023-03-19T11:18:00Z">
          <w:pPr>
            <w:jc w:val="both"/>
          </w:pPr>
        </w:pPrChange>
      </w:pPr>
      <w:ins w:id="838" w:author="ivan del pino" w:date="2023-03-19T11:18:00Z">
        <w:r>
          <w:t xml:space="preserve">       Ilustración</w:t>
        </w:r>
      </w:ins>
      <w:ins w:id="839" w:author="ivan del pino" w:date="2023-03-19T11:19:00Z">
        <w:r w:rsidR="008806D5">
          <w:t xml:space="preserve"> 45</w:t>
        </w:r>
      </w:ins>
      <w:ins w:id="840" w:author="ivan del pino" w:date="2023-03-19T11:18:00Z">
        <w:r>
          <w:t>: Casilla de zona, casilla con bolsa de objeto y fichas de equipo</w:t>
        </w:r>
      </w:ins>
    </w:p>
    <w:p w:rsidR="00276D20" w:rsidRDefault="00BB5A8D">
      <w:pPr>
        <w:pStyle w:val="Ttulo3"/>
        <w:rPr>
          <w:ins w:id="841" w:author="ivan del pino" w:date="2023-03-15T21:11:00Z"/>
        </w:rPr>
        <w:pPrChange w:id="842" w:author="ivan del pino" w:date="2023-03-15T21:10:00Z">
          <w:pPr>
            <w:jc w:val="both"/>
          </w:pPr>
        </w:pPrChange>
      </w:pPr>
      <w:ins w:id="843" w:author="ivan del pino" w:date="2023-03-15T21:10:00Z">
        <w:r>
          <w:t>4.3 Gestión de la partida por parte del pr</w:t>
        </w:r>
      </w:ins>
      <w:ins w:id="844" w:author="ivan del pino" w:date="2023-03-15T21:11:00Z">
        <w:r>
          <w:t>ofesor</w:t>
        </w:r>
      </w:ins>
    </w:p>
    <w:p w:rsidR="00BB5A8D" w:rsidRDefault="00BB5A8D" w:rsidP="00BB5A8D">
      <w:pPr>
        <w:jc w:val="both"/>
        <w:rPr>
          <w:ins w:id="845" w:author="ivan del pino" w:date="2023-03-15T21:11:00Z"/>
        </w:rPr>
      </w:pPr>
      <w:ins w:id="846" w:author="ivan del pino" w:date="2023-03-15T21:11:00Z">
        <w:r>
          <w:t>El profesor dispone de diferentes herramientas para gestionar el correcto avance de la partida.</w:t>
        </w:r>
      </w:ins>
    </w:p>
    <w:p w:rsidR="00BB5A8D" w:rsidRDefault="00BB5A8D" w:rsidP="00BB5A8D">
      <w:pPr>
        <w:jc w:val="both"/>
        <w:rPr>
          <w:ins w:id="847" w:author="ivan del pino" w:date="2023-03-19T10:50:00Z"/>
        </w:rPr>
      </w:pPr>
      <w:ins w:id="848" w:author="ivan del pino" w:date="2023-03-15T21:11:00Z">
        <w:r>
          <w:t>En su menú principal, este tiene el botón de gestionar usuarios, por e</w:t>
        </w:r>
      </w:ins>
      <w:ins w:id="849" w:author="ivan del pino" w:date="2023-03-15T21:12:00Z">
        <w:r>
          <w:t>l cual, accederá a una nueva página donde podrá visualizar a todos los alumnos registrados, y en caso de que este así lo requiera, eliminar a un usuario de la partida.</w:t>
        </w:r>
      </w:ins>
      <w:ins w:id="850" w:author="ivan del pino" w:date="2023-03-15T21:57:00Z">
        <w:r w:rsidR="00F6513D">
          <w:t xml:space="preserve"> Debajo de este botón se encuentra </w:t>
        </w:r>
      </w:ins>
      <w:ins w:id="851" w:author="ivan del pino" w:date="2023-03-15T21:58:00Z">
        <w:r w:rsidR="00F6513D">
          <w:t>Reiniciar partida, que al ser pulsado, resetea los datos guardados de la última partida a el estado base. En la misma pantalla, el profesor encuentra el b</w:t>
        </w:r>
      </w:ins>
      <w:ins w:id="852" w:author="ivan del pino" w:date="2023-03-15T21:59:00Z">
        <w:r w:rsidR="00F6513D">
          <w:t>otón de play, por el cual accederá al tablero.</w:t>
        </w:r>
      </w:ins>
    </w:p>
    <w:p w:rsidR="009A44FA" w:rsidRDefault="00B93F4B" w:rsidP="009A44FA">
      <w:pPr>
        <w:keepNext/>
        <w:jc w:val="both"/>
        <w:rPr>
          <w:ins w:id="853" w:author="ivan del pino" w:date="2023-03-19T11:19:00Z"/>
        </w:rPr>
        <w:pPrChange w:id="854" w:author="ivan del pino" w:date="2023-03-19T11:19:00Z">
          <w:pPr>
            <w:jc w:val="both"/>
          </w:pPr>
        </w:pPrChange>
      </w:pPr>
      <w:ins w:id="855" w:author="ivan del pino" w:date="2023-03-19T10:50:00Z">
        <w:r>
          <w:rPr>
            <w:noProof/>
            <w:lang w:eastAsia="es-ES"/>
          </w:rPr>
          <w:drawing>
            <wp:inline distT="0" distB="0" distL="0" distR="0">
              <wp:extent cx="5400040" cy="2542519"/>
              <wp:effectExtent l="19050" t="0" r="0" b="0"/>
              <wp:docPr id="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5400040" cy="2542519"/>
                      </a:xfrm>
                      <a:prstGeom prst="rect">
                        <a:avLst/>
                      </a:prstGeom>
                      <a:noFill/>
                      <a:ln w="9525">
                        <a:noFill/>
                        <a:miter lim="800000"/>
                        <a:headEnd/>
                        <a:tailEnd/>
                      </a:ln>
                    </pic:spPr>
                  </pic:pic>
                </a:graphicData>
              </a:graphic>
            </wp:inline>
          </w:drawing>
        </w:r>
      </w:ins>
    </w:p>
    <w:p w:rsidR="00B93F4B" w:rsidRDefault="009A44FA" w:rsidP="009A44FA">
      <w:pPr>
        <w:pStyle w:val="Epgrafe"/>
        <w:jc w:val="center"/>
        <w:rPr>
          <w:ins w:id="856" w:author="ivan del pino" w:date="2023-03-15T21:12:00Z"/>
        </w:rPr>
        <w:pPrChange w:id="857" w:author="ivan del pino" w:date="2023-03-19T11:19:00Z">
          <w:pPr>
            <w:jc w:val="both"/>
          </w:pPr>
        </w:pPrChange>
      </w:pPr>
      <w:ins w:id="858" w:author="ivan del pino" w:date="2023-03-19T11:19:00Z">
        <w:r>
          <w:t>Ilustración 46</w:t>
        </w:r>
        <w:r>
          <w:t>: Menú principal del usuario del profesor</w:t>
        </w:r>
      </w:ins>
    </w:p>
    <w:p w:rsidR="000A1AD9" w:rsidRDefault="000A1AD9" w:rsidP="00BB5A8D">
      <w:pPr>
        <w:jc w:val="both"/>
        <w:rPr>
          <w:ins w:id="859" w:author="ivan del pino" w:date="2023-03-19T10:51:00Z"/>
        </w:rPr>
      </w:pPr>
      <w:ins w:id="860" w:author="ivan del pino" w:date="2023-03-15T21:12:00Z">
        <w:r>
          <w:t xml:space="preserve">Dentro del tablero, </w:t>
        </w:r>
      </w:ins>
      <w:ins w:id="861" w:author="ivan del pino" w:date="2023-03-15T21:13:00Z">
        <w:r>
          <w:t xml:space="preserve">este dispone en la parte inferior derecha de un botón, que irá rotando en función de si la partida está en curso o no, un botón de pausa o uno de play. La utilidad de estos botones </w:t>
        </w:r>
      </w:ins>
      <w:ins w:id="862" w:author="ivan del pino" w:date="2023-03-15T21:14:00Z">
        <w:r>
          <w:t xml:space="preserve">son pausar la partida para proseguir en otro </w:t>
        </w:r>
        <w:r>
          <w:lastRenderedPageBreak/>
          <w:t>momento, o empezar la partida una vez que los alumnos estén listos para jugar, respectivamente.</w:t>
        </w:r>
      </w:ins>
    </w:p>
    <w:p w:rsidR="00C17F10" w:rsidRDefault="00C17F10" w:rsidP="00C17F10">
      <w:pPr>
        <w:keepNext/>
        <w:ind w:firstLine="708"/>
        <w:jc w:val="center"/>
        <w:rPr>
          <w:ins w:id="863" w:author="ivan del pino" w:date="2023-03-19T11:21:00Z"/>
        </w:rPr>
        <w:pPrChange w:id="864" w:author="ivan del pino" w:date="2023-03-19T11:21:00Z">
          <w:pPr>
            <w:ind w:firstLine="708"/>
            <w:jc w:val="center"/>
          </w:pPr>
        </w:pPrChange>
      </w:pPr>
      <w:ins w:id="865" w:author="ivan del pino" w:date="2023-03-19T11:21:00Z">
        <w:r>
          <w:rPr>
            <w:noProof/>
            <w:lang w:eastAsia="es-ES"/>
          </w:rPr>
          <w:drawing>
            <wp:inline distT="0" distB="0" distL="0" distR="0">
              <wp:extent cx="3368332" cy="2141406"/>
              <wp:effectExtent l="19050" t="0" r="3518" b="0"/>
              <wp:docPr id="87" name="86 Imagen" descr="play y pa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 y pausa.png"/>
                      <pic:cNvPicPr/>
                    </pic:nvPicPr>
                    <pic:blipFill>
                      <a:blip r:embed="rId67" cstate="print"/>
                      <a:stretch>
                        <a:fillRect/>
                      </a:stretch>
                    </pic:blipFill>
                    <pic:spPr>
                      <a:xfrm>
                        <a:off x="0" y="0"/>
                        <a:ext cx="3368332" cy="2141406"/>
                      </a:xfrm>
                      <a:prstGeom prst="rect">
                        <a:avLst/>
                      </a:prstGeom>
                    </pic:spPr>
                  </pic:pic>
                </a:graphicData>
              </a:graphic>
            </wp:inline>
          </w:drawing>
        </w:r>
      </w:ins>
    </w:p>
    <w:p w:rsidR="00CB2980" w:rsidRDefault="00C17F10" w:rsidP="00C17F10">
      <w:pPr>
        <w:pStyle w:val="Epgrafe"/>
        <w:jc w:val="center"/>
        <w:rPr>
          <w:ins w:id="866" w:author="ivan del pino" w:date="2023-03-15T21:59:00Z"/>
        </w:rPr>
        <w:pPrChange w:id="867" w:author="ivan del pino" w:date="2023-03-19T11:21:00Z">
          <w:pPr>
            <w:jc w:val="both"/>
          </w:pPr>
        </w:pPrChange>
      </w:pPr>
      <w:ins w:id="868" w:author="ivan del pino" w:date="2023-03-19T11:21:00Z">
        <w:r>
          <w:t>Ilustración</w:t>
        </w:r>
      </w:ins>
      <w:ins w:id="869" w:author="ivan del pino" w:date="2023-03-19T11:25:00Z">
        <w:r w:rsidR="000C7393">
          <w:t xml:space="preserve"> 48</w:t>
        </w:r>
      </w:ins>
      <w:ins w:id="870" w:author="ivan del pino" w:date="2023-03-19T11:21:00Z">
        <w:r>
          <w:t>: Botón de play y de pausa</w:t>
        </w:r>
      </w:ins>
    </w:p>
    <w:p w:rsidR="00F6513D" w:rsidRDefault="00F6513D" w:rsidP="00BB5A8D">
      <w:pPr>
        <w:jc w:val="both"/>
        <w:rPr>
          <w:ins w:id="871" w:author="ivan del pino" w:date="2023-03-15T22:04:00Z"/>
        </w:rPr>
      </w:pPr>
      <w:ins w:id="872" w:author="ivan del pino" w:date="2023-03-15T21:59:00Z">
        <w:r>
          <w:t>Cuando un estudiante responde a una pregunta, el profesor po</w:t>
        </w:r>
      </w:ins>
      <w:ins w:id="873" w:author="ivan del pino" w:date="2023-03-15T22:00:00Z">
        <w:r>
          <w:t>drá elegir si la respuesta ha sido a la correcta o no.</w:t>
        </w:r>
      </w:ins>
    </w:p>
    <w:p w:rsidR="00D71281" w:rsidRDefault="00D71281" w:rsidP="00BB5A8D">
      <w:pPr>
        <w:jc w:val="both"/>
        <w:rPr>
          <w:ins w:id="874" w:author="ivan del pino" w:date="2023-03-15T21:59:00Z"/>
        </w:rPr>
      </w:pPr>
      <w:ins w:id="875" w:author="ivan del pino" w:date="2023-03-15T22:04:00Z">
        <w:r>
          <w:t xml:space="preserve">El juego </w:t>
        </w:r>
      </w:ins>
      <w:ins w:id="876" w:author="ivan del pino" w:date="2023-03-15T22:05:00Z">
        <w:r>
          <w:t>está</w:t>
        </w:r>
      </w:ins>
      <w:ins w:id="877" w:author="ivan del pino" w:date="2023-03-15T22:04:00Z">
        <w:r>
          <w:t xml:space="preserve"> diseñado para que el profesor no tenga que acceder a la base de datos directamente, únicamente interactuar con esta mediante las opciones que da la página we</w:t>
        </w:r>
      </w:ins>
      <w:ins w:id="878" w:author="ivan del pino" w:date="2023-03-15T22:05:00Z">
        <w:r>
          <w:t>b.</w:t>
        </w:r>
      </w:ins>
    </w:p>
    <w:p w:rsidR="00276D20" w:rsidRDefault="00F6513D">
      <w:pPr>
        <w:pStyle w:val="Ttulo3"/>
        <w:rPr>
          <w:ins w:id="879" w:author="ivan del pino" w:date="2023-03-15T22:00:00Z"/>
        </w:rPr>
        <w:pPrChange w:id="880" w:author="ivan del pino" w:date="2023-03-15T21:59:00Z">
          <w:pPr>
            <w:jc w:val="both"/>
          </w:pPr>
        </w:pPrChange>
      </w:pPr>
      <w:ins w:id="881" w:author="ivan del pino" w:date="2023-03-15T21:59:00Z">
        <w:r>
          <w:t>4.4 Guía de estudiante</w:t>
        </w:r>
      </w:ins>
    </w:p>
    <w:p w:rsidR="00395127" w:rsidRDefault="00395127" w:rsidP="00395127">
      <w:pPr>
        <w:jc w:val="both"/>
        <w:rPr>
          <w:ins w:id="882" w:author="ivan del pino" w:date="2023-03-15T22:01:00Z"/>
        </w:rPr>
      </w:pPr>
      <w:ins w:id="883" w:author="ivan del pino" w:date="2023-03-15T22:00:00Z">
        <w:r>
          <w:t>El usuario estudiante, la primera vez que accede al jue</w:t>
        </w:r>
      </w:ins>
      <w:ins w:id="884" w:author="ivan del pino" w:date="2023-03-15T22:01:00Z">
        <w:r>
          <w:t xml:space="preserve">go, se tiene que registrar con su nombre y apellidos y con su correo, creándose así un nuevo usuario en caso de que no exista ningún otro usuario con esos datos. </w:t>
        </w:r>
      </w:ins>
    </w:p>
    <w:p w:rsidR="00395127" w:rsidRDefault="00395127" w:rsidP="00395127">
      <w:pPr>
        <w:jc w:val="both"/>
        <w:rPr>
          <w:ins w:id="885" w:author="ivan del pino" w:date="2023-03-15T22:03:00Z"/>
        </w:rPr>
      </w:pPr>
      <w:ins w:id="886" w:author="ivan del pino" w:date="2023-03-15T22:01:00Z">
        <w:r>
          <w:t xml:space="preserve">En caso de que haya jugado </w:t>
        </w:r>
      </w:ins>
      <w:ins w:id="887" w:author="ivan del pino" w:date="2023-03-15T22:02:00Z">
        <w:r>
          <w:t>con anterioridad, este deberá solo iniciar sesión con los datos con los que se registró.</w:t>
        </w:r>
      </w:ins>
    </w:p>
    <w:p w:rsidR="00D71281" w:rsidRDefault="00D71281" w:rsidP="00395127">
      <w:pPr>
        <w:jc w:val="both"/>
        <w:rPr>
          <w:ins w:id="888" w:author="ivan del pino" w:date="2023-03-15T22:05:00Z"/>
        </w:rPr>
      </w:pPr>
      <w:ins w:id="889" w:author="ivan del pino" w:date="2023-03-15T22:03:00Z">
        <w:r>
          <w:t>El estudiante, en caso de haber introducido algún dato erróneo, puede modificar sus datos en gesti</w:t>
        </w:r>
      </w:ins>
      <w:ins w:id="890" w:author="ivan del pino" w:date="2023-03-15T22:04:00Z">
        <w:r>
          <w:t>onar</w:t>
        </w:r>
      </w:ins>
      <w:ins w:id="891" w:author="ivan del pino" w:date="2023-03-15T22:03:00Z">
        <w:r>
          <w:t xml:space="preserve"> de usuario</w:t>
        </w:r>
      </w:ins>
      <w:ins w:id="892" w:author="ivan del pino" w:date="2023-03-15T22:04:00Z">
        <w:r>
          <w:t>, y para acceder al tablero, únicamente debe pulsar en jugar.</w:t>
        </w:r>
      </w:ins>
    </w:p>
    <w:p w:rsidR="00D71281" w:rsidRDefault="00D71281" w:rsidP="00395127">
      <w:pPr>
        <w:jc w:val="both"/>
        <w:rPr>
          <w:ins w:id="893" w:author="ivan del pino" w:date="2023-03-15T22:06:00Z"/>
        </w:rPr>
      </w:pPr>
      <w:ins w:id="894" w:author="ivan del pino" w:date="2023-03-15T22:05:00Z">
        <w:r>
          <w:t>Una vez dentro de la partida, su objetivo será conseguir el máximo de puntos posible para su equipo. Para ello, deberá responder a las preguntas correctamente, y en caso contrario, estas le r</w:t>
        </w:r>
      </w:ins>
      <w:ins w:id="895" w:author="ivan del pino" w:date="2023-03-15T22:06:00Z">
        <w:r>
          <w:t>estarán puntos.</w:t>
        </w:r>
      </w:ins>
    </w:p>
    <w:p w:rsidR="00D71281" w:rsidRDefault="00D71281" w:rsidP="00395127">
      <w:pPr>
        <w:jc w:val="both"/>
        <w:rPr>
          <w:ins w:id="896" w:author="ivan del pino" w:date="2023-03-15T22:07:00Z"/>
        </w:rPr>
      </w:pPr>
      <w:ins w:id="897" w:author="ivan del pino" w:date="2023-03-15T22:06:00Z">
        <w:r>
          <w:t>Hay dos tipos de casillas en el tablero, las casillas normales, que aportan 100 puntos en caso de acertar, y restan la misma cantidad en caso de fallo, y las de zona, que suman o restan 200 puntos div</w:t>
        </w:r>
      </w:ins>
      <w:ins w:id="898" w:author="ivan del pino" w:date="2023-03-15T22:07:00Z">
        <w:r>
          <w:t>ididos entre todos los usuarios del equipo al que pertenezca el jugador.</w:t>
        </w:r>
      </w:ins>
    </w:p>
    <w:p w:rsidR="00D71281" w:rsidRDefault="00D71281" w:rsidP="00395127">
      <w:pPr>
        <w:jc w:val="both"/>
        <w:rPr>
          <w:ins w:id="899" w:author="ivan del pino" w:date="2023-03-15T22:08:00Z"/>
        </w:rPr>
      </w:pPr>
      <w:ins w:id="900" w:author="ivan del pino" w:date="2023-03-15T22:07:00Z">
        <w:r>
          <w:lastRenderedPageBreak/>
          <w:t>Los jugadores irán alternándose de turno, de esta manera, solo podrá lanzar el dado (pulsand</w:t>
        </w:r>
      </w:ins>
      <w:ins w:id="901" w:author="ivan del pino" w:date="2023-03-15T22:08:00Z">
        <w:r>
          <w:t>o en él) el jugador cuyo nombre esté en la ventana de aviso de cambio de turno.</w:t>
        </w:r>
      </w:ins>
    </w:p>
    <w:p w:rsidR="00D71281" w:rsidRDefault="00D71281" w:rsidP="00395127">
      <w:pPr>
        <w:jc w:val="both"/>
        <w:rPr>
          <w:ins w:id="902" w:author="ivan del pino" w:date="2023-03-15T22:09:00Z"/>
        </w:rPr>
      </w:pPr>
      <w:ins w:id="903" w:author="ivan del pino" w:date="2023-03-15T22:08:00Z">
        <w:r>
          <w:t>Además, los estudiantes disponen una seri</w:t>
        </w:r>
      </w:ins>
      <w:ins w:id="904" w:author="ivan del pino" w:date="2023-03-15T22:09:00Z">
        <w:r>
          <w:t xml:space="preserve">e de personajes especiales que les aportarán habilidades especiales, y estos rotarán entre los diferentes jugadores del equipo una vez hayan sido usados. </w:t>
        </w:r>
      </w:ins>
    </w:p>
    <w:p w:rsidR="00D71281" w:rsidRPr="00395127" w:rsidRDefault="00D71281" w:rsidP="00395127">
      <w:pPr>
        <w:jc w:val="both"/>
        <w:rPr>
          <w:ins w:id="905" w:author="ivan del pino" w:date="2023-03-14T18:58:00Z"/>
        </w:rPr>
      </w:pPr>
      <w:ins w:id="906" w:author="ivan del pino" w:date="2023-03-15T22:09:00Z">
        <w:r>
          <w:t>También se disponen de los objetos, que están repartidos a lo largo del tablero, represe</w:t>
        </w:r>
      </w:ins>
      <w:ins w:id="907" w:author="ivan del pino" w:date="2023-03-15T22:10:00Z">
        <w:r>
          <w:t xml:space="preserve">ntados como </w:t>
        </w:r>
      </w:ins>
      <w:ins w:id="908" w:author="ivan del pino" w:date="2023-03-19T10:56:00Z">
        <w:r w:rsidR="002C4B40">
          <w:t>bolsas en las casillas</w:t>
        </w:r>
      </w:ins>
      <w:ins w:id="909" w:author="ivan del pino" w:date="2023-03-15T22:10:00Z">
        <w:r>
          <w:t>, y que, en caso de acertar la pregunta, ofrecerán ventajas al jugador o al equipo ganador.</w:t>
        </w:r>
      </w:ins>
    </w:p>
    <w:p w:rsidR="00E979A2" w:rsidDel="00A9574E" w:rsidRDefault="00E979A2" w:rsidP="00E979A2">
      <w:pPr>
        <w:jc w:val="both"/>
        <w:rPr>
          <w:del w:id="910" w:author="ivan del pino" w:date="2023-03-14T18:58:00Z"/>
        </w:rPr>
      </w:pPr>
      <w:del w:id="911" w:author="ivan del pino" w:date="2023-03-14T18:58:00Z">
        <w:r w:rsidDel="00A9574E">
          <w:delText xml:space="preserve">Para que un estudiante cree un usuario, tiene que </w:delText>
        </w:r>
        <w:r w:rsidR="00F05427" w:rsidDel="00A9574E">
          <w:delText>acceder</w:delText>
        </w:r>
        <w:r w:rsidDel="00A9574E">
          <w:delText xml:space="preserve"> a la ventana correspondiente para la creación de usuarios, la cual se ha explicado anteriormente, e introducir una combinación de nombre y correo que no </w:delText>
        </w:r>
        <w:r w:rsidR="00F05427" w:rsidDel="00A9574E">
          <w:delText>existente</w:delText>
        </w:r>
        <w:r w:rsidDel="00A9574E">
          <w:delText>. En caso de que ya exista dicha combinación, será denegada la creación de la cuenta con un mensaje donde se le indica el motivo de esto y se le invita a probar con otra combinación.</w:delText>
        </w:r>
      </w:del>
    </w:p>
    <w:p w:rsidR="00E979A2" w:rsidDel="00A9574E" w:rsidRDefault="00E979A2" w:rsidP="00E979A2">
      <w:pPr>
        <w:jc w:val="both"/>
        <w:rPr>
          <w:del w:id="912" w:author="ivan del pino" w:date="2023-03-14T18:58:00Z"/>
        </w:rPr>
      </w:pPr>
      <w:del w:id="913" w:author="ivan del pino" w:date="2023-03-14T18:58:00Z">
        <w:r w:rsidDel="00A9574E">
          <w:delText>En el caso de inicio de sesión sigue un proceso muy parecido, con la diferencia que esta vez la aplicación busca que exista una combinación igual a la que el usuario ha dado, y en caso contrario muestra el mensaje de error.</w:delText>
        </w:r>
        <w:r w:rsidR="00D11FA2" w:rsidDel="00A9574E">
          <w:delText xml:space="preserve"> La ventana donde el usuario puede acceder a introducir sus datos se muestra en la </w:delText>
        </w:r>
        <w:r w:rsidR="00F05427" w:rsidDel="00A9574E">
          <w:delText>ilustración</w:delText>
        </w:r>
        <w:r w:rsidR="00D11FA2" w:rsidDel="00A9574E">
          <w:delText xml:space="preserve"> 23.</w:delText>
        </w:r>
      </w:del>
    </w:p>
    <w:p w:rsidR="00D11FA2" w:rsidDel="00A9574E" w:rsidRDefault="006106A9" w:rsidP="006106A9">
      <w:pPr>
        <w:jc w:val="both"/>
        <w:rPr>
          <w:del w:id="914" w:author="ivan del pino" w:date="2023-03-14T18:58:00Z"/>
        </w:rPr>
      </w:pPr>
      <w:del w:id="915" w:author="ivan del pino" w:date="2023-03-14T18:58:00Z">
        <w:r w:rsidDel="00A9574E">
          <w:delText>Una vez el usuario haya iniciado sesión o se haya registrado, este entrará en la base de datos de la partida como que el usuario está en juego, hasta que el profesor pause la partida o la de por finalizada.</w:delText>
        </w:r>
      </w:del>
    </w:p>
    <w:p w:rsidR="00FA3137" w:rsidDel="00A9574E" w:rsidRDefault="00FA3137" w:rsidP="006106A9">
      <w:pPr>
        <w:jc w:val="both"/>
        <w:rPr>
          <w:del w:id="916" w:author="ivan del pino" w:date="2023-03-14T18:58:00Z"/>
        </w:rPr>
      </w:pPr>
      <w:del w:id="917" w:author="ivan del pino" w:date="2023-03-14T18:58:00Z">
        <w:r w:rsidDel="00A9574E">
          <w:delText>Los mensajes de usuario creado correctamente y de inicio de sesión correcto se pueden observar en las ilustración 51 y 52, respectivamente.</w:delText>
        </w:r>
      </w:del>
    </w:p>
    <w:p w:rsidR="00BB2195" w:rsidDel="00A9574E" w:rsidRDefault="00276D20" w:rsidP="00BB2195">
      <w:pPr>
        <w:keepNext/>
        <w:jc w:val="center"/>
        <w:rPr>
          <w:del w:id="918" w:author="ivan del pino" w:date="2023-03-14T18:58:00Z"/>
        </w:rPr>
      </w:pPr>
      <w:del w:id="919" w:author="ivan del pino" w:date="2023-03-14T18:58:00Z">
        <w:r>
          <w:rPr>
            <w:noProof/>
            <w:lang w:eastAsia="es-ES"/>
          </w:rPr>
          <w:drawing>
            <wp:inline distT="0" distB="0" distL="0" distR="0">
              <wp:extent cx="3429297" cy="2126164"/>
              <wp:effectExtent l="19050" t="0" r="0" b="0"/>
              <wp:docPr id="56" name="55 Imagen" descr="mensaje creacion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creacion de usuario.png"/>
                      <pic:cNvPicPr/>
                    </pic:nvPicPr>
                    <pic:blipFill>
                      <a:blip r:embed="rId68" cstate="print"/>
                      <a:stretch>
                        <a:fillRect/>
                      </a:stretch>
                    </pic:blipFill>
                    <pic:spPr>
                      <a:xfrm>
                        <a:off x="0" y="0"/>
                        <a:ext cx="3429297" cy="2126164"/>
                      </a:xfrm>
                      <a:prstGeom prst="rect">
                        <a:avLst/>
                      </a:prstGeom>
                    </pic:spPr>
                  </pic:pic>
                </a:graphicData>
              </a:graphic>
            </wp:inline>
          </w:drawing>
        </w:r>
      </w:del>
    </w:p>
    <w:p w:rsidR="00BB2195" w:rsidDel="00A9574E" w:rsidRDefault="00BB2195" w:rsidP="00BB2195">
      <w:pPr>
        <w:pStyle w:val="Epgrafe"/>
        <w:jc w:val="center"/>
        <w:rPr>
          <w:del w:id="920" w:author="ivan del pino" w:date="2023-03-14T18:58:00Z"/>
          <w:color w:val="auto"/>
        </w:rPr>
      </w:pPr>
      <w:bookmarkStart w:id="921" w:name="_Toc125576687"/>
      <w:del w:id="922" w:author="ivan del pino" w:date="2023-03-14T18:58:00Z">
        <w:r w:rsidRPr="00BB2195" w:rsidDel="00A9574E">
          <w:rPr>
            <w:color w:val="auto"/>
          </w:rPr>
          <w:delText xml:space="preserve">Ilustración </w:delText>
        </w:r>
        <w:r w:rsidR="00D74588" w:rsidRPr="00BB2195" w:rsidDel="00A9574E">
          <w:fldChar w:fldCharType="begin"/>
        </w:r>
        <w:r w:rsidRPr="00BB2195" w:rsidDel="00A9574E">
          <w:rPr>
            <w:color w:val="auto"/>
          </w:rPr>
          <w:delInstrText xml:space="preserve"> SEQ Ilustración \* ARABIC </w:delInstrText>
        </w:r>
        <w:r w:rsidR="00D74588" w:rsidRPr="00BB2195" w:rsidDel="00A9574E">
          <w:fldChar w:fldCharType="separate"/>
        </w:r>
      </w:del>
      <w:del w:id="923" w:author="ivan del pino" w:date="2023-03-13T19:33:00Z">
        <w:r w:rsidR="00E118C8" w:rsidDel="009524BC">
          <w:rPr>
            <w:noProof/>
            <w:color w:val="auto"/>
          </w:rPr>
          <w:delText>51</w:delText>
        </w:r>
      </w:del>
      <w:del w:id="924" w:author="ivan del pino" w:date="2023-03-14T18:58:00Z">
        <w:r w:rsidR="00D74588" w:rsidRPr="00BB2195" w:rsidDel="00A9574E">
          <w:fldChar w:fldCharType="end"/>
        </w:r>
        <w:r w:rsidRPr="00BB2195" w:rsidDel="00A9574E">
          <w:rPr>
            <w:color w:val="auto"/>
          </w:rPr>
          <w:delText xml:space="preserve"> : Mensaje usuario creado exitosamente</w:delText>
        </w:r>
        <w:bookmarkEnd w:id="921"/>
      </w:del>
    </w:p>
    <w:p w:rsidR="00BB2195" w:rsidDel="00A9574E" w:rsidRDefault="00276D20" w:rsidP="00BB2195">
      <w:pPr>
        <w:keepNext/>
        <w:jc w:val="center"/>
        <w:rPr>
          <w:del w:id="925" w:author="ivan del pino" w:date="2023-03-14T18:58:00Z"/>
        </w:rPr>
      </w:pPr>
      <w:del w:id="926" w:author="ivan del pino" w:date="2023-03-14T18:58:00Z">
        <w:r>
          <w:rPr>
            <w:noProof/>
            <w:lang w:eastAsia="es-ES"/>
          </w:rPr>
          <w:lastRenderedPageBreak/>
          <w:drawing>
            <wp:inline distT="0" distB="0" distL="0" distR="0">
              <wp:extent cx="3368332" cy="2141406"/>
              <wp:effectExtent l="19050" t="0" r="3518" b="0"/>
              <wp:docPr id="57" name="56 Imagen" descr="inicio de sesión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 de sesión exitoso.png"/>
                      <pic:cNvPicPr/>
                    </pic:nvPicPr>
                    <pic:blipFill>
                      <a:blip r:embed="rId69" cstate="print"/>
                      <a:stretch>
                        <a:fillRect/>
                      </a:stretch>
                    </pic:blipFill>
                    <pic:spPr>
                      <a:xfrm>
                        <a:off x="0" y="0"/>
                        <a:ext cx="3368332" cy="2141406"/>
                      </a:xfrm>
                      <a:prstGeom prst="rect">
                        <a:avLst/>
                      </a:prstGeom>
                    </pic:spPr>
                  </pic:pic>
                </a:graphicData>
              </a:graphic>
            </wp:inline>
          </w:drawing>
        </w:r>
      </w:del>
    </w:p>
    <w:p w:rsidR="00BB2195" w:rsidRPr="00BB2195" w:rsidDel="00A9574E" w:rsidRDefault="00BB2195" w:rsidP="00BB2195">
      <w:pPr>
        <w:pStyle w:val="Epgrafe"/>
        <w:jc w:val="center"/>
        <w:rPr>
          <w:del w:id="927" w:author="ivan del pino" w:date="2023-03-14T18:58:00Z"/>
          <w:color w:val="auto"/>
        </w:rPr>
      </w:pPr>
      <w:bookmarkStart w:id="928" w:name="_Toc125576688"/>
      <w:del w:id="929" w:author="ivan del pino" w:date="2023-03-14T18:58:00Z">
        <w:r w:rsidRPr="00BB2195" w:rsidDel="00A9574E">
          <w:rPr>
            <w:color w:val="auto"/>
          </w:rPr>
          <w:delText xml:space="preserve">Ilustración </w:delText>
        </w:r>
        <w:r w:rsidR="00D74588" w:rsidRPr="00BB2195" w:rsidDel="00A9574E">
          <w:fldChar w:fldCharType="begin"/>
        </w:r>
        <w:r w:rsidRPr="00BB2195" w:rsidDel="00A9574E">
          <w:rPr>
            <w:color w:val="auto"/>
          </w:rPr>
          <w:delInstrText xml:space="preserve"> SEQ Ilustración \* ARABIC </w:delInstrText>
        </w:r>
        <w:r w:rsidR="00D74588" w:rsidRPr="00BB2195" w:rsidDel="00A9574E">
          <w:fldChar w:fldCharType="separate"/>
        </w:r>
      </w:del>
      <w:del w:id="930" w:author="ivan del pino" w:date="2023-03-13T19:33:00Z">
        <w:r w:rsidR="00E118C8" w:rsidDel="009524BC">
          <w:rPr>
            <w:noProof/>
            <w:color w:val="auto"/>
          </w:rPr>
          <w:delText>52</w:delText>
        </w:r>
      </w:del>
      <w:del w:id="931" w:author="ivan del pino" w:date="2023-03-14T18:58:00Z">
        <w:r w:rsidR="00D74588" w:rsidRPr="00BB2195" w:rsidDel="00A9574E">
          <w:fldChar w:fldCharType="end"/>
        </w:r>
        <w:r w:rsidRPr="00BB2195" w:rsidDel="00A9574E">
          <w:rPr>
            <w:color w:val="auto"/>
          </w:rPr>
          <w:delText xml:space="preserve"> : Mensaje inicio de sesión exitoso</w:delText>
        </w:r>
        <w:bookmarkEnd w:id="928"/>
      </w:del>
    </w:p>
    <w:p w:rsidR="00D11FA2" w:rsidDel="00A9574E" w:rsidRDefault="00276D20" w:rsidP="00CC335A">
      <w:pPr>
        <w:keepNext/>
        <w:jc w:val="center"/>
        <w:rPr>
          <w:del w:id="932" w:author="ivan del pino" w:date="2023-03-14T18:58:00Z"/>
        </w:rPr>
      </w:pPr>
      <w:del w:id="933" w:author="ivan del pino" w:date="2023-03-14T18:58:00Z">
        <w:r>
          <w:rPr>
            <w:noProof/>
            <w:lang w:eastAsia="es-ES"/>
          </w:rPr>
          <w:drawing>
            <wp:inline distT="0" distB="0" distL="0" distR="0">
              <wp:extent cx="5400040" cy="3195955"/>
              <wp:effectExtent l="19050" t="0" r="0" b="0"/>
              <wp:docPr id="46" name="45 Imagen" descr="base de datos de los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 de los estudiantes.png"/>
                      <pic:cNvPicPr/>
                    </pic:nvPicPr>
                    <pic:blipFill>
                      <a:blip r:embed="rId19" cstate="print"/>
                      <a:stretch>
                        <a:fillRect/>
                      </a:stretch>
                    </pic:blipFill>
                    <pic:spPr>
                      <a:xfrm>
                        <a:off x="0" y="0"/>
                        <a:ext cx="5400040" cy="3195955"/>
                      </a:xfrm>
                      <a:prstGeom prst="rect">
                        <a:avLst/>
                      </a:prstGeom>
                    </pic:spPr>
                  </pic:pic>
                </a:graphicData>
              </a:graphic>
            </wp:inline>
          </w:drawing>
        </w:r>
      </w:del>
    </w:p>
    <w:p w:rsidR="00E979A2" w:rsidRPr="00D11FA2" w:rsidDel="00A9574E" w:rsidRDefault="00D11FA2" w:rsidP="00D11FA2">
      <w:pPr>
        <w:pStyle w:val="Epgrafe"/>
        <w:jc w:val="center"/>
        <w:rPr>
          <w:del w:id="934" w:author="ivan del pino" w:date="2023-03-14T18:58:00Z"/>
          <w:color w:val="auto"/>
        </w:rPr>
      </w:pPr>
      <w:bookmarkStart w:id="935" w:name="_Toc125576689"/>
      <w:del w:id="936" w:author="ivan del pino" w:date="2023-03-14T18:58:00Z">
        <w:r w:rsidRPr="00D11FA2" w:rsidDel="00A9574E">
          <w:rPr>
            <w:color w:val="auto"/>
          </w:rPr>
          <w:delText xml:space="preserve">Ilustración </w:delText>
        </w:r>
        <w:r w:rsidR="00D74588" w:rsidRPr="00D11FA2" w:rsidDel="00A9574E">
          <w:fldChar w:fldCharType="begin"/>
        </w:r>
        <w:r w:rsidRPr="00D11FA2" w:rsidDel="00A9574E">
          <w:rPr>
            <w:color w:val="auto"/>
          </w:rPr>
          <w:delInstrText xml:space="preserve"> SEQ Ilustración \* ARABIC </w:delInstrText>
        </w:r>
        <w:r w:rsidR="00D74588" w:rsidRPr="00D11FA2" w:rsidDel="00A9574E">
          <w:fldChar w:fldCharType="separate"/>
        </w:r>
      </w:del>
      <w:del w:id="937" w:author="ivan del pino" w:date="2023-03-13T19:33:00Z">
        <w:r w:rsidR="00E118C8" w:rsidDel="009524BC">
          <w:rPr>
            <w:noProof/>
            <w:color w:val="auto"/>
          </w:rPr>
          <w:delText>53</w:delText>
        </w:r>
      </w:del>
      <w:del w:id="938" w:author="ivan del pino" w:date="2023-03-14T18:58:00Z">
        <w:r w:rsidR="00D74588" w:rsidRPr="00D11FA2" w:rsidDel="00A9574E">
          <w:fldChar w:fldCharType="end"/>
        </w:r>
        <w:r w:rsidRPr="00D11FA2" w:rsidDel="00A9574E">
          <w:rPr>
            <w:color w:val="auto"/>
          </w:rPr>
          <w:delText xml:space="preserve"> : Base de datos de los estudiantes</w:delText>
        </w:r>
        <w:r w:rsidR="00CB2321" w:rsidDel="00A9574E">
          <w:rPr>
            <w:color w:val="auto"/>
          </w:rPr>
          <w:delText xml:space="preserve"> con seis de estos ya registrados</w:delText>
        </w:r>
        <w:bookmarkEnd w:id="935"/>
      </w:del>
    </w:p>
    <w:p w:rsidR="00E979A2" w:rsidDel="00A9574E" w:rsidRDefault="00E979A2" w:rsidP="00D20B93">
      <w:pPr>
        <w:pStyle w:val="Ttulo3"/>
        <w:rPr>
          <w:del w:id="939" w:author="ivan del pino" w:date="2023-03-14T18:58:00Z"/>
        </w:rPr>
      </w:pPr>
      <w:bookmarkStart w:id="940" w:name="_Toc125576627"/>
      <w:del w:id="941" w:author="ivan del pino" w:date="2023-03-14T18:58:00Z">
        <w:r w:rsidDel="00A9574E">
          <w:delText>3.4.2 Inicio de sesión siendo profesor</w:delText>
        </w:r>
        <w:bookmarkEnd w:id="940"/>
      </w:del>
    </w:p>
    <w:p w:rsidR="00E979A2" w:rsidDel="00A9574E" w:rsidRDefault="00E979A2" w:rsidP="006106A9">
      <w:pPr>
        <w:jc w:val="both"/>
        <w:rPr>
          <w:del w:id="942" w:author="ivan del pino" w:date="2023-03-14T18:58:00Z"/>
        </w:rPr>
      </w:pPr>
      <w:del w:id="943" w:author="ivan del pino" w:date="2023-03-14T18:58:00Z">
        <w:r w:rsidDel="00A9574E">
          <w:delText>En el caso de que el usuario sea profesor, tendrá que acceder por el apartado de profesor cuando la aplicación nos da la opción, donde se pedirá una contraseña</w:delText>
        </w:r>
        <w:r w:rsidR="00CC335A" w:rsidDel="00A9574E">
          <w:delText>,</w:delText>
        </w:r>
        <w:r w:rsidR="00BB2195" w:rsidDel="00A9574E">
          <w:delText xml:space="preserve"> como se muestra en la figura 5</w:delText>
        </w:r>
        <w:r w:rsidR="00A96E08" w:rsidDel="00A9574E">
          <w:delText>4</w:delText>
        </w:r>
        <w:r w:rsidDel="00A9574E">
          <w:delText>. Esta es “ProfesorTFG2022”, y una vez introducida, accede al menú del profesor, donde puede gestio</w:delText>
        </w:r>
        <w:r w:rsidR="006106A9" w:rsidDel="00A9574E">
          <w:delText>nar los estudiantes registrados, reiniciar la partida o continuar con la que estaba en proceso.</w:delText>
        </w:r>
      </w:del>
    </w:p>
    <w:p w:rsidR="00CC335A" w:rsidDel="00A9574E" w:rsidRDefault="00276D20" w:rsidP="00CC335A">
      <w:pPr>
        <w:keepNext/>
        <w:jc w:val="center"/>
        <w:rPr>
          <w:del w:id="944" w:author="ivan del pino" w:date="2023-03-14T18:58:00Z"/>
        </w:rPr>
      </w:pPr>
      <w:del w:id="945" w:author="ivan del pino" w:date="2023-03-14T18:58:00Z">
        <w:r>
          <w:rPr>
            <w:noProof/>
            <w:lang w:eastAsia="es-ES"/>
          </w:rPr>
          <w:lastRenderedPageBreak/>
          <w:drawing>
            <wp:inline distT="0" distB="0" distL="0" distR="0">
              <wp:extent cx="3627435" cy="1966131"/>
              <wp:effectExtent l="19050" t="0" r="0" b="0"/>
              <wp:docPr id="53" name="52 Imagen" descr="inroduce la contraseñ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roduce la contraseña profesor.png"/>
                      <pic:cNvPicPr/>
                    </pic:nvPicPr>
                    <pic:blipFill>
                      <a:blip r:embed="rId70" cstate="print"/>
                      <a:stretch>
                        <a:fillRect/>
                      </a:stretch>
                    </pic:blipFill>
                    <pic:spPr>
                      <a:xfrm>
                        <a:off x="0" y="0"/>
                        <a:ext cx="3627435" cy="1966131"/>
                      </a:xfrm>
                      <a:prstGeom prst="rect">
                        <a:avLst/>
                      </a:prstGeom>
                    </pic:spPr>
                  </pic:pic>
                </a:graphicData>
              </a:graphic>
            </wp:inline>
          </w:drawing>
        </w:r>
      </w:del>
    </w:p>
    <w:p w:rsidR="00CC335A" w:rsidRPr="00CC335A" w:rsidDel="00A9574E" w:rsidRDefault="00CC335A" w:rsidP="00CC335A">
      <w:pPr>
        <w:pStyle w:val="Epgrafe"/>
        <w:jc w:val="center"/>
        <w:rPr>
          <w:del w:id="946" w:author="ivan del pino" w:date="2023-03-14T18:58:00Z"/>
          <w:color w:val="auto"/>
        </w:rPr>
      </w:pPr>
      <w:bookmarkStart w:id="947" w:name="_Toc125576690"/>
      <w:del w:id="948" w:author="ivan del pino" w:date="2023-03-14T18:58:00Z">
        <w:r w:rsidRPr="00CC335A" w:rsidDel="00A9574E">
          <w:rPr>
            <w:color w:val="auto"/>
          </w:rPr>
          <w:delText xml:space="preserve">Ilustración </w:delText>
        </w:r>
        <w:r w:rsidR="00D74588" w:rsidRPr="00CC335A" w:rsidDel="00A9574E">
          <w:fldChar w:fldCharType="begin"/>
        </w:r>
        <w:r w:rsidRPr="00CC335A" w:rsidDel="00A9574E">
          <w:rPr>
            <w:color w:val="auto"/>
          </w:rPr>
          <w:delInstrText xml:space="preserve"> SEQ Ilustración \* ARABIC </w:delInstrText>
        </w:r>
        <w:r w:rsidR="00D74588" w:rsidRPr="00CC335A" w:rsidDel="00A9574E">
          <w:fldChar w:fldCharType="separate"/>
        </w:r>
      </w:del>
      <w:del w:id="949" w:author="ivan del pino" w:date="2023-03-13T19:33:00Z">
        <w:r w:rsidR="00E118C8" w:rsidDel="009524BC">
          <w:rPr>
            <w:noProof/>
            <w:color w:val="auto"/>
          </w:rPr>
          <w:delText>54</w:delText>
        </w:r>
      </w:del>
      <w:del w:id="950" w:author="ivan del pino" w:date="2023-03-14T18:58:00Z">
        <w:r w:rsidR="00D74588" w:rsidRPr="00CC335A" w:rsidDel="00A9574E">
          <w:fldChar w:fldCharType="end"/>
        </w:r>
        <w:r w:rsidRPr="00CC335A" w:rsidDel="00A9574E">
          <w:rPr>
            <w:color w:val="auto"/>
          </w:rPr>
          <w:delText xml:space="preserve"> : Pestaña para introducir la contraseña siendo profesor</w:delText>
        </w:r>
        <w:bookmarkEnd w:id="947"/>
      </w:del>
    </w:p>
    <w:p w:rsidR="006106A9" w:rsidDel="00A9574E" w:rsidRDefault="006106A9" w:rsidP="00D20B93">
      <w:pPr>
        <w:pStyle w:val="Ttulo3"/>
        <w:rPr>
          <w:del w:id="951" w:author="ivan del pino" w:date="2023-03-14T18:58:00Z"/>
        </w:rPr>
      </w:pPr>
      <w:bookmarkStart w:id="952" w:name="_Toc125576628"/>
      <w:del w:id="953" w:author="ivan del pino" w:date="2023-03-14T18:58:00Z">
        <w:r w:rsidDel="00A9574E">
          <w:delText>3.4.3 Inicio de la partida</w:delText>
        </w:r>
        <w:bookmarkEnd w:id="952"/>
        <w:r w:rsidDel="00A9574E">
          <w:delText xml:space="preserve"> </w:delText>
        </w:r>
      </w:del>
    </w:p>
    <w:p w:rsidR="006106A9" w:rsidDel="00A9574E" w:rsidRDefault="006106A9" w:rsidP="006106A9">
      <w:pPr>
        <w:jc w:val="both"/>
        <w:rPr>
          <w:del w:id="954" w:author="ivan del pino" w:date="2023-03-14T18:58:00Z"/>
        </w:rPr>
      </w:pPr>
      <w:del w:id="955" w:author="ivan del pino" w:date="2023-03-14T18:58:00Z">
        <w:r w:rsidDel="00A9574E">
          <w:delText xml:space="preserve">Una vez el profesor </w:delText>
        </w:r>
        <w:r w:rsidR="00CC335A" w:rsidDel="00A9574E">
          <w:delText>sabe</w:delText>
        </w:r>
        <w:r w:rsidDel="00A9574E">
          <w:delText xml:space="preserve"> que todos los alumnos ya están registrados en la partida, este puede proceder a iniciar la partida. De esta manera, el tablero se encarga de generar los objetos aleatoriamente por el tablero, el profesor de repartir los personajes especiales entre </w:delText>
        </w:r>
        <w:r w:rsidR="00CC335A" w:rsidDel="00A9574E">
          <w:delText>los alumnos de ambos equipos, y, por último, aparece en las pantallas de los equipos un mensaje indicando al jugador y el equipo al que pertenece el turno,</w:delText>
        </w:r>
        <w:r w:rsidR="00A96E08" w:rsidDel="00A9574E">
          <w:delText xml:space="preserve"> como se muestra en la </w:delText>
        </w:r>
        <w:r w:rsidR="00F05427" w:rsidDel="00A9574E">
          <w:delText>ilustración</w:delText>
        </w:r>
        <w:r w:rsidR="00A96E08" w:rsidDel="00A9574E">
          <w:delText xml:space="preserve"> 55</w:delText>
        </w:r>
        <w:r w:rsidR="00CC335A" w:rsidDel="00A9574E">
          <w:delText>.</w:delText>
        </w:r>
      </w:del>
    </w:p>
    <w:p w:rsidR="00CC335A" w:rsidDel="00A9574E" w:rsidRDefault="00276D20" w:rsidP="00CC335A">
      <w:pPr>
        <w:keepNext/>
        <w:jc w:val="center"/>
        <w:rPr>
          <w:del w:id="956" w:author="ivan del pino" w:date="2023-03-14T18:58:00Z"/>
        </w:rPr>
      </w:pPr>
      <w:del w:id="957" w:author="ivan del pino" w:date="2023-03-14T18:58:00Z">
        <w:r>
          <w:rPr>
            <w:noProof/>
            <w:lang w:eastAsia="es-ES"/>
          </w:rPr>
          <w:drawing>
            <wp:inline distT="0" distB="0" distL="0" distR="0">
              <wp:extent cx="3355329" cy="2277010"/>
              <wp:effectExtent l="19050" t="0" r="0" b="0"/>
              <wp:docPr id="54" name="53 Imagen" descr="mensaje 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turno.png"/>
                      <pic:cNvPicPr/>
                    </pic:nvPicPr>
                    <pic:blipFill>
                      <a:blip r:embed="rId71" cstate="print"/>
                      <a:stretch>
                        <a:fillRect/>
                      </a:stretch>
                    </pic:blipFill>
                    <pic:spPr>
                      <a:xfrm>
                        <a:off x="0" y="0"/>
                        <a:ext cx="3357726" cy="2278636"/>
                      </a:xfrm>
                      <a:prstGeom prst="rect">
                        <a:avLst/>
                      </a:prstGeom>
                    </pic:spPr>
                  </pic:pic>
                </a:graphicData>
              </a:graphic>
            </wp:inline>
          </w:drawing>
        </w:r>
      </w:del>
    </w:p>
    <w:p w:rsidR="00CC335A" w:rsidRPr="00CC335A" w:rsidDel="00A9574E" w:rsidRDefault="00CC335A" w:rsidP="00CC335A">
      <w:pPr>
        <w:pStyle w:val="Epgrafe"/>
        <w:jc w:val="center"/>
        <w:rPr>
          <w:del w:id="958" w:author="ivan del pino" w:date="2023-03-14T18:58:00Z"/>
          <w:color w:val="auto"/>
        </w:rPr>
      </w:pPr>
      <w:bookmarkStart w:id="959" w:name="_Toc125576691"/>
      <w:del w:id="960" w:author="ivan del pino" w:date="2023-03-14T18:58:00Z">
        <w:r w:rsidRPr="00CC335A" w:rsidDel="00A9574E">
          <w:rPr>
            <w:color w:val="auto"/>
          </w:rPr>
          <w:delText xml:space="preserve">Ilustración </w:delText>
        </w:r>
        <w:r w:rsidR="00D74588" w:rsidRPr="00CC335A" w:rsidDel="00A9574E">
          <w:fldChar w:fldCharType="begin"/>
        </w:r>
        <w:r w:rsidRPr="00CC335A" w:rsidDel="00A9574E">
          <w:rPr>
            <w:color w:val="auto"/>
          </w:rPr>
          <w:delInstrText xml:space="preserve"> SEQ Ilustración \* ARABIC </w:delInstrText>
        </w:r>
        <w:r w:rsidR="00D74588" w:rsidRPr="00CC335A" w:rsidDel="00A9574E">
          <w:fldChar w:fldCharType="separate"/>
        </w:r>
      </w:del>
      <w:del w:id="961" w:author="ivan del pino" w:date="2023-03-13T19:33:00Z">
        <w:r w:rsidR="00E118C8" w:rsidDel="009524BC">
          <w:rPr>
            <w:noProof/>
            <w:color w:val="auto"/>
          </w:rPr>
          <w:delText>55</w:delText>
        </w:r>
      </w:del>
      <w:del w:id="962" w:author="ivan del pino" w:date="2023-03-14T18:58:00Z">
        <w:r w:rsidR="00D74588" w:rsidRPr="00CC335A" w:rsidDel="00A9574E">
          <w:fldChar w:fldCharType="end"/>
        </w:r>
        <w:r w:rsidRPr="00CC335A" w:rsidDel="00A9574E">
          <w:rPr>
            <w:color w:val="auto"/>
          </w:rPr>
          <w:delText xml:space="preserve"> : Mensaje de información del nuevo turno</w:delText>
        </w:r>
        <w:bookmarkEnd w:id="959"/>
      </w:del>
    </w:p>
    <w:p w:rsidR="006106A9" w:rsidDel="00A9574E" w:rsidRDefault="006106A9" w:rsidP="006106A9">
      <w:pPr>
        <w:jc w:val="both"/>
        <w:rPr>
          <w:del w:id="963" w:author="ivan del pino" w:date="2023-03-14T18:58:00Z"/>
        </w:rPr>
      </w:pPr>
      <w:del w:id="964" w:author="ivan del pino" w:date="2023-03-14T18:58:00Z">
        <w:r w:rsidDel="00A9574E">
          <w:delText>Una vez empieza, los estudiantes van avanzando tirando el dado y respondiendo a las preguntas que vayan apareciendo</w:delText>
        </w:r>
        <w:r w:rsidR="00BA2769" w:rsidDel="00A9574E">
          <w:delText>, donde el profesor tiene la potestad en la aplicación de decidir si la respuesta es correcta o errónea.</w:delText>
        </w:r>
      </w:del>
    </w:p>
    <w:p w:rsidR="00BA2769" w:rsidDel="00A9574E" w:rsidRDefault="00BA2769" w:rsidP="00D20B93">
      <w:pPr>
        <w:pStyle w:val="Ttulo3"/>
        <w:rPr>
          <w:del w:id="965" w:author="ivan del pino" w:date="2023-03-14T18:58:00Z"/>
        </w:rPr>
      </w:pPr>
      <w:bookmarkStart w:id="966" w:name="_Toc125576629"/>
      <w:del w:id="967" w:author="ivan del pino" w:date="2023-03-14T18:58:00Z">
        <w:r w:rsidDel="00A9574E">
          <w:lastRenderedPageBreak/>
          <w:delText>3.4.4 Pausa de la partida</w:delText>
        </w:r>
        <w:bookmarkEnd w:id="966"/>
        <w:r w:rsidDel="00A9574E">
          <w:delText xml:space="preserve"> </w:delText>
        </w:r>
      </w:del>
    </w:p>
    <w:p w:rsidR="00BA2769" w:rsidRPr="00E979A2" w:rsidDel="00A9574E" w:rsidRDefault="00BA2769" w:rsidP="006106A9">
      <w:pPr>
        <w:jc w:val="both"/>
        <w:rPr>
          <w:del w:id="968" w:author="ivan del pino" w:date="2023-03-14T18:58:00Z"/>
        </w:rPr>
      </w:pPr>
      <w:del w:id="969" w:author="ivan del pino" w:date="2023-03-14T18:58:00Z">
        <w:r w:rsidDel="00A9574E">
          <w:delText>El profesor puede decidir en cualquier momento cuando parar la partida, sin que esta se dé por finalizada, para que se pueda continuar en otro momento. Los datos de la partida son guardados, pero los estudiantes tendrán que volver a iniciar sesión para jugar otra vez cuando de comienzo la partida.</w:delText>
        </w:r>
      </w:del>
    </w:p>
    <w:p w:rsidR="00E979A2" w:rsidDel="00A9574E" w:rsidRDefault="00BA2769" w:rsidP="00D20B93">
      <w:pPr>
        <w:pStyle w:val="Ttulo3"/>
        <w:rPr>
          <w:del w:id="970" w:author="ivan del pino" w:date="2023-03-14T18:58:00Z"/>
        </w:rPr>
      </w:pPr>
      <w:bookmarkStart w:id="971" w:name="_Toc125576630"/>
      <w:del w:id="972" w:author="ivan del pino" w:date="2023-03-14T18:58:00Z">
        <w:r w:rsidDel="00A9574E">
          <w:delText>3.4.5 Finalización de la partida</w:delText>
        </w:r>
        <w:bookmarkEnd w:id="971"/>
        <w:r w:rsidDel="00A9574E">
          <w:delText xml:space="preserve"> </w:delText>
        </w:r>
      </w:del>
    </w:p>
    <w:p w:rsidR="00CB2321" w:rsidDel="00A9574E" w:rsidRDefault="00CB2321" w:rsidP="00E979A2">
      <w:pPr>
        <w:jc w:val="both"/>
        <w:rPr>
          <w:del w:id="973" w:author="ivan del pino" w:date="2023-03-14T18:58:00Z"/>
        </w:rPr>
      </w:pPr>
      <w:del w:id="974" w:author="ivan del pino" w:date="2023-03-14T18:58:00Z">
        <w:r w:rsidDel="00A9574E">
          <w:delText>Para finalizar la partida, el profesor en su menú debe pulsar el botón de reiniciar, y confirmar el mensaje de advertencia que se muestra</w:delText>
        </w:r>
        <w:r w:rsidR="00FA3137" w:rsidDel="00A9574E">
          <w:delText xml:space="preserve"> en la ilustración 56</w:delText>
        </w:r>
        <w:r w:rsidDel="00A9574E">
          <w:delText>. De esta manera se consigue que todos los datos guardados en la partida que indican el progreso de esta, se reinician al estado base de la partida.</w:delText>
        </w:r>
      </w:del>
    </w:p>
    <w:p w:rsidR="00CB2321" w:rsidDel="00A9574E" w:rsidRDefault="00276D20" w:rsidP="00CB2321">
      <w:pPr>
        <w:keepNext/>
        <w:jc w:val="center"/>
        <w:rPr>
          <w:del w:id="975" w:author="ivan del pino" w:date="2023-03-14T18:58:00Z"/>
        </w:rPr>
      </w:pPr>
      <w:del w:id="976" w:author="ivan del pino" w:date="2023-03-14T18:58:00Z">
        <w:r>
          <w:rPr>
            <w:noProof/>
            <w:lang w:eastAsia="es-ES"/>
          </w:rPr>
          <w:drawing>
            <wp:inline distT="0" distB="0" distL="0" distR="0">
              <wp:extent cx="2933954" cy="1325995"/>
              <wp:effectExtent l="19050" t="0" r="0" b="0"/>
              <wp:docPr id="55" name="54 Imagen" descr="mensaje adver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aje advertencia.png"/>
                      <pic:cNvPicPr/>
                    </pic:nvPicPr>
                    <pic:blipFill>
                      <a:blip r:embed="rId72" cstate="print"/>
                      <a:stretch>
                        <a:fillRect/>
                      </a:stretch>
                    </pic:blipFill>
                    <pic:spPr>
                      <a:xfrm>
                        <a:off x="0" y="0"/>
                        <a:ext cx="2933954" cy="1325995"/>
                      </a:xfrm>
                      <a:prstGeom prst="rect">
                        <a:avLst/>
                      </a:prstGeom>
                    </pic:spPr>
                  </pic:pic>
                </a:graphicData>
              </a:graphic>
            </wp:inline>
          </w:drawing>
        </w:r>
      </w:del>
    </w:p>
    <w:p w:rsidR="00BA2769" w:rsidRPr="00CB2321" w:rsidDel="00A9574E" w:rsidRDefault="00CB2321" w:rsidP="00CB2321">
      <w:pPr>
        <w:pStyle w:val="Epgrafe"/>
        <w:jc w:val="center"/>
        <w:rPr>
          <w:del w:id="977" w:author="ivan del pino" w:date="2023-03-14T18:58:00Z"/>
          <w:color w:val="auto"/>
        </w:rPr>
      </w:pPr>
      <w:bookmarkStart w:id="978" w:name="_Toc125576692"/>
      <w:del w:id="979" w:author="ivan del pino" w:date="2023-03-14T18:58:00Z">
        <w:r w:rsidRPr="00CB2321" w:rsidDel="00A9574E">
          <w:rPr>
            <w:color w:val="auto"/>
          </w:rPr>
          <w:delText xml:space="preserve">Ilustración </w:delText>
        </w:r>
        <w:r w:rsidR="00D74588" w:rsidRPr="00CB2321" w:rsidDel="00A9574E">
          <w:fldChar w:fldCharType="begin"/>
        </w:r>
        <w:r w:rsidRPr="00CB2321" w:rsidDel="00A9574E">
          <w:rPr>
            <w:color w:val="auto"/>
          </w:rPr>
          <w:delInstrText xml:space="preserve"> SEQ Ilustración \* ARABIC </w:delInstrText>
        </w:r>
        <w:r w:rsidR="00D74588" w:rsidRPr="00CB2321" w:rsidDel="00A9574E">
          <w:fldChar w:fldCharType="separate"/>
        </w:r>
      </w:del>
      <w:del w:id="980" w:author="ivan del pino" w:date="2023-03-13T19:33:00Z">
        <w:r w:rsidR="00E118C8" w:rsidDel="009524BC">
          <w:rPr>
            <w:noProof/>
            <w:color w:val="auto"/>
          </w:rPr>
          <w:delText>56</w:delText>
        </w:r>
      </w:del>
      <w:del w:id="981" w:author="ivan del pino" w:date="2023-03-14T18:58:00Z">
        <w:r w:rsidR="00D74588" w:rsidRPr="00CB2321" w:rsidDel="00A9574E">
          <w:fldChar w:fldCharType="end"/>
        </w:r>
        <w:r w:rsidRPr="00CB2321" w:rsidDel="00A9574E">
          <w:rPr>
            <w:color w:val="auto"/>
          </w:rPr>
          <w:delText xml:space="preserve"> : Mensaje de advertencia reinicio de partida</w:delText>
        </w:r>
        <w:bookmarkEnd w:id="978"/>
      </w:del>
    </w:p>
    <w:p w:rsidR="00BA2769" w:rsidDel="00A9574E" w:rsidRDefault="00BA2769" w:rsidP="00E979A2">
      <w:pPr>
        <w:jc w:val="both"/>
        <w:rPr>
          <w:del w:id="982" w:author="ivan del pino" w:date="2023-03-14T18:58:00Z"/>
        </w:rPr>
      </w:pPr>
    </w:p>
    <w:p w:rsidR="00BA2769" w:rsidRDefault="00BA2769">
      <w:pPr>
        <w:spacing w:after="200"/>
      </w:pPr>
      <w:del w:id="983" w:author="ivan del pino" w:date="2023-03-14T18:58:00Z">
        <w:r w:rsidDel="00A9574E">
          <w:br w:type="page"/>
        </w:r>
      </w:del>
      <w:ins w:id="984" w:author="Maximiliano Paredes Velasco" w:date="2023-02-23T20:49:00Z">
        <w:r w:rsidR="00AE5C86">
          <w:lastRenderedPageBreak/>
          <w:t>+toda esta sección 3.4 no tiene ningún interés, solo pones pantallas simples que no tiene nada de relevancia. Fusionar con la parte de diseño de interfaces</w:t>
        </w:r>
      </w:ins>
    </w:p>
    <w:p w:rsidR="00B04883" w:rsidRDefault="00B04883" w:rsidP="00F24135">
      <w:pPr>
        <w:pStyle w:val="Ttulo1"/>
        <w:rPr>
          <w:ins w:id="985" w:author="Maximiliano Paredes Velasco" w:date="2023-02-23T20:58:00Z"/>
        </w:rPr>
      </w:pPr>
      <w:bookmarkStart w:id="986" w:name="_Toc125576631"/>
      <w:ins w:id="987" w:author="Maximiliano Paredes Velasco" w:date="2023-02-23T20:57:00Z">
        <w:r>
          <w:t>Por otro lado, la descripción del juego está muy lioso. No se entiende para qué sirve cada cosa, qué dinámica tiene, etc. mejor po</w:t>
        </w:r>
      </w:ins>
      <w:ins w:id="988" w:author="Maximiliano Paredes Velasco" w:date="2023-02-23T20:58:00Z">
        <w:r>
          <w:t>ner una sección donde se explica el juegos, el objetivo, reglas del juego, dinámica, el guíon del juego, etc. igual una tabla con los iconos principales viene bien.</w:t>
        </w:r>
      </w:ins>
    </w:p>
    <w:p w:rsidR="00B04883" w:rsidRDefault="00B04883" w:rsidP="00B04883">
      <w:pPr>
        <w:rPr>
          <w:ins w:id="989" w:author="Maximiliano Paredes Velasco" w:date="2023-02-23T20:59:00Z"/>
        </w:rPr>
      </w:pPr>
    </w:p>
    <w:p w:rsidR="00B04883" w:rsidRDefault="00B04883" w:rsidP="00B04883">
      <w:pPr>
        <w:rPr>
          <w:ins w:id="990" w:author="Maximiliano Paredes Velasco" w:date="2023-02-23T21:00:00Z"/>
        </w:rPr>
      </w:pPr>
      <w:ins w:id="991" w:author="Maximiliano Paredes Velasco" w:date="2023-02-23T20:59:00Z">
        <w:r>
          <w:t>También se echa en falta que por lo que cuentas y las capturas de imágenes no parece que sea nada educativo. Debes poner algunas capturas que se vena preguntas de contenidos de la asignatura. Y también darle un po</w:t>
        </w:r>
      </w:ins>
      <w:ins w:id="992" w:author="Maximiliano Paredes Velasco" w:date="2023-02-23T21:00:00Z">
        <w:r>
          <w:t>co más de visibilidad a la parte del profesor , viéndose crear una pregunta con texto real, etc.</w:t>
        </w:r>
      </w:ins>
    </w:p>
    <w:p w:rsidR="00B04883" w:rsidRDefault="00B04883" w:rsidP="00B04883">
      <w:pPr>
        <w:rPr>
          <w:ins w:id="993" w:author="Maximiliano Paredes Velasco" w:date="2023-02-23T21:00:00Z"/>
        </w:rPr>
      </w:pPr>
    </w:p>
    <w:p w:rsidR="00276D20" w:rsidRDefault="00B04883">
      <w:pPr>
        <w:rPr>
          <w:ins w:id="994" w:author="Maximiliano Paredes Velasco" w:date="2023-02-23T20:57:00Z"/>
        </w:rPr>
        <w:pPrChange w:id="995" w:author="Maximiliano Paredes Velasco" w:date="2023-02-23T20:58:00Z">
          <w:pPr>
            <w:pStyle w:val="Ttulo1"/>
          </w:pPr>
        </w:pPrChange>
      </w:pPr>
      <w:ins w:id="996" w:author="Maximiliano Paredes Velasco" w:date="2023-02-23T21:00:00Z">
        <w:r>
          <w:t>Hay que añadir un anexo de manual de usuario. Otro de manual de instalación</w:t>
        </w:r>
      </w:ins>
      <w:ins w:id="997" w:author="Maximiliano Paredes Velasco" w:date="2023-02-23T21:01:00Z">
        <w:r>
          <w:t xml:space="preserve"> y que inclusya</w:t>
        </w:r>
      </w:ins>
      <w:ins w:id="998" w:author="Maximiliano Paredes Velasco" w:date="2023-02-23T21:00:00Z">
        <w:r>
          <w:t xml:space="preserve"> los datos de usuario y acceso a firebase y al no</w:t>
        </w:r>
      </w:ins>
      <w:ins w:id="999" w:author="Maximiliano Paredes Velasco" w:date="2023-02-23T21:01:00Z">
        <w:r>
          <w:t>tice y las indicaciones necesarias para su mantenimiento posterior</w:t>
        </w:r>
      </w:ins>
    </w:p>
    <w:p w:rsidR="00B04883" w:rsidRDefault="00B04883" w:rsidP="00F24135">
      <w:pPr>
        <w:pStyle w:val="Ttulo1"/>
        <w:rPr>
          <w:ins w:id="1000" w:author="Maximiliano Paredes Velasco" w:date="2023-02-23T20:57:00Z"/>
        </w:rPr>
      </w:pPr>
    </w:p>
    <w:p w:rsidR="00866E3C" w:rsidRDefault="00866E3C" w:rsidP="00F24135">
      <w:pPr>
        <w:pStyle w:val="Ttulo1"/>
      </w:pPr>
      <w:r>
        <w:t xml:space="preserve">Capítulo </w:t>
      </w:r>
      <w:r w:rsidR="0068022D">
        <w:t>5</w:t>
      </w:r>
      <w:r w:rsidR="007043D3">
        <w:t xml:space="preserve">: </w:t>
      </w:r>
      <w:r>
        <w:t>Pruebas</w:t>
      </w:r>
      <w:bookmarkEnd w:id="986"/>
    </w:p>
    <w:p w:rsidR="00F24135" w:rsidRPr="00F24135" w:rsidRDefault="00F24135" w:rsidP="00F24135"/>
    <w:p w:rsidR="0071207A" w:rsidRDefault="00866E3C" w:rsidP="00866E3C">
      <w:pPr>
        <w:jc w:val="both"/>
      </w:pPr>
      <w:r>
        <w:t xml:space="preserve">Para realizar las pruebas de caja blanca y caja negra, </w:t>
      </w:r>
      <w:r w:rsidR="00F05427">
        <w:t>se ha</w:t>
      </w:r>
      <w:r>
        <w:t xml:space="preserve"> decido realizar una partida de prueba con tres jugadores por equipo, de esta manera se comprueba la falta de errores en el juego y que la aplicación cumpla </w:t>
      </w:r>
      <w:r w:rsidR="003816CA">
        <w:t>con todas las funciones que se plantearon.</w:t>
      </w:r>
    </w:p>
    <w:p w:rsidR="0089559F" w:rsidRDefault="0068022D" w:rsidP="0071207A">
      <w:pPr>
        <w:pStyle w:val="Ttulo2"/>
      </w:pPr>
      <w:bookmarkStart w:id="1001" w:name="_Toc125576632"/>
      <w:r>
        <w:t>5</w:t>
      </w:r>
      <w:r w:rsidR="0089559F">
        <w:t>.1 Pruebas de caja blanca</w:t>
      </w:r>
      <w:bookmarkEnd w:id="1001"/>
    </w:p>
    <w:p w:rsidR="0089559F" w:rsidRDefault="0089559F" w:rsidP="0089559F">
      <w:pPr>
        <w:jc w:val="both"/>
      </w:pPr>
      <w:r>
        <w:t>En esta prueba</w:t>
      </w:r>
      <w:r w:rsidR="00F05427">
        <w:t>,</w:t>
      </w:r>
      <w:r>
        <w:t xml:space="preserve"> </w:t>
      </w:r>
      <w:r w:rsidR="00F05427">
        <w:t xml:space="preserve">la idea era centrar la </w:t>
      </w:r>
      <w:r w:rsidR="00AE5C86">
        <w:t>a</w:t>
      </w:r>
      <w:r w:rsidR="00F05427">
        <w:t>tención</w:t>
      </w:r>
      <w:r>
        <w:t xml:space="preserve"> en las funciones encargadas del uso de objetos, personajes especiales y la suma o resta de puntos.</w:t>
      </w:r>
    </w:p>
    <w:p w:rsidR="0089559F" w:rsidRDefault="0089559F" w:rsidP="0089559F">
      <w:pPr>
        <w:jc w:val="both"/>
      </w:pPr>
      <w:r>
        <w:t xml:space="preserve">La primera parte </w:t>
      </w:r>
      <w:r w:rsidR="00F05427">
        <w:t>en poner</w:t>
      </w:r>
      <w:r>
        <w:t xml:space="preserve"> a prueba ha sido la suma y resta de puntos, tanto con respuestas individuales como con grupales. Para ello solo </w:t>
      </w:r>
      <w:r w:rsidR="00F05427">
        <w:t>se ha</w:t>
      </w:r>
      <w:r>
        <w:t xml:space="preserve"> tenido que forzar a </w:t>
      </w:r>
      <w:r>
        <w:lastRenderedPageBreak/>
        <w:t>responder los dos tipos de preguntas dos veces, y que el profesor eligiera una vez que estaba respondida bien y a siguiente mal, para a continuación, ir a la base de datos y comprobar en los estudiantes correspondientes, que los puntos habían cambiado correctamente.</w:t>
      </w:r>
    </w:p>
    <w:p w:rsidR="0089559F" w:rsidRDefault="0089559F" w:rsidP="0089559F">
      <w:pPr>
        <w:jc w:val="both"/>
      </w:pPr>
      <w:r>
        <w:t xml:space="preserve">Para el correcto uso de objetos, fue necesario ir modificando la base de datos manualmente, ya que los objetos no se saben cuál es hasta que </w:t>
      </w:r>
      <w:r w:rsidR="00F05427">
        <w:t>se consiguen</w:t>
      </w:r>
      <w:r>
        <w:t xml:space="preserve">. De esta manera, forzaba a un estudiante a usar el objeto que </w:t>
      </w:r>
      <w:r w:rsidR="00F05427">
        <w:t>se</w:t>
      </w:r>
      <w:r>
        <w:t xml:space="preserve"> deseaba poner a prueba, y realizar todas las comprobaciones que fueron necesarias hasta el correcto uso de estos por parte de la aplicación.</w:t>
      </w:r>
    </w:p>
    <w:p w:rsidR="0089559F" w:rsidRDefault="0089559F" w:rsidP="0089559F">
      <w:pPr>
        <w:jc w:val="both"/>
        <w:rPr>
          <w:ins w:id="1002" w:author="ivan del pino" w:date="2023-03-18T16:05:00Z"/>
        </w:rPr>
      </w:pPr>
      <w:r>
        <w:t>Por último, para los personajes especiales se uso el mismo método que con los objetos, con la diferencia de la necesidad de comprobar también que al usar el personaje, este rotase a otro alumno que no tuviese personaje especial.</w:t>
      </w:r>
    </w:p>
    <w:tbl>
      <w:tblPr>
        <w:tblStyle w:val="Tablaconcuadrcula"/>
        <w:tblW w:w="0" w:type="auto"/>
        <w:tblLook w:val="04A0"/>
        <w:tblPrChange w:id="1003" w:author="ivan del pino" w:date="2023-03-18T16:25:00Z">
          <w:tblPr>
            <w:tblStyle w:val="Tablaconcuadrcula"/>
            <w:tblW w:w="0" w:type="auto"/>
            <w:tblLook w:val="04A0"/>
          </w:tblPr>
        </w:tblPrChange>
      </w:tblPr>
      <w:tblGrid>
        <w:gridCol w:w="3085"/>
        <w:gridCol w:w="5559"/>
        <w:tblGridChange w:id="1004">
          <w:tblGrid>
            <w:gridCol w:w="4322"/>
            <w:gridCol w:w="4322"/>
          </w:tblGrid>
        </w:tblGridChange>
      </w:tblGrid>
      <w:tr w:rsidR="00F04297" w:rsidTr="00873C8A">
        <w:trPr>
          <w:ins w:id="1005" w:author="ivan del pino" w:date="2023-03-18T16:08:00Z"/>
        </w:trPr>
        <w:tc>
          <w:tcPr>
            <w:tcW w:w="3085" w:type="dxa"/>
            <w:tcPrChange w:id="1006" w:author="ivan del pino" w:date="2023-03-18T16:25:00Z">
              <w:tcPr>
                <w:tcW w:w="4322" w:type="dxa"/>
              </w:tcPr>
            </w:tcPrChange>
          </w:tcPr>
          <w:p w:rsidR="00F04297" w:rsidRDefault="00F04297" w:rsidP="00F04297">
            <w:pPr>
              <w:jc w:val="both"/>
              <w:rPr>
                <w:ins w:id="1007" w:author="ivan del pino" w:date="2023-03-18T16:08:00Z"/>
              </w:rPr>
            </w:pPr>
            <w:ins w:id="1008" w:author="ivan del pino" w:date="2023-03-18T16:08:00Z">
              <w:r>
                <w:t>Prueba de respuesta correcta individual</w:t>
              </w:r>
            </w:ins>
          </w:p>
        </w:tc>
        <w:tc>
          <w:tcPr>
            <w:tcW w:w="5559" w:type="dxa"/>
            <w:tcPrChange w:id="1009" w:author="ivan del pino" w:date="2023-03-18T16:25:00Z">
              <w:tcPr>
                <w:tcW w:w="4322" w:type="dxa"/>
              </w:tcPr>
            </w:tcPrChange>
          </w:tcPr>
          <w:p w:rsidR="00F04297" w:rsidRDefault="00F04297" w:rsidP="00F04297">
            <w:pPr>
              <w:jc w:val="both"/>
              <w:rPr>
                <w:ins w:id="1010" w:author="ivan del pino" w:date="2023-03-18T16:08:00Z"/>
              </w:rPr>
            </w:pPr>
            <w:ins w:id="1011" w:author="ivan del pino" w:date="2023-03-18T16:08:00Z">
              <w:r>
                <w:t>Se comprueba</w:t>
              </w:r>
            </w:ins>
            <w:ins w:id="1012" w:author="ivan del pino" w:date="2023-03-18T16:09:00Z">
              <w:r>
                <w:t xml:space="preserve"> que al contestar correctamente a una pregunta</w:t>
              </w:r>
            </w:ins>
            <w:ins w:id="1013" w:author="ivan del pino" w:date="2023-03-18T16:11:00Z">
              <w:r>
                <w:t xml:space="preserve"> individual</w:t>
              </w:r>
            </w:ins>
            <w:ins w:id="1014" w:author="ivan del pino" w:date="2023-03-18T16:09:00Z">
              <w:r>
                <w:t>, el estudiante aumenta 100 puntos su puntuación.</w:t>
              </w:r>
            </w:ins>
            <w:ins w:id="1015" w:author="ivan del pino" w:date="2023-03-18T16:12:00Z">
              <w:r>
                <w:t xml:space="preserve"> El resultado es el correcto.</w:t>
              </w:r>
            </w:ins>
          </w:p>
        </w:tc>
      </w:tr>
      <w:tr w:rsidR="00F04297" w:rsidTr="00873C8A">
        <w:trPr>
          <w:ins w:id="1016" w:author="ivan del pino" w:date="2023-03-18T16:09:00Z"/>
        </w:trPr>
        <w:tc>
          <w:tcPr>
            <w:tcW w:w="3085" w:type="dxa"/>
            <w:tcPrChange w:id="1017" w:author="ivan del pino" w:date="2023-03-18T16:25:00Z">
              <w:tcPr>
                <w:tcW w:w="4322" w:type="dxa"/>
              </w:tcPr>
            </w:tcPrChange>
          </w:tcPr>
          <w:p w:rsidR="00F04297" w:rsidRDefault="00F04297" w:rsidP="0089559F">
            <w:pPr>
              <w:jc w:val="both"/>
              <w:rPr>
                <w:ins w:id="1018" w:author="ivan del pino" w:date="2023-03-18T16:09:00Z"/>
              </w:rPr>
            </w:pPr>
            <w:ins w:id="1019" w:author="ivan del pino" w:date="2023-03-18T16:09:00Z">
              <w:r>
                <w:t xml:space="preserve">Prueba de respuesta </w:t>
              </w:r>
            </w:ins>
            <w:ins w:id="1020" w:author="ivan del pino" w:date="2023-03-18T16:10:00Z">
              <w:r>
                <w:t>in</w:t>
              </w:r>
            </w:ins>
            <w:ins w:id="1021" w:author="ivan del pino" w:date="2023-03-18T16:09:00Z">
              <w:r>
                <w:t>correcta individual</w:t>
              </w:r>
            </w:ins>
          </w:p>
        </w:tc>
        <w:tc>
          <w:tcPr>
            <w:tcW w:w="5559" w:type="dxa"/>
            <w:tcPrChange w:id="1022" w:author="ivan del pino" w:date="2023-03-18T16:25:00Z">
              <w:tcPr>
                <w:tcW w:w="4322" w:type="dxa"/>
              </w:tcPr>
            </w:tcPrChange>
          </w:tcPr>
          <w:p w:rsidR="00F04297" w:rsidRDefault="00F04297" w:rsidP="00F04297">
            <w:pPr>
              <w:jc w:val="both"/>
              <w:rPr>
                <w:ins w:id="1023" w:author="ivan del pino" w:date="2023-03-18T16:09:00Z"/>
              </w:rPr>
            </w:pPr>
            <w:ins w:id="1024" w:author="ivan del pino" w:date="2023-03-18T16:10:00Z">
              <w:r>
                <w:t>Se comprueba que al contestar incorrectamente a una pregunta</w:t>
              </w:r>
            </w:ins>
            <w:ins w:id="1025" w:author="ivan del pino" w:date="2023-03-18T16:11:00Z">
              <w:r>
                <w:t xml:space="preserve"> individual</w:t>
              </w:r>
            </w:ins>
            <w:ins w:id="1026" w:author="ivan del pino" w:date="2023-03-18T16:10:00Z">
              <w:r>
                <w:t>, el estudiante disminuye 100 puntos su puntuación.</w:t>
              </w:r>
            </w:ins>
            <w:ins w:id="1027" w:author="ivan del pino" w:date="2023-03-18T16:12:00Z">
              <w:r>
                <w:t xml:space="preserve"> El resultado es el correcto.</w:t>
              </w:r>
            </w:ins>
          </w:p>
        </w:tc>
      </w:tr>
      <w:tr w:rsidR="00F04297" w:rsidTr="00873C8A">
        <w:trPr>
          <w:ins w:id="1028" w:author="ivan del pino" w:date="2023-03-18T16:10:00Z"/>
        </w:trPr>
        <w:tc>
          <w:tcPr>
            <w:tcW w:w="3085" w:type="dxa"/>
            <w:tcPrChange w:id="1029" w:author="ivan del pino" w:date="2023-03-18T16:25:00Z">
              <w:tcPr>
                <w:tcW w:w="4322" w:type="dxa"/>
              </w:tcPr>
            </w:tcPrChange>
          </w:tcPr>
          <w:p w:rsidR="00F04297" w:rsidRDefault="00F04297" w:rsidP="00F04297">
            <w:pPr>
              <w:jc w:val="both"/>
              <w:rPr>
                <w:ins w:id="1030" w:author="ivan del pino" w:date="2023-03-18T16:10:00Z"/>
              </w:rPr>
            </w:pPr>
            <w:ins w:id="1031" w:author="ivan del pino" w:date="2023-03-18T16:10:00Z">
              <w:r>
                <w:t>Prueba de respuesta correcta de zona</w:t>
              </w:r>
            </w:ins>
          </w:p>
        </w:tc>
        <w:tc>
          <w:tcPr>
            <w:tcW w:w="5559" w:type="dxa"/>
            <w:tcPrChange w:id="1032" w:author="ivan del pino" w:date="2023-03-18T16:25:00Z">
              <w:tcPr>
                <w:tcW w:w="4322" w:type="dxa"/>
              </w:tcPr>
            </w:tcPrChange>
          </w:tcPr>
          <w:p w:rsidR="00F04297" w:rsidRDefault="00F04297" w:rsidP="00F04297">
            <w:pPr>
              <w:jc w:val="both"/>
              <w:rPr>
                <w:ins w:id="1033" w:author="ivan del pino" w:date="2023-03-18T16:10:00Z"/>
              </w:rPr>
            </w:pPr>
            <w:ins w:id="1034" w:author="ivan del pino" w:date="2023-03-18T16:11:00Z">
              <w:r>
                <w:t>Se comprueba que al contestar correctamente a una pregunta de zona, se reparten 200 puntos entre todos los jugadores del equipo, repartidos correctamente.</w:t>
              </w:r>
            </w:ins>
            <w:ins w:id="1035" w:author="ivan del pino" w:date="2023-03-18T16:12:00Z">
              <w:r>
                <w:t xml:space="preserve"> El resultado es el correcto.</w:t>
              </w:r>
            </w:ins>
          </w:p>
        </w:tc>
      </w:tr>
      <w:tr w:rsidR="00F04297" w:rsidTr="00873C8A">
        <w:trPr>
          <w:ins w:id="1036" w:author="ivan del pino" w:date="2023-03-18T16:10:00Z"/>
        </w:trPr>
        <w:tc>
          <w:tcPr>
            <w:tcW w:w="3085" w:type="dxa"/>
            <w:tcPrChange w:id="1037" w:author="ivan del pino" w:date="2023-03-18T16:25:00Z">
              <w:tcPr>
                <w:tcW w:w="4322" w:type="dxa"/>
              </w:tcPr>
            </w:tcPrChange>
          </w:tcPr>
          <w:p w:rsidR="00F04297" w:rsidRDefault="00F04297" w:rsidP="0089559F">
            <w:pPr>
              <w:jc w:val="both"/>
              <w:rPr>
                <w:ins w:id="1038" w:author="ivan del pino" w:date="2023-03-18T16:10:00Z"/>
              </w:rPr>
            </w:pPr>
            <w:ins w:id="1039" w:author="ivan del pino" w:date="2023-03-18T16:12:00Z">
              <w:r>
                <w:t>Prueba de respuesta incorrecta de zona</w:t>
              </w:r>
            </w:ins>
          </w:p>
        </w:tc>
        <w:tc>
          <w:tcPr>
            <w:tcW w:w="5559" w:type="dxa"/>
            <w:tcPrChange w:id="1040" w:author="ivan del pino" w:date="2023-03-18T16:25:00Z">
              <w:tcPr>
                <w:tcW w:w="4322" w:type="dxa"/>
              </w:tcPr>
            </w:tcPrChange>
          </w:tcPr>
          <w:p w:rsidR="00F04297" w:rsidRDefault="00F04297" w:rsidP="00F04297">
            <w:pPr>
              <w:jc w:val="both"/>
              <w:rPr>
                <w:ins w:id="1041" w:author="ivan del pino" w:date="2023-03-18T16:10:00Z"/>
              </w:rPr>
            </w:pPr>
            <w:ins w:id="1042" w:author="ivan del pino" w:date="2023-03-18T16:12:00Z">
              <w:r>
                <w:t>Se comprueba que al contestar incorrectamente a una pregunta de zona, se resten 200 puntos entre todos los jugadores del equipo. El resultado es el correcto.</w:t>
              </w:r>
            </w:ins>
          </w:p>
        </w:tc>
      </w:tr>
      <w:tr w:rsidR="00F04297" w:rsidTr="00873C8A">
        <w:trPr>
          <w:ins w:id="1043" w:author="ivan del pino" w:date="2023-03-18T16:14:00Z"/>
        </w:trPr>
        <w:tc>
          <w:tcPr>
            <w:tcW w:w="3085" w:type="dxa"/>
            <w:tcPrChange w:id="1044" w:author="ivan del pino" w:date="2023-03-18T16:25:00Z">
              <w:tcPr>
                <w:tcW w:w="4322" w:type="dxa"/>
              </w:tcPr>
            </w:tcPrChange>
          </w:tcPr>
          <w:p w:rsidR="00F04297" w:rsidRDefault="00F04297" w:rsidP="0089559F">
            <w:pPr>
              <w:jc w:val="both"/>
              <w:rPr>
                <w:ins w:id="1045" w:author="ivan del pino" w:date="2023-03-18T16:14:00Z"/>
              </w:rPr>
            </w:pPr>
            <w:ins w:id="1046" w:author="ivan del pino" w:date="2023-03-18T16:14:00Z">
              <w:r>
                <w:t>Prueba del correcto funcionamiento de los objetos</w:t>
              </w:r>
            </w:ins>
          </w:p>
        </w:tc>
        <w:tc>
          <w:tcPr>
            <w:tcW w:w="5559" w:type="dxa"/>
            <w:tcPrChange w:id="1047" w:author="ivan del pino" w:date="2023-03-18T16:25:00Z">
              <w:tcPr>
                <w:tcW w:w="4322" w:type="dxa"/>
              </w:tcPr>
            </w:tcPrChange>
          </w:tcPr>
          <w:p w:rsidR="00F04297" w:rsidRDefault="00F04297" w:rsidP="00F04297">
            <w:pPr>
              <w:jc w:val="both"/>
              <w:rPr>
                <w:ins w:id="1048" w:author="ivan del pino" w:date="2023-03-18T16:14:00Z"/>
              </w:rPr>
            </w:pPr>
            <w:ins w:id="1049" w:author="ivan del pino" w:date="2023-03-18T16:14:00Z">
              <w:r>
                <w:t xml:space="preserve">Se comprueba el correcto el uso de todos los objetos del juego, </w:t>
              </w:r>
              <w:r w:rsidR="00634E37">
                <w:t>o</w:t>
              </w:r>
            </w:ins>
            <w:ins w:id="1050" w:author="ivan del pino" w:date="2023-03-18T16:15:00Z">
              <w:r w:rsidR="00634E37">
                <w:t>bservando como resultado que estos realizan su función correctamente. Además, también se analiza que estos no utilicen sus ventajas en caso de que no haya acierto. El resultado es el correcto.</w:t>
              </w:r>
            </w:ins>
          </w:p>
        </w:tc>
      </w:tr>
      <w:tr w:rsidR="00F04297" w:rsidTr="00873C8A">
        <w:trPr>
          <w:ins w:id="1051" w:author="ivan del pino" w:date="2023-03-18T16:14:00Z"/>
        </w:trPr>
        <w:tc>
          <w:tcPr>
            <w:tcW w:w="3085" w:type="dxa"/>
            <w:tcPrChange w:id="1052" w:author="ivan del pino" w:date="2023-03-18T16:25:00Z">
              <w:tcPr>
                <w:tcW w:w="4322" w:type="dxa"/>
              </w:tcPr>
            </w:tcPrChange>
          </w:tcPr>
          <w:p w:rsidR="00F04297" w:rsidRDefault="00634E37" w:rsidP="0089559F">
            <w:pPr>
              <w:jc w:val="both"/>
              <w:rPr>
                <w:ins w:id="1053" w:author="ivan del pino" w:date="2023-03-18T16:14:00Z"/>
              </w:rPr>
            </w:pPr>
            <w:ins w:id="1054" w:author="ivan del pino" w:date="2023-03-18T16:15:00Z">
              <w:r>
                <w:t>Prueba del correcto funcionamiento de</w:t>
              </w:r>
            </w:ins>
            <w:ins w:id="1055" w:author="ivan del pino" w:date="2023-03-18T16:16:00Z">
              <w:r>
                <w:t xml:space="preserve"> los personajes especiales</w:t>
              </w:r>
            </w:ins>
          </w:p>
        </w:tc>
        <w:tc>
          <w:tcPr>
            <w:tcW w:w="5559" w:type="dxa"/>
            <w:tcPrChange w:id="1056" w:author="ivan del pino" w:date="2023-03-18T16:25:00Z">
              <w:tcPr>
                <w:tcW w:w="4322" w:type="dxa"/>
              </w:tcPr>
            </w:tcPrChange>
          </w:tcPr>
          <w:p w:rsidR="00634E37" w:rsidRDefault="00634E37" w:rsidP="00F04297">
            <w:pPr>
              <w:jc w:val="both"/>
              <w:rPr>
                <w:ins w:id="1057" w:author="ivan del pino" w:date="2023-03-18T16:14:00Z"/>
              </w:rPr>
            </w:pPr>
            <w:ins w:id="1058" w:author="ivan del pino" w:date="2023-03-18T16:16:00Z">
              <w:r>
                <w:t>Se comprueba que los personajes especiales utilicen correctamente sus ventajas, además de la rotación entre los diferentes estudiantes. El resultado es el correcto.</w:t>
              </w:r>
            </w:ins>
          </w:p>
        </w:tc>
      </w:tr>
    </w:tbl>
    <w:p w:rsidR="00F04297" w:rsidRDefault="00F04297" w:rsidP="0089559F">
      <w:pPr>
        <w:jc w:val="both"/>
      </w:pPr>
    </w:p>
    <w:p w:rsidR="0089559F" w:rsidRDefault="0068022D" w:rsidP="0089559F">
      <w:pPr>
        <w:pStyle w:val="Ttulo2"/>
      </w:pPr>
      <w:bookmarkStart w:id="1059" w:name="_Toc125576633"/>
      <w:r>
        <w:t>5</w:t>
      </w:r>
      <w:r w:rsidR="0089559F">
        <w:t>.2 Pruebas de caja negra</w:t>
      </w:r>
      <w:bookmarkEnd w:id="1059"/>
    </w:p>
    <w:p w:rsidR="0071207A" w:rsidRDefault="00464A9F" w:rsidP="00464A9F">
      <w:pPr>
        <w:jc w:val="both"/>
      </w:pPr>
      <w:r>
        <w:t xml:space="preserve">En esta etapa, el objetivo principal ha sido que los estudiantes pudiesen desplazar correctamente la ficha por el tablero y que fuesen rotando el estudiante al que le </w:t>
      </w:r>
      <w:r w:rsidR="00634E37">
        <w:lastRenderedPageBreak/>
        <w:t xml:space="preserve">pertenecía </w:t>
      </w:r>
      <w:r>
        <w:t>el turno en su equipo de forma correcta. También se han realizado otra serie de pruebas que serán descritas más tarde.</w:t>
      </w:r>
    </w:p>
    <w:p w:rsidR="00464A9F" w:rsidRDefault="00464A9F" w:rsidP="00464A9F">
      <w:pPr>
        <w:jc w:val="both"/>
      </w:pPr>
      <w:r>
        <w:t xml:space="preserve">Para ello, se han utilizado los mismos estudiantes de prueba que se crearon para la prueba anterior, tirando </w:t>
      </w:r>
      <w:r w:rsidR="00634E37">
        <w:t xml:space="preserve">el </w:t>
      </w:r>
      <w:r>
        <w:t xml:space="preserve">dado en el momento que tocaba a cada estudiante. Se comprobaba que el mensaje que </w:t>
      </w:r>
      <w:r w:rsidR="00634E37">
        <w:t xml:space="preserve">se mostraba </w:t>
      </w:r>
      <w:r>
        <w:t xml:space="preserve">por pantalla correspondiese al estudiante al que pertenecía, y que fuesen rotando correctamente en la base de datos. </w:t>
      </w:r>
    </w:p>
    <w:p w:rsidR="000C6A71" w:rsidRDefault="000C6A71" w:rsidP="00464A9F">
      <w:pPr>
        <w:jc w:val="both"/>
      </w:pPr>
      <w:r>
        <w:t>Por otro lado, se comprobó que al crear usuarios nuevos o iniciar sesión, en caso de que no fuera posible bien porque, en el caso de un nuevo usuario, los datos ya estuvieran en uso, o bien, en el caso del inicio de sesión, los datos no coincidieran con ningún usuario creado, y que cuando ocurriese algo de esto, saltase el error correspondiente por pantalla.</w:t>
      </w:r>
    </w:p>
    <w:p w:rsidR="000C6A71" w:rsidRDefault="000C6A71" w:rsidP="00464A9F">
      <w:pPr>
        <w:jc w:val="both"/>
        <w:rPr>
          <w:ins w:id="1060" w:author="ivan del pino" w:date="2023-03-18T16:19:00Z"/>
        </w:rPr>
      </w:pPr>
      <w:r>
        <w:t>Por último, se comprobó que el botón de reinicio funcionase correctamente, reiniciando todos los datos en la base de datos.</w:t>
      </w:r>
    </w:p>
    <w:tbl>
      <w:tblPr>
        <w:tblStyle w:val="Tablaconcuadrcula"/>
        <w:tblW w:w="0" w:type="auto"/>
        <w:tblLook w:val="04A0"/>
        <w:tblPrChange w:id="1061" w:author="ivan del pino" w:date="2023-03-18T16:25:00Z">
          <w:tblPr>
            <w:tblStyle w:val="Tablaconcuadrcula"/>
            <w:tblW w:w="0" w:type="auto"/>
            <w:tblLook w:val="04A0"/>
          </w:tblPr>
        </w:tblPrChange>
      </w:tblPr>
      <w:tblGrid>
        <w:gridCol w:w="3227"/>
        <w:gridCol w:w="5417"/>
        <w:tblGridChange w:id="1062">
          <w:tblGrid>
            <w:gridCol w:w="4322"/>
            <w:gridCol w:w="4322"/>
          </w:tblGrid>
        </w:tblGridChange>
      </w:tblGrid>
      <w:tr w:rsidR="00634E37" w:rsidTr="00873C8A">
        <w:trPr>
          <w:ins w:id="1063" w:author="ivan del pino" w:date="2023-03-18T16:19:00Z"/>
        </w:trPr>
        <w:tc>
          <w:tcPr>
            <w:tcW w:w="3227" w:type="dxa"/>
            <w:tcPrChange w:id="1064" w:author="ivan del pino" w:date="2023-03-18T16:25:00Z">
              <w:tcPr>
                <w:tcW w:w="4322" w:type="dxa"/>
              </w:tcPr>
            </w:tcPrChange>
          </w:tcPr>
          <w:p w:rsidR="00634E37" w:rsidRDefault="00634E37" w:rsidP="00464A9F">
            <w:pPr>
              <w:jc w:val="both"/>
              <w:rPr>
                <w:ins w:id="1065" w:author="ivan del pino" w:date="2023-03-18T16:19:00Z"/>
              </w:rPr>
            </w:pPr>
            <w:ins w:id="1066" w:author="ivan del pino" w:date="2023-03-18T16:21:00Z">
              <w:r>
                <w:t>M</w:t>
              </w:r>
            </w:ins>
            <w:ins w:id="1067" w:author="ivan del pino" w:date="2023-03-18T16:19:00Z">
              <w:r>
                <w:t>ovimiento en el tablero por parte de los estudiantes</w:t>
              </w:r>
            </w:ins>
          </w:p>
        </w:tc>
        <w:tc>
          <w:tcPr>
            <w:tcW w:w="5417" w:type="dxa"/>
            <w:tcPrChange w:id="1068" w:author="ivan del pino" w:date="2023-03-18T16:25:00Z">
              <w:tcPr>
                <w:tcW w:w="4322" w:type="dxa"/>
              </w:tcPr>
            </w:tcPrChange>
          </w:tcPr>
          <w:p w:rsidR="00634E37" w:rsidRDefault="00634E37" w:rsidP="00464A9F">
            <w:pPr>
              <w:jc w:val="both"/>
              <w:rPr>
                <w:ins w:id="1069" w:author="ivan del pino" w:date="2023-03-18T16:19:00Z"/>
              </w:rPr>
            </w:pPr>
            <w:ins w:id="1070" w:author="ivan del pino" w:date="2023-03-18T16:20:00Z">
              <w:r>
                <w:t>Se comprueba que los estudiantes vayan alternando los turnos y moviendo la ficha correspondiente</w:t>
              </w:r>
            </w:ins>
            <w:ins w:id="1071" w:author="ivan del pino" w:date="2023-03-18T16:21:00Z">
              <w:r>
                <w:t xml:space="preserve"> a su equipo. El resultado es el correcto.</w:t>
              </w:r>
            </w:ins>
          </w:p>
        </w:tc>
      </w:tr>
      <w:tr w:rsidR="00634E37" w:rsidTr="00873C8A">
        <w:trPr>
          <w:ins w:id="1072" w:author="ivan del pino" w:date="2023-03-18T16:19:00Z"/>
        </w:trPr>
        <w:tc>
          <w:tcPr>
            <w:tcW w:w="3227" w:type="dxa"/>
            <w:tcPrChange w:id="1073" w:author="ivan del pino" w:date="2023-03-18T16:25:00Z">
              <w:tcPr>
                <w:tcW w:w="4322" w:type="dxa"/>
              </w:tcPr>
            </w:tcPrChange>
          </w:tcPr>
          <w:p w:rsidR="00634E37" w:rsidRDefault="00634E37" w:rsidP="00464A9F">
            <w:pPr>
              <w:jc w:val="both"/>
              <w:rPr>
                <w:ins w:id="1074" w:author="ivan del pino" w:date="2023-03-18T16:19:00Z"/>
              </w:rPr>
            </w:pPr>
            <w:ins w:id="1075" w:author="ivan del pino" w:date="2023-03-18T16:21:00Z">
              <w:r>
                <w:t>Creación de un nuevo usuario</w:t>
              </w:r>
            </w:ins>
          </w:p>
        </w:tc>
        <w:tc>
          <w:tcPr>
            <w:tcW w:w="5417" w:type="dxa"/>
            <w:tcPrChange w:id="1076" w:author="ivan del pino" w:date="2023-03-18T16:25:00Z">
              <w:tcPr>
                <w:tcW w:w="4322" w:type="dxa"/>
              </w:tcPr>
            </w:tcPrChange>
          </w:tcPr>
          <w:p w:rsidR="00634E37" w:rsidRDefault="00634E37" w:rsidP="00464A9F">
            <w:pPr>
              <w:jc w:val="both"/>
              <w:rPr>
                <w:ins w:id="1077" w:author="ivan del pino" w:date="2023-03-18T16:19:00Z"/>
              </w:rPr>
            </w:pPr>
            <w:ins w:id="1078" w:author="ivan del pino" w:date="2023-03-18T16:21:00Z">
              <w:r>
                <w:t>Se comprueba la correcta crea</w:t>
              </w:r>
            </w:ins>
            <w:ins w:id="1079" w:author="ivan del pino" w:date="2023-03-18T16:22:00Z">
              <w:r>
                <w:t>ción de un nuevo usuario, validando que este se cree cuando los datos son inexistentes y que de error al intentar crear un usuario con datos existentes. El resultado es el correcto.</w:t>
              </w:r>
            </w:ins>
          </w:p>
        </w:tc>
      </w:tr>
      <w:tr w:rsidR="00634E37" w:rsidTr="00873C8A">
        <w:trPr>
          <w:ins w:id="1080" w:author="ivan del pino" w:date="2023-03-18T16:19:00Z"/>
        </w:trPr>
        <w:tc>
          <w:tcPr>
            <w:tcW w:w="3227" w:type="dxa"/>
            <w:tcPrChange w:id="1081" w:author="ivan del pino" w:date="2023-03-18T16:25:00Z">
              <w:tcPr>
                <w:tcW w:w="4322" w:type="dxa"/>
              </w:tcPr>
            </w:tcPrChange>
          </w:tcPr>
          <w:p w:rsidR="00634E37" w:rsidRDefault="00634E37" w:rsidP="00464A9F">
            <w:pPr>
              <w:jc w:val="both"/>
              <w:rPr>
                <w:ins w:id="1082" w:author="ivan del pino" w:date="2023-03-18T16:19:00Z"/>
              </w:rPr>
            </w:pPr>
            <w:ins w:id="1083" w:author="ivan del pino" w:date="2023-03-18T16:22:00Z">
              <w:r>
                <w:t>Inicio de sesión</w:t>
              </w:r>
            </w:ins>
          </w:p>
        </w:tc>
        <w:tc>
          <w:tcPr>
            <w:tcW w:w="5417" w:type="dxa"/>
            <w:tcPrChange w:id="1084" w:author="ivan del pino" w:date="2023-03-18T16:25:00Z">
              <w:tcPr>
                <w:tcW w:w="4322" w:type="dxa"/>
              </w:tcPr>
            </w:tcPrChange>
          </w:tcPr>
          <w:p w:rsidR="00634E37" w:rsidRDefault="00634E37" w:rsidP="00464A9F">
            <w:pPr>
              <w:jc w:val="both"/>
              <w:rPr>
                <w:ins w:id="1085" w:author="ivan del pino" w:date="2023-03-18T16:19:00Z"/>
              </w:rPr>
            </w:pPr>
            <w:ins w:id="1086" w:author="ivan del pino" w:date="2023-03-18T16:24:00Z">
              <w:r>
                <w:t xml:space="preserve">Se comprueba el correcto inicio de sesión en caso de que el usuario haya sido creado con </w:t>
              </w:r>
            </w:ins>
            <w:ins w:id="1087" w:author="ivan del pino" w:date="2023-03-18T16:25:00Z">
              <w:r w:rsidR="00873C8A">
                <w:t>anterioridad</w:t>
              </w:r>
            </w:ins>
            <w:ins w:id="1088" w:author="ivan del pino" w:date="2023-03-18T16:24:00Z">
              <w:r>
                <w:t xml:space="preserve">, </w:t>
              </w:r>
              <w:r w:rsidR="00873C8A">
                <w:t>y en caso de que no fuese crea</w:t>
              </w:r>
            </w:ins>
            <w:ins w:id="1089" w:author="ivan del pino" w:date="2023-03-18T16:25:00Z">
              <w:r w:rsidR="00873C8A">
                <w:t>do, se comprueba que este no inicie sesión y avise al usuario. El resultado es el correcto.</w:t>
              </w:r>
            </w:ins>
          </w:p>
        </w:tc>
      </w:tr>
      <w:tr w:rsidR="00634E37" w:rsidTr="00873C8A">
        <w:trPr>
          <w:ins w:id="1090" w:author="ivan del pino" w:date="2023-03-18T16:19:00Z"/>
        </w:trPr>
        <w:tc>
          <w:tcPr>
            <w:tcW w:w="3227" w:type="dxa"/>
            <w:tcPrChange w:id="1091" w:author="ivan del pino" w:date="2023-03-18T16:25:00Z">
              <w:tcPr>
                <w:tcW w:w="4322" w:type="dxa"/>
              </w:tcPr>
            </w:tcPrChange>
          </w:tcPr>
          <w:p w:rsidR="00634E37" w:rsidRDefault="00873C8A" w:rsidP="00464A9F">
            <w:pPr>
              <w:jc w:val="both"/>
              <w:rPr>
                <w:ins w:id="1092" w:author="ivan del pino" w:date="2023-03-18T16:19:00Z"/>
              </w:rPr>
            </w:pPr>
            <w:ins w:id="1093" w:author="ivan del pino" w:date="2023-03-18T16:25:00Z">
              <w:r>
                <w:t>Botón de reinicio de sesión</w:t>
              </w:r>
            </w:ins>
          </w:p>
        </w:tc>
        <w:tc>
          <w:tcPr>
            <w:tcW w:w="5417" w:type="dxa"/>
            <w:tcPrChange w:id="1094" w:author="ivan del pino" w:date="2023-03-18T16:25:00Z">
              <w:tcPr>
                <w:tcW w:w="4322" w:type="dxa"/>
              </w:tcPr>
            </w:tcPrChange>
          </w:tcPr>
          <w:p w:rsidR="00634E37" w:rsidRDefault="00873C8A" w:rsidP="00464A9F">
            <w:pPr>
              <w:jc w:val="both"/>
              <w:rPr>
                <w:ins w:id="1095" w:author="ivan del pino" w:date="2023-03-18T16:19:00Z"/>
              </w:rPr>
            </w:pPr>
            <w:ins w:id="1096" w:author="ivan del pino" w:date="2023-03-18T16:25:00Z">
              <w:r>
                <w:t xml:space="preserve">Se comprueba que cuando un usuario </w:t>
              </w:r>
            </w:ins>
            <w:ins w:id="1097" w:author="ivan del pino" w:date="2023-03-18T16:26:00Z">
              <w:r>
                <w:t>profesor pulsa el botón de reiniciar partida, todos los datos pasan al estado base.</w:t>
              </w:r>
            </w:ins>
          </w:p>
        </w:tc>
      </w:tr>
    </w:tbl>
    <w:p w:rsidR="00634E37" w:rsidRDefault="00634E37" w:rsidP="00464A9F">
      <w:pPr>
        <w:jc w:val="both"/>
        <w:rPr>
          <w:ins w:id="1098" w:author="Maximiliano Paredes Velasco" w:date="2023-02-23T20:50:00Z"/>
        </w:rPr>
      </w:pPr>
    </w:p>
    <w:p w:rsidR="00AE5C86" w:rsidRDefault="00AE5C86" w:rsidP="00464A9F">
      <w:pPr>
        <w:jc w:val="both"/>
        <w:rPr>
          <w:ins w:id="1099" w:author="Maximiliano Paredes Velasco" w:date="2023-02-23T20:50:00Z"/>
        </w:rPr>
      </w:pPr>
    </w:p>
    <w:p w:rsidR="00AE5C86" w:rsidRPr="0071207A" w:rsidRDefault="00AE5C86" w:rsidP="00464A9F">
      <w:pPr>
        <w:jc w:val="both"/>
      </w:pPr>
      <w:ins w:id="1100" w:author="Maximiliano Paredes Velasco" w:date="2023-02-23T20:50:00Z">
        <w:r>
          <w:t>Haz una tabla resumen de las pruebas que se han hecho poniendo en columnas: código de la prue</w:t>
        </w:r>
      </w:ins>
      <w:ins w:id="1101" w:author="Maximiliano Paredes Velasco" w:date="2023-02-23T20:51:00Z">
        <w:r>
          <w:t>ba, qué se prueba, resultado de la prueba (error o fallo)</w:t>
        </w:r>
      </w:ins>
    </w:p>
    <w:p w:rsidR="007A2B37" w:rsidRDefault="0068022D" w:rsidP="007A2B37">
      <w:pPr>
        <w:pStyle w:val="Ttulo2"/>
      </w:pPr>
      <w:bookmarkStart w:id="1102" w:name="_Toc125576634"/>
      <w:r>
        <w:t>5</w:t>
      </w:r>
      <w:r w:rsidR="007A2B37">
        <w:t>.3 Pruebas de usabilidad</w:t>
      </w:r>
      <w:bookmarkEnd w:id="1102"/>
    </w:p>
    <w:p w:rsidR="007A2B37" w:rsidRDefault="002E1E2A" w:rsidP="002E1E2A">
      <w:pPr>
        <w:jc w:val="both"/>
      </w:pPr>
      <w:r>
        <w:t xml:space="preserve">En esta ocasión, se ha realizado una prueba usando las heurísticas de Nielsen. </w:t>
      </w:r>
      <w:r w:rsidR="000B19F6">
        <w:t>S</w:t>
      </w:r>
      <w:r>
        <w:t xml:space="preserve">on diez, y </w:t>
      </w:r>
      <w:r w:rsidR="000B19F6">
        <w:t>estas se tienen que cumplir</w:t>
      </w:r>
      <w:r>
        <w:t xml:space="preserve"> sea usable. Se van a evaluar los distintos puntos del 1 al 5, siendo el 1 la nota más baja y el 5 la más alta.</w:t>
      </w:r>
    </w:p>
    <w:p w:rsidR="002E1E2A" w:rsidRPr="002E1E2A" w:rsidRDefault="002E1E2A" w:rsidP="002E1E2A">
      <w:pPr>
        <w:pStyle w:val="Prrafodelista"/>
        <w:numPr>
          <w:ilvl w:val="0"/>
          <w:numId w:val="5"/>
        </w:numPr>
        <w:jc w:val="both"/>
      </w:pPr>
      <w:r>
        <w:rPr>
          <w:b/>
        </w:rPr>
        <w:lastRenderedPageBreak/>
        <w:t xml:space="preserve">Visibilidad: </w:t>
      </w:r>
      <w:r>
        <w:t xml:space="preserve">en la aplicación se han usado </w:t>
      </w:r>
      <w:ins w:id="1103" w:author="ivan del pino" w:date="2023-03-18T16:53:00Z">
        <w:r w:rsidR="00E8413F">
          <w:t>desde mensajes que informan a los usuarios del estado actual de la partida, hasta apartados donde el jugador puede</w:t>
        </w:r>
      </w:ins>
      <w:ins w:id="1104" w:author="ivan del pino" w:date="2023-03-18T16:54:00Z">
        <w:r w:rsidR="00E8413F">
          <w:t xml:space="preserve"> observar distintos aspectos de esta.</w:t>
        </w:r>
      </w:ins>
      <w:commentRangeStart w:id="1105"/>
      <w:del w:id="1106" w:author="ivan del pino" w:date="2023-03-18T16:54:00Z">
        <w:r w:rsidDel="00E8413F">
          <w:delText xml:space="preserve">varios mensajes para </w:delText>
        </w:r>
        <w:commentRangeEnd w:id="1105"/>
        <w:r w:rsidR="00B04883" w:rsidDel="00E8413F">
          <w:rPr>
            <w:rStyle w:val="Refdecomentario"/>
          </w:rPr>
          <w:commentReference w:id="1105"/>
        </w:r>
        <w:r w:rsidDel="00E8413F">
          <w:delText>informar a los usuarios de cambios.</w:delText>
        </w:r>
      </w:del>
      <w:r>
        <w:t xml:space="preserve"> </w:t>
      </w:r>
      <w:ins w:id="1107" w:author="ivan del pino" w:date="2023-03-18T16:54:00Z">
        <w:r w:rsidR="00E8413F">
          <w:t>Por ejemplo, el mensaje de nuevo turno o el ranking</w:t>
        </w:r>
      </w:ins>
      <w:ins w:id="1108" w:author="ivan del pino" w:date="2023-03-18T16:55:00Z">
        <w:r w:rsidR="00E8413F">
          <w:t xml:space="preserve"> de los jugadores con más puntos. </w:t>
        </w:r>
      </w:ins>
      <w:r>
        <w:t>En este apartado la nota sería un 5.</w:t>
      </w:r>
    </w:p>
    <w:p w:rsidR="002E1E2A" w:rsidRPr="002E1E2A" w:rsidRDefault="002E1E2A" w:rsidP="002E1E2A">
      <w:pPr>
        <w:pStyle w:val="Prrafodelista"/>
        <w:numPr>
          <w:ilvl w:val="0"/>
          <w:numId w:val="5"/>
        </w:numPr>
        <w:jc w:val="both"/>
      </w:pPr>
      <w:r>
        <w:rPr>
          <w:b/>
        </w:rPr>
        <w:t xml:space="preserve">Relación con la realidad: </w:t>
      </w:r>
      <w:commentRangeStart w:id="1109"/>
      <w:r w:rsidR="00EA0EAA">
        <w:t xml:space="preserve">la aplicación </w:t>
      </w:r>
      <w:del w:id="1110" w:author="ivan del pino" w:date="2023-03-18T16:55:00Z">
        <w:r w:rsidR="00EA0EAA" w:rsidDel="009C29A9">
          <w:delText>usa un lenguaje básico pensado para que cualquier tipo de usuario pueda entenderlo</w:delText>
        </w:r>
        <w:commentRangeEnd w:id="1109"/>
        <w:r w:rsidR="00B04883" w:rsidDel="009C29A9">
          <w:rPr>
            <w:rStyle w:val="Refdecomentario"/>
          </w:rPr>
          <w:commentReference w:id="1109"/>
        </w:r>
      </w:del>
      <w:ins w:id="1111" w:author="ivan del pino" w:date="2023-03-18T16:55:00Z">
        <w:r w:rsidR="009C29A9">
          <w:t xml:space="preserve">está pensada para estudiantes de cualquier ámbito, por lo que se ha usado </w:t>
        </w:r>
      </w:ins>
      <w:ins w:id="1112" w:author="ivan del pino" w:date="2023-03-18T16:56:00Z">
        <w:r w:rsidR="009C29A9">
          <w:t>un lenguaje sencillo y coloquial para que cualquier persona no encuentre dificultad a la hora de usar la aplicación</w:t>
        </w:r>
      </w:ins>
      <w:r w:rsidR="00EA0EAA">
        <w:t>. En este apartado la nota sería un 4.</w:t>
      </w:r>
    </w:p>
    <w:p w:rsidR="00276D20" w:rsidRDefault="002E1E2A">
      <w:pPr>
        <w:pStyle w:val="Prrafodelista"/>
        <w:numPr>
          <w:ilvl w:val="0"/>
          <w:numId w:val="5"/>
        </w:numPr>
        <w:spacing w:after="200"/>
        <w:jc w:val="both"/>
        <w:pPrChange w:id="1113" w:author="Maximiliano Paredes Velasco" w:date="2023-02-23T20:54:00Z">
          <w:pPr>
            <w:pStyle w:val="Prrafodelista"/>
            <w:numPr>
              <w:numId w:val="5"/>
            </w:numPr>
            <w:ind w:hanging="360"/>
            <w:jc w:val="both"/>
          </w:pPr>
        </w:pPrChange>
      </w:pPr>
      <w:r w:rsidRPr="00B04883">
        <w:rPr>
          <w:b/>
        </w:rPr>
        <w:t>Control y libertad:</w:t>
      </w:r>
      <w:r w:rsidR="00EA0EAA" w:rsidRPr="00B04883">
        <w:rPr>
          <w:b/>
        </w:rPr>
        <w:t xml:space="preserve"> </w:t>
      </w:r>
      <w:r w:rsidR="00EA0EAA">
        <w:t>el usuario se puede mover libremente entre las diferentes partes de la página, así como realizar cambios en su perfil. En este apartado la nota sería un 4.</w:t>
      </w:r>
    </w:p>
    <w:p w:rsidR="002E1E2A" w:rsidRPr="002E1E2A" w:rsidRDefault="002E1E2A" w:rsidP="002E1E2A">
      <w:pPr>
        <w:pStyle w:val="Prrafodelista"/>
        <w:numPr>
          <w:ilvl w:val="0"/>
          <w:numId w:val="5"/>
        </w:numPr>
        <w:jc w:val="both"/>
      </w:pPr>
      <w:r>
        <w:rPr>
          <w:b/>
        </w:rPr>
        <w:t>Consistencias y estándares:</w:t>
      </w:r>
      <w:r w:rsidR="00EA0EAA" w:rsidRPr="00EA0EAA">
        <w:t xml:space="preserve"> </w:t>
      </w:r>
      <w:commentRangeStart w:id="1114"/>
      <w:r w:rsidR="004008FC">
        <w:t>la aplicación mantiene los mismos botones y diseños en sus diferentes partes.</w:t>
      </w:r>
      <w:commentRangeEnd w:id="1114"/>
      <w:r w:rsidR="00B04883">
        <w:rPr>
          <w:rStyle w:val="Refdecomentario"/>
        </w:rPr>
        <w:commentReference w:id="1114"/>
      </w:r>
      <w:ins w:id="1115" w:author="ivan del pino" w:date="2023-03-18T16:57:00Z">
        <w:r w:rsidR="009C29A9">
          <w:t xml:space="preserve"> Por ejemplo, el botón de interrogación usado para encontrar más información acerca de la página donde se encuentra el usuario, es el mismo para toda la aplicaci</w:t>
        </w:r>
      </w:ins>
      <w:ins w:id="1116" w:author="ivan del pino" w:date="2023-03-18T16:58:00Z">
        <w:r w:rsidR="009C29A9">
          <w:t>ón.</w:t>
        </w:r>
      </w:ins>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Prevención de errores:</w:t>
      </w:r>
      <w:r w:rsidR="00EA0EAA" w:rsidRPr="00EA0EAA">
        <w:t xml:space="preserve"> </w:t>
      </w:r>
      <w:commentRangeStart w:id="1117"/>
      <w:del w:id="1118" w:author="ivan del pino" w:date="2023-03-18T16:59:00Z">
        <w:r w:rsidR="004008FC" w:rsidDel="009C29A9">
          <w:delText>el juego no permite el inicio de sesión o registro con datos erróneos, además de evitar que un usuario que no sea el profesor inicie como tal.</w:delText>
        </w:r>
      </w:del>
      <w:ins w:id="1119" w:author="ivan del pino" w:date="2023-03-18T17:01:00Z">
        <w:r w:rsidR="009C29A9">
          <w:t>La aplicación no permite el uso i</w:t>
        </w:r>
      </w:ins>
      <w:ins w:id="1120" w:author="ivan del pino" w:date="2023-03-18T17:02:00Z">
        <w:r w:rsidR="009C29A9">
          <w:t>ncorrecto de esta para prevenir errores. Por ejemplo, e</w:t>
        </w:r>
      </w:ins>
      <w:ins w:id="1121" w:author="ivan del pino" w:date="2023-03-18T16:59:00Z">
        <w:r w:rsidR="009C29A9">
          <w:t>l juego no permite</w:t>
        </w:r>
      </w:ins>
      <w:ins w:id="1122" w:author="ivan del pino" w:date="2023-03-18T17:00:00Z">
        <w:r w:rsidR="009C29A9">
          <w:t xml:space="preserve"> el registro de usuarios con datos </w:t>
        </w:r>
      </w:ins>
      <w:ins w:id="1123" w:author="ivan del pino" w:date="2023-03-18T17:01:00Z">
        <w:r w:rsidR="009C29A9">
          <w:t>ya existentes o el inicio de sesión con datos inexistentes</w:t>
        </w:r>
      </w:ins>
      <w:ins w:id="1124" w:author="ivan del pino" w:date="2023-03-18T17:02:00Z">
        <w:r w:rsidR="009C29A9">
          <w:t xml:space="preserve">, no permite que un usuario al que no corresponde el turno pueda lanzar el dado, </w:t>
        </w:r>
      </w:ins>
      <w:ins w:id="1125" w:author="ivan del pino" w:date="2023-03-18T17:03:00Z">
        <w:r w:rsidR="009C29A9">
          <w:t>dota al profesor de una contraseña para evitar el acceso como profesor a personas que no lo fuesen, entre otras cosas.</w:t>
        </w:r>
      </w:ins>
      <w:r w:rsidR="004008FC">
        <w:t xml:space="preserve"> </w:t>
      </w:r>
      <w:commentRangeEnd w:id="1117"/>
      <w:r w:rsidR="00B04883">
        <w:rPr>
          <w:rStyle w:val="Refdecomentario"/>
        </w:rPr>
        <w:commentReference w:id="1117"/>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Reconocimiento:</w:t>
      </w:r>
      <w:r w:rsidR="00EA0EAA" w:rsidRPr="00EA0EAA">
        <w:t xml:space="preserve"> </w:t>
      </w:r>
      <w:r w:rsidR="004008FC">
        <w:t>La información está disponible en todo momento para el usuario y esta no ocupa interfaz cuando el usuario no la requiere.</w:t>
      </w:r>
      <w:ins w:id="1126" w:author="ivan del pino" w:date="2023-03-18T17:04:00Z">
        <w:r w:rsidR="004D5797">
          <w:t xml:space="preserve"> A parte de esto, se utilizan </w:t>
        </w:r>
      </w:ins>
      <w:ins w:id="1127" w:author="ivan del pino" w:date="2023-03-18T17:05:00Z">
        <w:r w:rsidR="009765BB">
          <w:t>los mismos elementos</w:t>
        </w:r>
      </w:ins>
      <w:ins w:id="1128" w:author="ivan del pino" w:date="2023-03-18T17:04:00Z">
        <w:r w:rsidR="004D5797">
          <w:t xml:space="preserve"> para los botones que tienen la misma utilidad, evitando así que el estudiante tenga que es</w:t>
        </w:r>
      </w:ins>
      <w:ins w:id="1129" w:author="ivan del pino" w:date="2023-03-18T17:05:00Z">
        <w:r w:rsidR="004D5797">
          <w:t>tar concentrándose en elementos ajenos a la partida.</w:t>
        </w:r>
      </w:ins>
      <w:r w:rsidR="004008FC">
        <w:t xml:space="preserve"> </w:t>
      </w:r>
      <w:r w:rsidR="00EA0EAA">
        <w:t>En este apartado la nota sería un 5.</w:t>
      </w:r>
    </w:p>
    <w:p w:rsidR="002E1E2A" w:rsidRPr="002E1E2A" w:rsidRDefault="002E1E2A" w:rsidP="002E1E2A">
      <w:pPr>
        <w:pStyle w:val="Prrafodelista"/>
        <w:numPr>
          <w:ilvl w:val="0"/>
          <w:numId w:val="5"/>
        </w:numPr>
        <w:jc w:val="both"/>
      </w:pPr>
      <w:r>
        <w:rPr>
          <w:b/>
        </w:rPr>
        <w:t>Flexibilidad:</w:t>
      </w:r>
      <w:r w:rsidR="00EA0EAA" w:rsidRPr="00EA0EAA">
        <w:t xml:space="preserve"> </w:t>
      </w:r>
      <w:r w:rsidR="004008FC">
        <w:t>La aplicación puede usarse tanto por usuarios expertos como por usuarios nobeles, debido a puntos de información distribuidos por esta que el usuario experto saltará, mientras que el nobel los usará cuando lo crea necesario.</w:t>
      </w:r>
      <w:ins w:id="1130" w:author="ivan del pino" w:date="2023-03-18T17:06:00Z">
        <w:r w:rsidR="009765BB">
          <w:t xml:space="preserve"> Además, se uso un lenguaje coloquial en toda la aplicación, de tal manera que el usuario no tenga que tener conocimientos de ningún área en específico para comprender el juego.</w:t>
        </w:r>
      </w:ins>
      <w:r w:rsidR="004008FC">
        <w:t xml:space="preserve"> </w:t>
      </w:r>
      <w:r w:rsidR="00EA0EAA">
        <w:t xml:space="preserve">En </w:t>
      </w:r>
      <w:r w:rsidR="004008FC">
        <w:t>este apartado la nota sería un 3</w:t>
      </w:r>
      <w:r w:rsidR="00EA0EAA">
        <w:t>.</w:t>
      </w:r>
    </w:p>
    <w:p w:rsidR="002E1E2A" w:rsidRPr="002E1E2A" w:rsidRDefault="002E1E2A" w:rsidP="002E1E2A">
      <w:pPr>
        <w:pStyle w:val="Prrafodelista"/>
        <w:numPr>
          <w:ilvl w:val="0"/>
          <w:numId w:val="5"/>
        </w:numPr>
        <w:jc w:val="both"/>
      </w:pPr>
      <w:r>
        <w:rPr>
          <w:b/>
        </w:rPr>
        <w:t>Estética y minimalismo:</w:t>
      </w:r>
      <w:r w:rsidR="00EA0EAA" w:rsidRPr="00EA0EAA">
        <w:t xml:space="preserve"> </w:t>
      </w:r>
      <w:r w:rsidR="004008FC">
        <w:t>La información que no es necesaria en ese momento está oculta y puede ser accedida en cualquier momento.</w:t>
      </w:r>
      <w:ins w:id="1131" w:author="ivan del pino" w:date="2023-03-18T17:07:00Z">
        <w:r w:rsidR="009765BB">
          <w:t xml:space="preserve"> Además, se intenta que esta información sea la mínima posible para no sobrecargar la </w:t>
        </w:r>
        <w:r w:rsidR="009765BB">
          <w:lastRenderedPageBreak/>
          <w:t>interfaz al usuario. Un ejemplo son los botones de información adicional, que solo la muestran en caso de ser pulsados.</w:t>
        </w:r>
      </w:ins>
      <w:r w:rsidR="004008FC">
        <w:t xml:space="preserve"> </w:t>
      </w:r>
      <w:r w:rsidR="00EA0EAA">
        <w:t xml:space="preserve">En </w:t>
      </w:r>
      <w:r w:rsidR="004008FC">
        <w:t>este apartado la nota sería un 4</w:t>
      </w:r>
      <w:r w:rsidR="00EA0EAA">
        <w:t>.</w:t>
      </w:r>
    </w:p>
    <w:p w:rsidR="002E1E2A" w:rsidRPr="002E1E2A" w:rsidRDefault="002E1E2A" w:rsidP="002E1E2A">
      <w:pPr>
        <w:pStyle w:val="Prrafodelista"/>
        <w:numPr>
          <w:ilvl w:val="0"/>
          <w:numId w:val="5"/>
        </w:numPr>
        <w:jc w:val="both"/>
      </w:pPr>
      <w:r>
        <w:rPr>
          <w:b/>
        </w:rPr>
        <w:t>Recuperarse de errores:</w:t>
      </w:r>
      <w:r w:rsidR="00EA0EAA" w:rsidRPr="00EA0EAA">
        <w:t xml:space="preserve"> </w:t>
      </w:r>
      <w:r w:rsidR="004008FC">
        <w:t>El usuario está informado en todo momento de los pasos que tiene que realizar, y en caso de realizar uno erróneo, se le da la opción de rehacerlo correctamente</w:t>
      </w:r>
      <w:ins w:id="1132" w:author="ivan del pino" w:date="2023-03-18T17:08:00Z">
        <w:r w:rsidR="009765BB">
          <w:t>, además de informarle el motivo de su error</w:t>
        </w:r>
      </w:ins>
      <w:r w:rsidR="004008FC">
        <w:t xml:space="preserve">. </w:t>
      </w:r>
      <w:r w:rsidR="00EA0EAA">
        <w:t>En este apartado la nota s</w:t>
      </w:r>
      <w:r w:rsidR="004008FC">
        <w:t>ería un 3</w:t>
      </w:r>
      <w:r w:rsidR="00EA0EAA">
        <w:t>.</w:t>
      </w:r>
    </w:p>
    <w:p w:rsidR="0089559F" w:rsidRDefault="002E1E2A" w:rsidP="0089559F">
      <w:pPr>
        <w:pStyle w:val="Prrafodelista"/>
        <w:numPr>
          <w:ilvl w:val="0"/>
          <w:numId w:val="5"/>
        </w:numPr>
        <w:jc w:val="both"/>
        <w:rPr>
          <w:ins w:id="1133" w:author="Maximiliano Paredes Velasco" w:date="2023-02-23T20:52:00Z"/>
        </w:rPr>
      </w:pPr>
      <w:r>
        <w:rPr>
          <w:b/>
        </w:rPr>
        <w:t>Ayuda y documentación:</w:t>
      </w:r>
      <w:r w:rsidR="004008FC">
        <w:rPr>
          <w:b/>
        </w:rPr>
        <w:t xml:space="preserve"> </w:t>
      </w:r>
      <w:r w:rsidR="004008FC">
        <w:t>Dentro de la aplicación, hay numerosos botones de ayuda que el usuario puede usar cuando le sea necesario.</w:t>
      </w:r>
      <w:ins w:id="1134" w:author="ivan del pino" w:date="2023-03-18T17:09:00Z">
        <w:r w:rsidR="009765BB">
          <w:t xml:space="preserve"> Además de estos puntos de información, se le dota al usuario de una guía para entender el funcionamiento de la aplicación antes de empezar a utilizarla.</w:t>
        </w:r>
      </w:ins>
      <w:r w:rsidR="004008FC">
        <w:t xml:space="preserve"> </w:t>
      </w:r>
      <w:r w:rsidR="00EA0EAA">
        <w:t xml:space="preserve">En </w:t>
      </w:r>
      <w:r w:rsidR="004008FC">
        <w:t>este apartado la nota sería un 4</w:t>
      </w:r>
      <w:r w:rsidR="00EA0EAA">
        <w:t>.</w:t>
      </w:r>
    </w:p>
    <w:p w:rsidR="00276D20" w:rsidRDefault="00B04883">
      <w:pPr>
        <w:jc w:val="both"/>
        <w:pPrChange w:id="1135" w:author="Maximiliano Paredes Velasco" w:date="2023-02-23T20:52:00Z">
          <w:pPr>
            <w:pStyle w:val="Prrafodelista"/>
            <w:numPr>
              <w:numId w:val="5"/>
            </w:numPr>
            <w:ind w:hanging="360"/>
            <w:jc w:val="both"/>
          </w:pPr>
        </w:pPrChange>
      </w:pPr>
      <w:ins w:id="1136" w:author="Maximiliano Paredes Velasco" w:date="2023-02-23T20:55:00Z">
        <w:r>
          <w:t>no he seguido revisando más las heurísticas, pero tienes que leértelas</w:t>
        </w:r>
      </w:ins>
      <w:ins w:id="1137" w:author="Maximiliano Paredes Velasco" w:date="2023-02-23T20:56:00Z">
        <w:r>
          <w:t xml:space="preserve"> con detalle por que no las entiendes, y luego aquí tienes que poner ejemplos y detalles más contundentes de los que has puesto. No se puede decir que por que he hecho una cosas en una pantalla ya se cumple esa regla. </w:t>
        </w:r>
      </w:ins>
    </w:p>
    <w:p w:rsidR="00F24135" w:rsidRDefault="00F24135" w:rsidP="00F24135">
      <w:pPr>
        <w:pStyle w:val="Ttulo1"/>
      </w:pPr>
      <w:bookmarkStart w:id="1138" w:name="_Toc125576635"/>
      <w:r>
        <w:t xml:space="preserve">Capítulo </w:t>
      </w:r>
      <w:r w:rsidR="0068022D">
        <w:t>6</w:t>
      </w:r>
      <w:r>
        <w:t>: Conclusiones</w:t>
      </w:r>
      <w:bookmarkEnd w:id="1138"/>
    </w:p>
    <w:p w:rsidR="0089559F" w:rsidRDefault="0089559F" w:rsidP="00866E3C">
      <w:pPr>
        <w:jc w:val="both"/>
      </w:pPr>
    </w:p>
    <w:p w:rsidR="00013E9C" w:rsidRDefault="00013E9C" w:rsidP="00866E3C">
      <w:pPr>
        <w:jc w:val="both"/>
      </w:pPr>
      <w:r>
        <w:t xml:space="preserve">El desarrollo del proyecto ha sido un camino muy constructivo, </w:t>
      </w:r>
      <w:r w:rsidR="00E10926">
        <w:t>debido a</w:t>
      </w:r>
      <w:ins w:id="1139" w:author="ivan del pino" w:date="2023-03-18T17:14:00Z">
        <w:r w:rsidR="00E10926">
          <w:t xml:space="preserve"> </w:t>
        </w:r>
      </w:ins>
      <w:r>
        <w:t xml:space="preserve">que </w:t>
      </w:r>
      <w:r w:rsidR="00257EAB">
        <w:t>se ha</w:t>
      </w:r>
      <w:r>
        <w:t xml:space="preserve"> aprendido des</w:t>
      </w:r>
      <w:r w:rsidR="00257EAB">
        <w:t xml:space="preserve">de el uso de plataformas que eran desconocidas </w:t>
      </w:r>
      <w:r>
        <w:t xml:space="preserve">hasta </w:t>
      </w:r>
      <w:r w:rsidR="00257EAB">
        <w:t>la mejora a</w:t>
      </w:r>
      <w:r>
        <w:t xml:space="preserve"> la hora de desarrollar código.</w:t>
      </w:r>
    </w:p>
    <w:p w:rsidR="00013E9C" w:rsidRDefault="00013E9C" w:rsidP="00866E3C">
      <w:pPr>
        <w:jc w:val="both"/>
      </w:pPr>
      <w:r>
        <w:t xml:space="preserve">Al principio del desarrollo, </w:t>
      </w:r>
      <w:r w:rsidR="00257EAB">
        <w:t>se desconocía la aplicación</w:t>
      </w:r>
      <w:r>
        <w:t xml:space="preserve"> Firebase,</w:t>
      </w:r>
      <w:r w:rsidR="00257EAB">
        <w:t xml:space="preserve"> con</w:t>
      </w:r>
      <w:r>
        <w:t xml:space="preserve"> el gran abanico de posibilidades que esta plataforma te ofrece. </w:t>
      </w:r>
      <w:r w:rsidR="00257EAB">
        <w:t>Ha</w:t>
      </w:r>
      <w:r>
        <w:t xml:space="preserve"> resultado muy enriq</w:t>
      </w:r>
      <w:r w:rsidR="00257EAB">
        <w:t xml:space="preserve">uecedor el tener que enfrentar </w:t>
      </w:r>
      <w:r>
        <w:t xml:space="preserve"> el uso de una plataforma </w:t>
      </w:r>
      <w:r w:rsidR="00257EAB">
        <w:t>desconocida</w:t>
      </w:r>
      <w:r>
        <w:t xml:space="preserve"> h</w:t>
      </w:r>
      <w:r w:rsidR="00257EAB">
        <w:t>asta la fecha, tanto para conocer el uso de esta para</w:t>
      </w:r>
      <w:r>
        <w:t xml:space="preserve"> ocasiones y tener en mente las posibilidades que esta ofrece, como para, en un futuro, poder enfrentar</w:t>
      </w:r>
      <w:r w:rsidR="00257EAB">
        <w:t xml:space="preserve"> nuevas aplicaciones con la experiencia de haberlo hecho con anterioridad</w:t>
      </w:r>
      <w:r>
        <w:t>.</w:t>
      </w:r>
      <w:ins w:id="1140" w:author="ivan del pino" w:date="2023-03-18T17:19:00Z">
        <w:r w:rsidR="00B051F0">
          <w:t xml:space="preserve"> Como punto negativo acerca de lo mencionado anteriormente, se puede comentar que, al tratarse de una tecnología totalmente desconocida</w:t>
        </w:r>
      </w:ins>
      <w:ins w:id="1141" w:author="ivan del pino" w:date="2023-03-18T17:20:00Z">
        <w:r w:rsidR="00B051F0">
          <w:t xml:space="preserve">, hubo que realizar un análisis más </w:t>
        </w:r>
      </w:ins>
      <w:ins w:id="1142" w:author="ivan del pino" w:date="2023-03-18T17:21:00Z">
        <w:r w:rsidR="00B051F0">
          <w:t>exhaustivo</w:t>
        </w:r>
      </w:ins>
      <w:ins w:id="1143" w:author="ivan del pino" w:date="2023-03-18T17:20:00Z">
        <w:r w:rsidR="00B051F0">
          <w:t xml:space="preserve"> de esta y no se pudo avanzar hasta conocer correctamente los usos y limitaciones de esta, ya que podría ser necesario lo que se hubiese</w:t>
        </w:r>
      </w:ins>
      <w:ins w:id="1144" w:author="ivan del pino" w:date="2023-03-18T17:21:00Z">
        <w:r w:rsidR="00B051F0">
          <w:t xml:space="preserve"> desarrollado hasta ese momento.</w:t>
        </w:r>
      </w:ins>
    </w:p>
    <w:p w:rsidR="00013E9C" w:rsidRPr="00E10926" w:rsidRDefault="00646952" w:rsidP="00866E3C">
      <w:pPr>
        <w:jc w:val="both"/>
      </w:pPr>
      <w:r>
        <w:t xml:space="preserve">Además de esto, el desarrollo desde cero de una aplicación web tan extensa ha </w:t>
      </w:r>
      <w:r w:rsidR="00257EAB">
        <w:t>servido</w:t>
      </w:r>
      <w:r>
        <w:t xml:space="preserve"> tener una visión a la hora de enfocar proyectos distinta a la que </w:t>
      </w:r>
      <w:r w:rsidR="00257EAB">
        <w:t>se tenía</w:t>
      </w:r>
      <w:r>
        <w:t>, además de aprender nuevas técnicas a la hora de desarrollar código.</w:t>
      </w:r>
      <w:ins w:id="1145" w:author="ivan del pino" w:date="2023-03-18T17:21:00Z">
        <w:r w:rsidR="00B051F0">
          <w:t xml:space="preserve"> En este apartado comentar que en ocasiones ha sido muy tedioso, ya que era una página web muy extensa y para una sola persona podr</w:t>
        </w:r>
      </w:ins>
      <w:ins w:id="1146" w:author="ivan del pino" w:date="2023-03-18T17:22:00Z">
        <w:r w:rsidR="00B051F0">
          <w:t>ía ser muy largo y monótono su implementación.</w:t>
        </w:r>
      </w:ins>
    </w:p>
    <w:p w:rsidR="00257EAB" w:rsidRDefault="00257EAB">
      <w:pPr>
        <w:spacing w:after="200"/>
      </w:pPr>
      <w:r>
        <w:t>En cuanto a los objetivos, se han cumplido los todos los mencionados anteriormente.</w:t>
      </w:r>
    </w:p>
    <w:p w:rsidR="00257EAB" w:rsidDel="00E10926" w:rsidRDefault="00257EAB" w:rsidP="00257EAB">
      <w:pPr>
        <w:pStyle w:val="Prrafodelista"/>
        <w:numPr>
          <w:ilvl w:val="0"/>
          <w:numId w:val="8"/>
        </w:numPr>
        <w:spacing w:after="200"/>
        <w:jc w:val="both"/>
        <w:rPr>
          <w:del w:id="1147" w:author="ivan del pino" w:date="2023-03-18T17:14:00Z"/>
        </w:rPr>
      </w:pPr>
      <w:del w:id="1148" w:author="ivan del pino" w:date="2023-03-18T17:14:00Z">
        <w:r w:rsidDel="00E10926">
          <w:lastRenderedPageBreak/>
          <w:delText>Se ha brindado al profesor una nueva ayuda en forma de juego para poder realizar la labor de la enseñanza de una manera novedosa y sencilla.</w:delText>
        </w:r>
      </w:del>
    </w:p>
    <w:p w:rsidR="00257EAB" w:rsidDel="00E10926" w:rsidRDefault="00257EAB" w:rsidP="00257EAB">
      <w:pPr>
        <w:pStyle w:val="Prrafodelista"/>
        <w:numPr>
          <w:ilvl w:val="0"/>
          <w:numId w:val="8"/>
        </w:numPr>
        <w:spacing w:after="200"/>
        <w:jc w:val="both"/>
        <w:rPr>
          <w:del w:id="1149" w:author="ivan del pino" w:date="2023-03-18T17:14:00Z"/>
        </w:rPr>
      </w:pPr>
      <w:del w:id="1150" w:author="ivan del pino" w:date="2023-03-18T17:14:00Z">
        <w:r w:rsidDel="00E10926">
          <w:delText>Al ser un juego en equipo y en el que los alumnos deben participar, estos van a sentir una mayor motivación a la hora de aprender los conceptos, ya que genera una rivalidad con la que querrán ser los ganadores, con la consecuente mayor participación en las clases por parte de estos.</w:delText>
        </w:r>
      </w:del>
    </w:p>
    <w:p w:rsidR="00B04883" w:rsidDel="00E10926" w:rsidRDefault="00257EAB" w:rsidP="00257EAB">
      <w:pPr>
        <w:pStyle w:val="Prrafodelista"/>
        <w:numPr>
          <w:ilvl w:val="0"/>
          <w:numId w:val="8"/>
        </w:numPr>
        <w:spacing w:after="200"/>
        <w:jc w:val="both"/>
        <w:rPr>
          <w:del w:id="1151" w:author="ivan del pino" w:date="2023-03-18T17:14:00Z"/>
        </w:rPr>
      </w:pPr>
      <w:del w:id="1152" w:author="ivan del pino" w:date="2023-03-18T17:14:00Z">
        <w:r w:rsidDel="00E10926">
          <w:delText>Por último, se ha introducido una mejora en el sistema educativo, ya que es una herramienta nueva que queda a la disposición de los profesores.</w:delText>
        </w:r>
      </w:del>
    </w:p>
    <w:p w:rsidR="00E10926" w:rsidRDefault="00E10926" w:rsidP="00257EAB">
      <w:pPr>
        <w:pStyle w:val="Prrafodelista"/>
        <w:numPr>
          <w:ilvl w:val="0"/>
          <w:numId w:val="8"/>
        </w:numPr>
        <w:spacing w:after="200"/>
        <w:jc w:val="both"/>
        <w:rPr>
          <w:ins w:id="1153" w:author="ivan del pino" w:date="2023-03-18T17:16:00Z"/>
        </w:rPr>
      </w:pPr>
      <w:ins w:id="1154" w:author="ivan del pino" w:date="2023-03-18T17:14:00Z">
        <w:r>
          <w:t>En primer lugar, se analizó el funcionamiento de Firebase. Primero, se analizó las diferentes herramientas que este ofrece y su po</w:t>
        </w:r>
      </w:ins>
      <w:ins w:id="1155" w:author="ivan del pino" w:date="2023-03-18T17:15:00Z">
        <w:r>
          <w:t>sible uso dentro de la aplicación, y más tarde, se revisó la forma de uso de la</w:t>
        </w:r>
        <w:r w:rsidR="00B051F0">
          <w:t xml:space="preserve"> base de datos de Firebase, que era la </w:t>
        </w:r>
      </w:ins>
      <w:ins w:id="1156" w:author="ivan del pino" w:date="2023-03-18T17:16:00Z">
        <w:r w:rsidR="00B051F0">
          <w:t>única</w:t>
        </w:r>
      </w:ins>
      <w:ins w:id="1157" w:author="ivan del pino" w:date="2023-03-18T17:15:00Z">
        <w:r w:rsidR="00B051F0">
          <w:t xml:space="preserve"> herramienta que se iba a utilizar.</w:t>
        </w:r>
      </w:ins>
    </w:p>
    <w:p w:rsidR="00B051F0" w:rsidRDefault="00B051F0" w:rsidP="00257EAB">
      <w:pPr>
        <w:pStyle w:val="Prrafodelista"/>
        <w:numPr>
          <w:ilvl w:val="0"/>
          <w:numId w:val="8"/>
        </w:numPr>
        <w:spacing w:after="200"/>
        <w:jc w:val="both"/>
        <w:rPr>
          <w:ins w:id="1158" w:author="ivan del pino" w:date="2023-03-18T17:17:00Z"/>
        </w:rPr>
      </w:pPr>
      <w:ins w:id="1159" w:author="ivan del pino" w:date="2023-03-18T17:16:00Z">
        <w:r>
          <w:t>En segundo lugar, se creó un boceto que indicaba como iba a ser la interfaz del usuario y las conexiones que iban a conectar l</w:t>
        </w:r>
      </w:ins>
      <w:ins w:id="1160" w:author="ivan del pino" w:date="2023-03-18T17:17:00Z">
        <w:r>
          <w:t>os diferentes apartados de la página web.</w:t>
        </w:r>
      </w:ins>
    </w:p>
    <w:p w:rsidR="00B051F0" w:rsidRDefault="00B051F0" w:rsidP="00257EAB">
      <w:pPr>
        <w:pStyle w:val="Prrafodelista"/>
        <w:numPr>
          <w:ilvl w:val="0"/>
          <w:numId w:val="8"/>
        </w:numPr>
        <w:spacing w:after="200"/>
        <w:jc w:val="both"/>
        <w:rPr>
          <w:ins w:id="1161" w:author="ivan del pino" w:date="2023-03-18T17:17:00Z"/>
        </w:rPr>
      </w:pPr>
      <w:ins w:id="1162" w:author="ivan del pino" w:date="2023-03-18T17:17:00Z">
        <w:r>
          <w:t>A continuación, utilizando el boceto anterior, se implementó la página web, cumpliendo así el tercer objetivo impuesto.</w:t>
        </w:r>
      </w:ins>
    </w:p>
    <w:p w:rsidR="00B051F0" w:rsidRDefault="00B051F0" w:rsidP="00257EAB">
      <w:pPr>
        <w:pStyle w:val="Prrafodelista"/>
        <w:numPr>
          <w:ilvl w:val="0"/>
          <w:numId w:val="8"/>
        </w:numPr>
        <w:spacing w:after="200"/>
        <w:jc w:val="both"/>
        <w:rPr>
          <w:ins w:id="1163" w:author="ivan del pino" w:date="2023-03-18T17:18:00Z"/>
        </w:rPr>
      </w:pPr>
      <w:ins w:id="1164" w:author="ivan del pino" w:date="2023-03-18T17:17:00Z">
        <w:r>
          <w:t>En cuarto lugar, se creó la base de datos que iba a ser la enc</w:t>
        </w:r>
      </w:ins>
      <w:ins w:id="1165" w:author="ivan del pino" w:date="2023-03-18T17:18:00Z">
        <w:r>
          <w:t>argada de almacenar todos los datos de la partida.</w:t>
        </w:r>
      </w:ins>
    </w:p>
    <w:p w:rsidR="00B051F0" w:rsidRDefault="00B051F0" w:rsidP="00B051F0">
      <w:pPr>
        <w:pStyle w:val="Prrafodelista"/>
        <w:numPr>
          <w:ilvl w:val="0"/>
          <w:numId w:val="8"/>
        </w:numPr>
        <w:spacing w:after="200"/>
        <w:jc w:val="both"/>
        <w:rPr>
          <w:ins w:id="1166" w:author="ivan del pino" w:date="2023-03-18T17:23:00Z"/>
        </w:rPr>
      </w:pPr>
      <w:ins w:id="1167" w:author="ivan del pino" w:date="2023-03-18T17:18:00Z">
        <w:r>
          <w:t>Y por último lugar, se implementó toda la funcionalidad de la aplicación, desde el generador aleatorio de la tirada del dado hasta toda la conexión con la base de datos.</w:t>
        </w:r>
      </w:ins>
    </w:p>
    <w:p w:rsidR="00276D20" w:rsidRDefault="00276D20">
      <w:pPr>
        <w:spacing w:after="200"/>
        <w:ind w:left="720"/>
        <w:jc w:val="both"/>
        <w:rPr>
          <w:ins w:id="1168" w:author="ivan del pino" w:date="2023-03-18T17:23:00Z"/>
        </w:rPr>
        <w:pPrChange w:id="1169" w:author="ivan del pino" w:date="2023-03-18T17:23:00Z">
          <w:pPr>
            <w:pStyle w:val="Prrafodelista"/>
            <w:numPr>
              <w:numId w:val="8"/>
            </w:numPr>
            <w:spacing w:after="200"/>
            <w:ind w:hanging="360"/>
            <w:jc w:val="both"/>
          </w:pPr>
        </w:pPrChange>
      </w:pPr>
    </w:p>
    <w:p w:rsidR="00276D20" w:rsidRDefault="00B051F0">
      <w:pPr>
        <w:spacing w:after="200"/>
        <w:jc w:val="both"/>
        <w:rPr>
          <w:ins w:id="1170" w:author="ivan del pino" w:date="2023-03-18T17:25:00Z"/>
        </w:rPr>
        <w:pPrChange w:id="1171" w:author="ivan del pino" w:date="2023-03-18T17:23:00Z">
          <w:pPr>
            <w:pStyle w:val="Prrafodelista"/>
            <w:numPr>
              <w:numId w:val="8"/>
            </w:numPr>
            <w:spacing w:after="200"/>
            <w:ind w:hanging="360"/>
            <w:jc w:val="both"/>
          </w:pPr>
        </w:pPrChange>
      </w:pPr>
      <w:ins w:id="1172" w:author="ivan del pino" w:date="2023-03-18T17:23:00Z">
        <w:r>
          <w:t>Por último, sobre posibles mejoras para la aplicación en un futuro, se podría plantear la i</w:t>
        </w:r>
      </w:ins>
      <w:ins w:id="1173" w:author="ivan del pino" w:date="2023-03-18T17:24:00Z">
        <w:r>
          <w:t xml:space="preserve">mplementación para poder generar preguntas al profesor. De esta manera, el profesor podría cambiar estas preguntas a su gusto y aumentar o disminuir la dificultad dependiendo el criterio </w:t>
        </w:r>
      </w:ins>
      <w:ins w:id="1174" w:author="ivan del pino" w:date="2023-03-18T17:25:00Z">
        <w:r>
          <w:t>que el considere.</w:t>
        </w:r>
      </w:ins>
    </w:p>
    <w:p w:rsidR="00276D20" w:rsidRDefault="00077971">
      <w:pPr>
        <w:spacing w:after="200"/>
        <w:jc w:val="both"/>
        <w:rPr>
          <w:ins w:id="1175" w:author="ivan del pino" w:date="2023-03-18T17:23:00Z"/>
        </w:rPr>
        <w:pPrChange w:id="1176" w:author="ivan del pino" w:date="2023-03-18T17:23:00Z">
          <w:pPr>
            <w:pStyle w:val="Prrafodelista"/>
            <w:numPr>
              <w:numId w:val="8"/>
            </w:numPr>
            <w:spacing w:after="200"/>
            <w:ind w:hanging="360"/>
            <w:jc w:val="both"/>
          </w:pPr>
        </w:pPrChange>
      </w:pPr>
      <w:ins w:id="1177" w:author="ivan del pino" w:date="2023-03-18T17:26:00Z">
        <w:r>
          <w:t xml:space="preserve">Otra mejora podría ser dotar a los estudiantes la opción de tener una imagen de perfil, de tal manera que al mostrar el mensaje de nuevo turno, estos pudieran observar la imagen de perfil y sin tener que mirar el nombre de la persona a la que pertenezca el turno, </w:t>
        </w:r>
      </w:ins>
      <w:ins w:id="1178" w:author="ivan del pino" w:date="2023-03-18T17:27:00Z">
        <w:r>
          <w:t>saber a quien pertenece este.</w:t>
        </w:r>
      </w:ins>
    </w:p>
    <w:p w:rsidR="00276D20" w:rsidRDefault="00B04883">
      <w:pPr>
        <w:spacing w:after="200"/>
        <w:jc w:val="both"/>
        <w:pPrChange w:id="1179" w:author="Maximiliano Paredes Velasco" w:date="2023-02-23T21:01:00Z">
          <w:pPr>
            <w:pStyle w:val="Prrafodelista"/>
            <w:numPr>
              <w:numId w:val="8"/>
            </w:numPr>
            <w:spacing w:after="200"/>
            <w:ind w:hanging="360"/>
            <w:jc w:val="both"/>
          </w:pPr>
        </w:pPrChange>
      </w:pPr>
      <w:ins w:id="1180" w:author="Maximiliano Paredes Velasco" w:date="2023-02-23T21:01:00Z">
        <w:r>
          <w:t>las conclusiones hay que desarrollarlas mucho más. Un sección donde repasas los objeti</w:t>
        </w:r>
      </w:ins>
      <w:ins w:id="1181" w:author="Maximiliano Paredes Velasco" w:date="2023-02-23T21:02:00Z">
        <w:r>
          <w:t>vos y vas diciendo si se han alcanzado o no, otra sobre tu conclusión sobre la tecnología usada, cosas buenas o malas que ha encontrado, otra sobre trabajo futuro para mejora la app, etc.</w:t>
        </w:r>
      </w:ins>
      <w:r w:rsidR="00646952">
        <w:br w:type="page"/>
      </w:r>
    </w:p>
    <w:p w:rsidR="00646952" w:rsidRDefault="00646952" w:rsidP="00646952">
      <w:pPr>
        <w:jc w:val="both"/>
      </w:pPr>
    </w:p>
    <w:p w:rsidR="00646952" w:rsidRDefault="00646952">
      <w:pPr>
        <w:spacing w:after="200"/>
      </w:pPr>
      <w:r>
        <w:br w:type="page"/>
      </w:r>
    </w:p>
    <w:p w:rsidR="00646952" w:rsidRDefault="00646952" w:rsidP="00646952">
      <w:pPr>
        <w:pStyle w:val="Ttulo1"/>
      </w:pPr>
      <w:bookmarkStart w:id="1182" w:name="_Toc125576636"/>
      <w:r>
        <w:lastRenderedPageBreak/>
        <w:t>Bibliografía</w:t>
      </w:r>
      <w:bookmarkEnd w:id="1182"/>
    </w:p>
    <w:p w:rsidR="00C64BAD" w:rsidRDefault="00C64BAD" w:rsidP="00C64BAD"/>
    <w:p w:rsidR="00841B86" w:rsidRPr="00BB2195" w:rsidRDefault="00841B86" w:rsidP="00C64BAD">
      <w:pPr>
        <w:rPr>
          <w:i/>
        </w:rPr>
      </w:pPr>
      <w:r w:rsidRPr="00BB2195">
        <w:rPr>
          <w:i/>
        </w:rPr>
        <w:t xml:space="preserve">Firebase </w:t>
      </w:r>
    </w:p>
    <w:p w:rsidR="00C64BAD" w:rsidRDefault="00C64BAD" w:rsidP="00C64BAD">
      <w:r w:rsidRPr="00BB2195">
        <w:t>https://firebase.google.com/?hl=es</w:t>
      </w:r>
    </w:p>
    <w:p w:rsidR="00841B86" w:rsidRPr="00BB2195" w:rsidRDefault="00C64BAD" w:rsidP="00C64BAD">
      <w:pPr>
        <w:rPr>
          <w:i/>
        </w:rPr>
      </w:pPr>
      <w:r w:rsidRPr="00BB2195">
        <w:rPr>
          <w:i/>
        </w:rPr>
        <w:t xml:space="preserve">Visual Studio </w:t>
      </w:r>
    </w:p>
    <w:p w:rsidR="00C64BAD" w:rsidRDefault="00C64BAD" w:rsidP="00C64BAD">
      <w:r w:rsidRPr="00BB2195">
        <w:t>https://visualstudio.microsoft.com/es/</w:t>
      </w:r>
    </w:p>
    <w:p w:rsidR="00841B86" w:rsidRPr="00BB2195" w:rsidRDefault="00C64BAD" w:rsidP="00C64BAD">
      <w:pPr>
        <w:rPr>
          <w:i/>
        </w:rPr>
      </w:pPr>
      <w:r w:rsidRPr="00BB2195">
        <w:rPr>
          <w:i/>
        </w:rPr>
        <w:t xml:space="preserve">JQuery </w:t>
      </w:r>
    </w:p>
    <w:p w:rsidR="00C64BAD" w:rsidRDefault="00C64BAD" w:rsidP="00C64BAD">
      <w:r w:rsidRPr="00BB2195">
        <w:t>https://jquery.com/download/</w:t>
      </w:r>
    </w:p>
    <w:p w:rsidR="00841B86" w:rsidRPr="00BB2195" w:rsidRDefault="00C64BAD" w:rsidP="00C64BAD">
      <w:pPr>
        <w:rPr>
          <w:i/>
        </w:rPr>
      </w:pPr>
      <w:r w:rsidRPr="00BB2195">
        <w:rPr>
          <w:i/>
        </w:rPr>
        <w:t xml:space="preserve">Neocities </w:t>
      </w:r>
    </w:p>
    <w:p w:rsidR="00C64BAD" w:rsidRDefault="00C64BAD" w:rsidP="00C64BAD">
      <w:r w:rsidRPr="00BB2195">
        <w:t>https://neocities.org/</w:t>
      </w:r>
    </w:p>
    <w:p w:rsidR="00841B86" w:rsidRPr="00BB2195" w:rsidRDefault="00C64BAD" w:rsidP="00C64BAD">
      <w:pPr>
        <w:rPr>
          <w:i/>
        </w:rPr>
      </w:pPr>
      <w:r w:rsidRPr="00BB2195">
        <w:rPr>
          <w:i/>
        </w:rPr>
        <w:t xml:space="preserve">Información Firebase </w:t>
      </w:r>
    </w:p>
    <w:p w:rsidR="00C64BAD" w:rsidRDefault="00C64BAD" w:rsidP="00C64BAD">
      <w:r w:rsidRPr="00BB2195">
        <w:t>https://digital55.com/blog/que-es-firebase-funcionalidades-ventajas-conclusiones/</w:t>
      </w:r>
    </w:p>
    <w:p w:rsidR="00841B86" w:rsidRDefault="00C64BAD" w:rsidP="00C64BAD">
      <w:r w:rsidRPr="00BB2195">
        <w:rPr>
          <w:i/>
        </w:rPr>
        <w:t>Información</w:t>
      </w:r>
      <w:r>
        <w:t xml:space="preserve"> </w:t>
      </w:r>
      <w:r w:rsidRPr="00BB2195">
        <w:rPr>
          <w:i/>
        </w:rPr>
        <w:t>HTML</w:t>
      </w:r>
      <w:r>
        <w:t xml:space="preserve">  </w:t>
      </w:r>
    </w:p>
    <w:p w:rsidR="00C64BAD" w:rsidRDefault="00C64BAD" w:rsidP="00C64BAD">
      <w:r w:rsidRPr="00BB2195">
        <w:t>https://es.wikipedia.org/wiki/HTML</w:t>
      </w:r>
    </w:p>
    <w:p w:rsidR="00C64BAD" w:rsidRDefault="00C64BAD" w:rsidP="00C64BAD">
      <w:r w:rsidRPr="00BB2195">
        <w:rPr>
          <w:i/>
        </w:rPr>
        <w:t>Información</w:t>
      </w:r>
      <w:r>
        <w:t xml:space="preserve"> </w:t>
      </w:r>
      <w:r w:rsidRPr="00BB2195">
        <w:rPr>
          <w:i/>
        </w:rPr>
        <w:t>Javascript</w:t>
      </w:r>
      <w:r>
        <w:t xml:space="preserve"> </w:t>
      </w:r>
      <w:r w:rsidRPr="00BB2195">
        <w:t>https://es.wikipedia.org/wiki/JavaScript#Uso_en_p%C3%A1ginas_web</w:t>
      </w:r>
    </w:p>
    <w:p w:rsidR="00841B86" w:rsidRDefault="00C64BAD" w:rsidP="00C64BAD">
      <w:r w:rsidRPr="00BB2195">
        <w:rPr>
          <w:i/>
        </w:rPr>
        <w:t>Información</w:t>
      </w:r>
      <w:r>
        <w:t xml:space="preserve"> </w:t>
      </w:r>
      <w:r w:rsidRPr="00BB2195">
        <w:rPr>
          <w:i/>
        </w:rPr>
        <w:t>JQuery</w:t>
      </w:r>
      <w:r>
        <w:t xml:space="preserve">  </w:t>
      </w:r>
    </w:p>
    <w:p w:rsidR="00C64BAD" w:rsidRDefault="00C64BAD" w:rsidP="00C64BAD">
      <w:r w:rsidRPr="00BB2195">
        <w:t>https://es.wikipedia.org/wiki/JQuery</w:t>
      </w:r>
    </w:p>
    <w:p w:rsidR="00C64BAD" w:rsidRDefault="00C64BAD" w:rsidP="00C64BAD">
      <w:r w:rsidRPr="00BB2195">
        <w:rPr>
          <w:i/>
        </w:rPr>
        <w:t>Información</w:t>
      </w:r>
      <w:r>
        <w:t xml:space="preserve"> </w:t>
      </w:r>
      <w:r w:rsidRPr="00BB2195">
        <w:rPr>
          <w:i/>
        </w:rPr>
        <w:t>VisualStudio</w:t>
      </w:r>
      <w:r>
        <w:t xml:space="preserve"> </w:t>
      </w:r>
    </w:p>
    <w:p w:rsidR="00C64BAD" w:rsidRDefault="00C64BAD" w:rsidP="00C64BAD">
      <w:r w:rsidRPr="00BB2195">
        <w:t>https://openwebinars.net/blog/que-es-visual-studio-code-y-que-ventajas-ofrece/</w:t>
      </w:r>
    </w:p>
    <w:p w:rsidR="00C64BAD" w:rsidRDefault="00C64BAD" w:rsidP="00C64BAD">
      <w:r w:rsidRPr="00BB2195">
        <w:t>https://es.wikipedia.org/wiki/Visual_Studio_Code</w:t>
      </w:r>
    </w:p>
    <w:p w:rsidR="00841B86" w:rsidRDefault="00C64BAD" w:rsidP="00C64BAD">
      <w:r w:rsidRPr="00BB2195">
        <w:rPr>
          <w:i/>
        </w:rPr>
        <w:t>Información</w:t>
      </w:r>
      <w:r>
        <w:t xml:space="preserve"> </w:t>
      </w:r>
      <w:r w:rsidRPr="00BB2195">
        <w:rPr>
          <w:i/>
        </w:rPr>
        <w:t>Justinmind</w:t>
      </w:r>
      <w:r>
        <w:t xml:space="preserve"> </w:t>
      </w:r>
    </w:p>
    <w:p w:rsidR="00C64BAD" w:rsidRDefault="00841B86" w:rsidP="00C64BAD">
      <w:r w:rsidRPr="00BB2195">
        <w:t>https://www.unir.net/ingenieria/revista/justinmind-la-herramienta-que-se-estudia-en-stanford-y-berkeley-llega-a-unir/</w:t>
      </w:r>
    </w:p>
    <w:p w:rsidR="00841B86" w:rsidRDefault="00841B86" w:rsidP="00C64BAD">
      <w:r w:rsidRPr="00BB2195">
        <w:rPr>
          <w:i/>
        </w:rPr>
        <w:t>Información</w:t>
      </w:r>
      <w:r>
        <w:t xml:space="preserve"> </w:t>
      </w:r>
      <w:r w:rsidRPr="00BB2195">
        <w:rPr>
          <w:i/>
        </w:rPr>
        <w:t>Neocities</w:t>
      </w:r>
    </w:p>
    <w:p w:rsidR="00841B86" w:rsidRDefault="00841B86" w:rsidP="00C64BAD">
      <w:r w:rsidRPr="00BB2195">
        <w:t>https://www.genbeta.com/web/neocities-este-sitio-para-crear-webs-gratis-todo-homenaje-a-geocities-su-iconico-diseno-noventero</w:t>
      </w:r>
    </w:p>
    <w:p w:rsidR="00841B86" w:rsidRDefault="00841B86" w:rsidP="00C64BAD">
      <w:r w:rsidRPr="00BB2195">
        <w:rPr>
          <w:i/>
        </w:rPr>
        <w:t>Información</w:t>
      </w:r>
      <w:r>
        <w:t xml:space="preserve"> </w:t>
      </w:r>
      <w:r w:rsidRPr="00BB2195">
        <w:rPr>
          <w:i/>
        </w:rPr>
        <w:t>GitHub</w:t>
      </w:r>
    </w:p>
    <w:p w:rsidR="00841B86" w:rsidRDefault="00841B86" w:rsidP="00C64BAD">
      <w:r w:rsidRPr="00BB2195">
        <w:t>https://es.wikipedia.org/wiki/GitHub</w:t>
      </w:r>
    </w:p>
    <w:p w:rsidR="00841B86" w:rsidRDefault="00D74588" w:rsidP="00C64BAD">
      <w:r>
        <w:fldChar w:fldCharType="begin"/>
      </w:r>
      <w:r w:rsidR="00077971">
        <w:instrText xml:space="preserve"> HYPERLINK "</w:instrText>
      </w:r>
      <w:r w:rsidR="00077971" w:rsidRPr="00BB2195">
        <w:instrText>https://www.xataka.com/basics/que-github-que-que-le-ofrece-a-desarrolladores</w:instrText>
      </w:r>
      <w:r w:rsidR="00077971">
        <w:instrText xml:space="preserve">" </w:instrText>
      </w:r>
      <w:r>
        <w:fldChar w:fldCharType="separate"/>
      </w:r>
      <w:r w:rsidRPr="00D74588">
        <w:rPr>
          <w:rPrChange w:id="1183" w:author="ivan del pino" w:date="2023-03-18T17:28:00Z">
            <w:rPr>
              <w:rStyle w:val="Hipervnculo"/>
            </w:rPr>
          </w:rPrChange>
        </w:rPr>
        <w:t>https://www.xataka.com/basics/que-github-que-que-le-ofrece-a-desarrolladores</w:t>
      </w:r>
      <w:r>
        <w:fldChar w:fldCharType="end"/>
      </w:r>
    </w:p>
    <w:p w:rsidR="00077971" w:rsidRPr="00077971" w:rsidRDefault="00D74588" w:rsidP="00C64BAD">
      <w:pPr>
        <w:rPr>
          <w:i/>
        </w:rPr>
      </w:pPr>
      <w:r w:rsidRPr="00D74588">
        <w:rPr>
          <w:i/>
          <w:rPrChange w:id="1184" w:author="ivan del pino" w:date="2023-03-18T17:27:00Z">
            <w:rPr>
              <w:color w:val="0000FF" w:themeColor="hyperlink"/>
              <w:u w:val="single"/>
            </w:rPr>
          </w:rPrChange>
        </w:rPr>
        <w:t>¿Qué es la gamificación?</w:t>
      </w:r>
    </w:p>
    <w:p w:rsidR="00077971" w:rsidRDefault="00077971" w:rsidP="00C64BAD">
      <w:r w:rsidRPr="00BB2195">
        <w:t>https://e</w:t>
      </w:r>
      <w:r>
        <w:t>ducaciontrespuntocero.com/noticias/gamificacion-que-es-objetivos/</w:t>
      </w:r>
    </w:p>
    <w:p w:rsidR="00841B86" w:rsidRPr="00C64BAD" w:rsidRDefault="00841B86" w:rsidP="00C64BAD"/>
    <w:sectPr w:rsidR="00841B86" w:rsidRPr="00C64BAD" w:rsidSect="008D538A">
      <w:headerReference w:type="default" r:id="rId73"/>
      <w:footerReference w:type="default" r:id="rId74"/>
      <w:footerReference w:type="first" r:id="rId75"/>
      <w:pgSz w:w="11906" w:h="16838"/>
      <w:pgMar w:top="1417" w:right="1701" w:bottom="1417" w:left="1701" w:header="708" w:footer="708" w:gutter="0"/>
      <w:pgNumType w:start="1"/>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Maximiliano Paredes Velasco" w:date="2023-02-23T17:54:00Z" w:initials="MPV">
    <w:p w:rsidR="00276D20" w:rsidRDefault="00276D20" w:rsidP="00462308">
      <w:pPr>
        <w:pStyle w:val="Textocomentario"/>
      </w:pPr>
      <w:r>
        <w:rPr>
          <w:rStyle w:val="Refdecomentario"/>
        </w:rPr>
        <w:annotationRef/>
      </w:r>
      <w:r>
        <w:t>Qué es esto? Buscar otro término</w:t>
      </w:r>
    </w:p>
  </w:comment>
  <w:comment w:id="4" w:author="Maximiliano Paredes Velasco" w:date="2023-02-23T17:55:00Z" w:initials="MPV">
    <w:p w:rsidR="00276D20" w:rsidRDefault="00276D20" w:rsidP="00462308">
      <w:pPr>
        <w:pStyle w:val="Textocomentario"/>
      </w:pPr>
      <w:r>
        <w:rPr>
          <w:rStyle w:val="Refdecomentario"/>
        </w:rPr>
        <w:annotationRef/>
      </w:r>
      <w:r>
        <w:t>Mejorar la redacción, no está clara</w:t>
      </w:r>
    </w:p>
  </w:comment>
  <w:comment w:id="103" w:author="Maximiliano Paredes Velasco" w:date="2023-02-23T20:03:00Z" w:initials="MPV">
    <w:p w:rsidR="00276D20" w:rsidRDefault="00276D20" w:rsidP="00462308">
      <w:pPr>
        <w:pStyle w:val="Textocomentario"/>
      </w:pPr>
      <w:r>
        <w:rPr>
          <w:rStyle w:val="Refdecomentario"/>
        </w:rPr>
        <w:annotationRef/>
      </w:r>
      <w:r>
        <w:t>Evitar 1 persona. En su lugar intenta hablar en tercera persona: que se van a nombrar a continuación</w:t>
      </w:r>
    </w:p>
  </w:comment>
  <w:comment w:id="105" w:author="Maximiliano Paredes Velasco" w:date="2023-02-23T20:04:00Z" w:initials="MPV">
    <w:p w:rsidR="00276D20" w:rsidRDefault="00276D20" w:rsidP="00462308">
      <w:pPr>
        <w:pStyle w:val="Textocomentario"/>
      </w:pPr>
      <w:r>
        <w:rPr>
          <w:rStyle w:val="Refdecomentario"/>
        </w:rPr>
        <w:annotationRef/>
      </w:r>
      <w:r>
        <w:t>Ya que lo citas tendrás que poner entre comilla la definición que hizo, o te refieres a que lo creó? Mejorar la narrativa en tal caso</w:t>
      </w:r>
    </w:p>
  </w:comment>
  <w:comment w:id="113" w:author="Maximiliano Paredes Velasco" w:date="2023-02-23T20:06:00Z" w:initials="MPV">
    <w:p w:rsidR="00276D20" w:rsidRDefault="00276D20" w:rsidP="00462308">
      <w:pPr>
        <w:pStyle w:val="Textocomentario"/>
      </w:pPr>
      <w:r>
        <w:rPr>
          <w:rStyle w:val="Refdecomentario"/>
        </w:rPr>
        <w:annotationRef/>
      </w:r>
      <w:r>
        <w:t>Para todo el documento: no se pueden hacer párrafos de un línea. Los párrafos deben ser de 3 o 4 líneas al menos</w:t>
      </w:r>
    </w:p>
  </w:comment>
  <w:comment w:id="117" w:author="Maximiliano Paredes Velasco" w:date="2023-02-23T20:06:00Z" w:initials="MPV">
    <w:p w:rsidR="00276D20" w:rsidRDefault="00276D20" w:rsidP="00462308">
      <w:pPr>
        <w:pStyle w:val="Textocomentario"/>
      </w:pPr>
      <w:r>
        <w:rPr>
          <w:rStyle w:val="Refdecomentario"/>
        </w:rPr>
        <w:annotationRef/>
      </w:r>
      <w:r>
        <w:t>Frase incabada</w:t>
      </w:r>
    </w:p>
  </w:comment>
  <w:comment w:id="346" w:author="Maximiliano Paredes Velasco" w:date="2023-02-23T20:39:00Z" w:initials="MPV">
    <w:p w:rsidR="00276D20" w:rsidRDefault="00276D20" w:rsidP="00462308">
      <w:pPr>
        <w:pStyle w:val="Textocomentario"/>
      </w:pPr>
      <w:r>
        <w:rPr>
          <w:rStyle w:val="Refdecomentario"/>
        </w:rPr>
        <w:annotationRef/>
      </w:r>
      <w:r>
        <w:t>Aquí estás mezclando cosas: el parráfo de arriba es de la arquitectura y de pronto aquí saltas al detalle de ficheros que son cosas de implementación. Separa y organizar. Esto pasa en muchos sitios del documento</w:t>
      </w:r>
    </w:p>
  </w:comment>
  <w:comment w:id="355" w:author="Maximiliano Paredes Velasco" w:date="2023-02-23T20:40:00Z" w:initials="MPV">
    <w:p w:rsidR="00276D20" w:rsidRDefault="00276D20" w:rsidP="00462308">
      <w:pPr>
        <w:pStyle w:val="Textocomentario"/>
      </w:pPr>
      <w:r>
        <w:rPr>
          <w:rStyle w:val="Refdecomentario"/>
        </w:rPr>
        <w:annotationRef/>
      </w:r>
      <w:r>
        <w:t>Ahora vuelves a subir a la fase de an´álisis y hablas de método y clases</w:t>
      </w:r>
    </w:p>
  </w:comment>
  <w:comment w:id="396" w:author="Maximiliano Paredes Velasco" w:date="2023-02-23T20:43:00Z" w:initials="MPV">
    <w:p w:rsidR="00276D20" w:rsidRDefault="00276D20" w:rsidP="00462308">
      <w:pPr>
        <w:pStyle w:val="Textocomentario"/>
      </w:pPr>
      <w:r>
        <w:rPr>
          <w:rStyle w:val="Refdecomentario"/>
        </w:rPr>
        <w:annotationRef/>
      </w:r>
      <w:r>
        <w:t xml:space="preserve">Pero aquí hablas mucho más que de menú. Diseñas pantallas </w:t>
      </w:r>
    </w:p>
  </w:comment>
  <w:comment w:id="419" w:author="Maximiliano Paredes Velasco" w:date="2023-02-23T20:42:00Z" w:initials="MPV">
    <w:p w:rsidR="00276D20" w:rsidRDefault="00276D20" w:rsidP="00462308">
      <w:pPr>
        <w:pStyle w:val="Textocomentario"/>
      </w:pPr>
      <w:r>
        <w:rPr>
          <w:rStyle w:val="Refdecomentario"/>
        </w:rPr>
        <w:annotationRef/>
      </w:r>
      <w:r>
        <w:t>Mezclas implementaciòn con diseño de interfaces de usuario</w:t>
      </w:r>
    </w:p>
  </w:comment>
  <w:comment w:id="1105" w:author="Maximiliano Paredes Velasco" w:date="2023-02-23T20:53:00Z" w:initials="MPV">
    <w:p w:rsidR="00276D20" w:rsidRDefault="00276D20" w:rsidP="00462308">
      <w:pPr>
        <w:pStyle w:val="Textocomentario"/>
      </w:pPr>
      <w:r>
        <w:rPr>
          <w:rStyle w:val="Refdecomentario"/>
        </w:rPr>
        <w:annotationRef/>
      </w:r>
      <w:r>
        <w:t>Esto no es visibilidad</w:t>
      </w:r>
    </w:p>
  </w:comment>
  <w:comment w:id="1109" w:author="Maximiliano Paredes Velasco" w:date="2023-02-23T20:54:00Z" w:initials="MPV">
    <w:p w:rsidR="00276D20" w:rsidRDefault="00276D20" w:rsidP="00462308">
      <w:pPr>
        <w:pStyle w:val="Textocomentario"/>
      </w:pPr>
      <w:r>
        <w:rPr>
          <w:rStyle w:val="Refdecomentario"/>
        </w:rPr>
        <w:annotationRef/>
      </w:r>
      <w:r>
        <w:t>Esto no es relación con la realidad</w:t>
      </w:r>
    </w:p>
  </w:comment>
  <w:comment w:id="1114" w:author="Maximiliano Paredes Velasco" w:date="2023-02-23T20:54:00Z" w:initials="MPV">
    <w:p w:rsidR="00276D20" w:rsidRDefault="00276D20" w:rsidP="00462308">
      <w:pPr>
        <w:pStyle w:val="Textocomentario"/>
      </w:pPr>
      <w:r>
        <w:rPr>
          <w:rStyle w:val="Refdecomentario"/>
        </w:rPr>
        <w:annotationRef/>
      </w:r>
      <w:r>
        <w:t>Algún ejemplo más de consistencai</w:t>
      </w:r>
    </w:p>
  </w:comment>
  <w:comment w:id="1117" w:author="Maximiliano Paredes Velasco" w:date="2023-02-23T20:55:00Z" w:initials="MPV">
    <w:p w:rsidR="00276D20" w:rsidRDefault="00276D20" w:rsidP="00462308">
      <w:pPr>
        <w:pStyle w:val="Textocomentario"/>
      </w:pPr>
      <w:r>
        <w:rPr>
          <w:rStyle w:val="Refdecomentario"/>
        </w:rPr>
        <w:annotationRef/>
      </w:r>
      <w:r>
        <w:t>Solo por esto no puedes decir que previene errores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2A5212" w15:done="0"/>
  <w15:commentEx w15:paraId="34903448" w15:done="0"/>
  <w15:commentEx w15:paraId="453D2B7C" w15:done="0"/>
  <w15:commentEx w15:paraId="379E2AB3" w15:done="0"/>
  <w15:commentEx w15:paraId="2ABE27E5" w15:done="0"/>
  <w15:commentEx w15:paraId="4DAD3949" w15:done="0"/>
  <w15:commentEx w15:paraId="48A273D0" w15:done="0"/>
  <w15:commentEx w15:paraId="13B7098E" w15:done="0"/>
  <w15:commentEx w15:paraId="116A3C10" w15:done="0"/>
  <w15:commentEx w15:paraId="6D1C3723" w15:done="0"/>
  <w15:commentEx w15:paraId="4ADB3755" w15:done="0"/>
  <w15:commentEx w15:paraId="5D19E52A" w15:done="0"/>
  <w15:commentEx w15:paraId="684C27CD" w15:done="0"/>
  <w15:commentEx w15:paraId="4242E613" w15:done="0"/>
  <w15:commentEx w15:paraId="583D753C" w15:done="0"/>
  <w15:commentEx w15:paraId="32DF932B" w15:done="0"/>
  <w15:commentEx w15:paraId="75FB461B" w15:done="0"/>
  <w15:commentEx w15:paraId="756BFC78" w15:done="0"/>
  <w15:commentEx w15:paraId="5CEFE56F" w15:done="0"/>
  <w15:commentEx w15:paraId="152C4C22" w15:done="0"/>
  <w15:commentEx w15:paraId="5645CE2D" w15:done="0"/>
  <w15:commentEx w15:paraId="393C0714" w15:done="0"/>
  <w15:commentEx w15:paraId="33ADBF5F" w15:done="0"/>
  <w15:commentEx w15:paraId="089309CF" w15:done="0"/>
  <w15:commentEx w15:paraId="79543B2D" w15:done="0"/>
  <w15:commentEx w15:paraId="2190FC40" w15:done="0"/>
  <w15:commentEx w15:paraId="5B27B846" w15:done="0"/>
  <w15:commentEx w15:paraId="0181B4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226CD" w16cex:dateUtc="2023-02-23T16:54:00Z"/>
  <w16cex:commentExtensible w16cex:durableId="27A226FD" w16cex:dateUtc="2023-02-23T16:55:00Z"/>
  <w16cex:commentExtensible w16cex:durableId="27A24526" w16cex:dateUtc="2023-02-23T19:03:00Z"/>
  <w16cex:commentExtensible w16cex:durableId="27A24565" w16cex:dateUtc="2023-02-23T19:04:00Z"/>
  <w16cex:commentExtensible w16cex:durableId="27A245B8" w16cex:dateUtc="2023-02-23T19:06:00Z"/>
  <w16cex:commentExtensible w16cex:durableId="27A245E2" w16cex:dateUtc="2023-02-23T19:06:00Z"/>
  <w16cex:commentExtensible w16cex:durableId="27A2461A" w16cex:dateUtc="2023-02-23T19:07:00Z"/>
  <w16cex:commentExtensible w16cex:durableId="27A2465D" w16cex:dateUtc="2023-02-23T19:09:00Z"/>
  <w16cex:commentExtensible w16cex:durableId="27A246A0" w16cex:dateUtc="2023-02-23T19:10:00Z"/>
  <w16cex:commentExtensible w16cex:durableId="27A246C6" w16cex:dateUtc="2023-02-23T19:10:00Z"/>
  <w16cex:commentExtensible w16cex:durableId="27A246F7" w16cex:dateUtc="2023-02-23T19:11:00Z"/>
  <w16cex:commentExtensible w16cex:durableId="27A2471D" w16cex:dateUtc="2023-02-23T19:12:00Z"/>
  <w16cex:commentExtensible w16cex:durableId="27A24751" w16cex:dateUtc="2023-02-23T19:13:00Z"/>
  <w16cex:commentExtensible w16cex:durableId="27A247EF" w16cex:dateUtc="2023-02-23T19:15:00Z"/>
  <w16cex:commentExtensible w16cex:durableId="27A24808" w16cex:dateUtc="2023-02-23T19:16:00Z"/>
  <w16cex:commentExtensible w16cex:durableId="27A2484C" w16cex:dateUtc="2023-02-23T19:17:00Z"/>
  <w16cex:commentExtensible w16cex:durableId="27A24D07" w16cex:dateUtc="2023-02-23T19:37:00Z"/>
  <w16cex:commentExtensible w16cex:durableId="27A24D35" w16cex:dateUtc="2023-02-23T19:38:00Z"/>
  <w16cex:commentExtensible w16cex:durableId="27A24D75" w16cex:dateUtc="2023-02-23T19:39:00Z"/>
  <w16cex:commentExtensible w16cex:durableId="27A24DBB" w16cex:dateUtc="2023-02-23T19:40:00Z"/>
  <w16cex:commentExtensible w16cex:durableId="27A24E81" w16cex:dateUtc="2023-02-23T19:43:00Z"/>
  <w16cex:commentExtensible w16cex:durableId="27A24E08" w16cex:dateUtc="2023-02-23T19:41:00Z"/>
  <w16cex:commentExtensible w16cex:durableId="27A24E44" w16cex:dateUtc="2023-02-23T19:42:00Z"/>
  <w16cex:commentExtensible w16cex:durableId="27A25068" w16cex:dateUtc="2023-02-23T19:51:00Z"/>
  <w16cex:commentExtensible w16cex:durableId="27A250D5" w16cex:dateUtc="2023-02-23T19:53:00Z"/>
  <w16cex:commentExtensible w16cex:durableId="27A250F9" w16cex:dateUtc="2023-02-23T19:54:00Z"/>
  <w16cex:commentExtensible w16cex:durableId="27A25122" w16cex:dateUtc="2023-02-23T19:54:00Z"/>
  <w16cex:commentExtensible w16cex:durableId="27A25139" w16cex:dateUtc="2023-02-23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2A5212" w16cid:durableId="27A226CD"/>
  <w16cid:commentId w16cid:paraId="34903448" w16cid:durableId="27A226FD"/>
  <w16cid:commentId w16cid:paraId="453D2B7C" w16cid:durableId="27A24526"/>
  <w16cid:commentId w16cid:paraId="379E2AB3" w16cid:durableId="27A24565"/>
  <w16cid:commentId w16cid:paraId="2ABE27E5" w16cid:durableId="27A245B8"/>
  <w16cid:commentId w16cid:paraId="4DAD3949" w16cid:durableId="27A245E2"/>
  <w16cid:commentId w16cid:paraId="48A273D0" w16cid:durableId="27A2461A"/>
  <w16cid:commentId w16cid:paraId="13B7098E" w16cid:durableId="27A2465D"/>
  <w16cid:commentId w16cid:paraId="116A3C10" w16cid:durableId="27A246A0"/>
  <w16cid:commentId w16cid:paraId="6D1C3723" w16cid:durableId="27A246C6"/>
  <w16cid:commentId w16cid:paraId="4ADB3755" w16cid:durableId="27A246F7"/>
  <w16cid:commentId w16cid:paraId="5D19E52A" w16cid:durableId="27A2471D"/>
  <w16cid:commentId w16cid:paraId="684C27CD" w16cid:durableId="27A24751"/>
  <w16cid:commentId w16cid:paraId="4242E613" w16cid:durableId="27A247EF"/>
  <w16cid:commentId w16cid:paraId="583D753C" w16cid:durableId="27A24808"/>
  <w16cid:commentId w16cid:paraId="32DF932B" w16cid:durableId="27A2484C"/>
  <w16cid:commentId w16cid:paraId="75FB461B" w16cid:durableId="27A24D07"/>
  <w16cid:commentId w16cid:paraId="756BFC78" w16cid:durableId="27A24D35"/>
  <w16cid:commentId w16cid:paraId="5CEFE56F" w16cid:durableId="27A24D75"/>
  <w16cid:commentId w16cid:paraId="152C4C22" w16cid:durableId="27A24DBB"/>
  <w16cid:commentId w16cid:paraId="5645CE2D" w16cid:durableId="27A24E81"/>
  <w16cid:commentId w16cid:paraId="393C0714" w16cid:durableId="27A24E08"/>
  <w16cid:commentId w16cid:paraId="33ADBF5F" w16cid:durableId="27A24E44"/>
  <w16cid:commentId w16cid:paraId="089309CF" w16cid:durableId="27A25068"/>
  <w16cid:commentId w16cid:paraId="79543B2D" w16cid:durableId="27A250D5"/>
  <w16cid:commentId w16cid:paraId="2190FC40" w16cid:durableId="27A250F9"/>
  <w16cid:commentId w16cid:paraId="5B27B846" w16cid:durableId="27A25122"/>
  <w16cid:commentId w16cid:paraId="0181B4EB" w16cid:durableId="27A25139"/>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5F18" w:rsidRDefault="00F25F18" w:rsidP="008D538A">
      <w:pPr>
        <w:spacing w:after="0" w:line="240" w:lineRule="auto"/>
      </w:pPr>
      <w:r>
        <w:separator/>
      </w:r>
    </w:p>
  </w:endnote>
  <w:endnote w:type="continuationSeparator" w:id="0">
    <w:p w:rsidR="00F25F18" w:rsidRDefault="00F25F18" w:rsidP="008D53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682097"/>
      <w:docPartObj>
        <w:docPartGallery w:val="Page Numbers (Bottom of Page)"/>
        <w:docPartUnique/>
      </w:docPartObj>
    </w:sdtPr>
    <w:sdtContent>
      <w:p w:rsidR="00276D20" w:rsidRDefault="00276D20">
        <w:pPr>
          <w:pStyle w:val="Piedepgina"/>
          <w:jc w:val="right"/>
        </w:pPr>
        <w:fldSimple w:instr=" PAGE   \* MERGEFORMAT ">
          <w:r w:rsidR="000C7393">
            <w:rPr>
              <w:noProof/>
            </w:rPr>
            <w:t>66</w:t>
          </w:r>
        </w:fldSimple>
      </w:p>
    </w:sdtContent>
  </w:sdt>
  <w:p w:rsidR="00276D20" w:rsidRDefault="00276D2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6D20" w:rsidRDefault="00276D20" w:rsidP="008D538A">
    <w:pPr>
      <w:pStyle w:val="Piedepgina"/>
      <w:jc w:val="center"/>
    </w:pPr>
  </w:p>
  <w:p w:rsidR="00276D20" w:rsidRDefault="00276D2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5F18" w:rsidRDefault="00F25F18" w:rsidP="008D538A">
      <w:pPr>
        <w:spacing w:after="0" w:line="240" w:lineRule="auto"/>
      </w:pPr>
      <w:r>
        <w:separator/>
      </w:r>
    </w:p>
  </w:footnote>
  <w:footnote w:type="continuationSeparator" w:id="0">
    <w:p w:rsidR="00F25F18" w:rsidRDefault="00F25F18" w:rsidP="008D53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6D20" w:rsidRPr="009E3925" w:rsidRDefault="00276D20" w:rsidP="008D538A">
    <w:pPr>
      <w:pStyle w:val="Encabezado"/>
      <w:jc w:val="right"/>
    </w:pPr>
    <w:r w:rsidRPr="009E3925">
      <w:t>Trabajo de Fin de Grado</w:t>
    </w:r>
  </w:p>
  <w:p w:rsidR="00276D20" w:rsidRPr="009E3925" w:rsidRDefault="00276D20" w:rsidP="008D538A">
    <w:pPr>
      <w:pStyle w:val="Encabezado"/>
      <w:jc w:val="right"/>
    </w:pPr>
    <w:r w:rsidRPr="009E3925">
      <w:t xml:space="preserve">The Zombie World: Desarrollo </w:t>
    </w:r>
  </w:p>
  <w:p w:rsidR="00276D20" w:rsidRPr="009E3925" w:rsidRDefault="00276D20" w:rsidP="008D538A">
    <w:pPr>
      <w:pStyle w:val="Encabezado"/>
      <w:jc w:val="right"/>
    </w:pPr>
    <w:r w:rsidRPr="009E3925">
      <w:t>de un videojuego interactivo grupal</w:t>
    </w:r>
  </w:p>
  <w:p w:rsidR="00276D20" w:rsidRPr="009E3925" w:rsidRDefault="00276D20" w:rsidP="008D538A">
    <w:pPr>
      <w:pStyle w:val="Encabezado"/>
      <w:jc w:val="right"/>
    </w:pPr>
    <w:r w:rsidRPr="009E3925">
      <w:t xml:space="preserve">                                 Iván del Pino Alonso</w:t>
    </w:r>
  </w:p>
  <w:p w:rsidR="00276D20" w:rsidRPr="009E3925" w:rsidRDefault="00276D2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21"/>
    <w:multiLevelType w:val="hybridMultilevel"/>
    <w:tmpl w:val="48DC8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A936D4"/>
    <w:multiLevelType w:val="hybridMultilevel"/>
    <w:tmpl w:val="385461BC"/>
    <w:lvl w:ilvl="0" w:tplc="0C0A0001">
      <w:start w:val="1"/>
      <w:numFmt w:val="bullet"/>
      <w:lvlText w:val=""/>
      <w:lvlJc w:val="left"/>
      <w:pPr>
        <w:ind w:left="3587" w:hanging="360"/>
      </w:pPr>
      <w:rPr>
        <w:rFonts w:ascii="Symbol" w:hAnsi="Symbol" w:hint="default"/>
      </w:rPr>
    </w:lvl>
    <w:lvl w:ilvl="1" w:tplc="0C0A0003" w:tentative="1">
      <w:start w:val="1"/>
      <w:numFmt w:val="bullet"/>
      <w:lvlText w:val="o"/>
      <w:lvlJc w:val="left"/>
      <w:pPr>
        <w:ind w:left="4307" w:hanging="360"/>
      </w:pPr>
      <w:rPr>
        <w:rFonts w:ascii="Courier New" w:hAnsi="Courier New" w:cs="Courier New" w:hint="default"/>
      </w:rPr>
    </w:lvl>
    <w:lvl w:ilvl="2" w:tplc="0C0A0005" w:tentative="1">
      <w:start w:val="1"/>
      <w:numFmt w:val="bullet"/>
      <w:lvlText w:val=""/>
      <w:lvlJc w:val="left"/>
      <w:pPr>
        <w:ind w:left="5027" w:hanging="360"/>
      </w:pPr>
      <w:rPr>
        <w:rFonts w:ascii="Wingdings" w:hAnsi="Wingdings" w:hint="default"/>
      </w:rPr>
    </w:lvl>
    <w:lvl w:ilvl="3" w:tplc="0C0A0001" w:tentative="1">
      <w:start w:val="1"/>
      <w:numFmt w:val="bullet"/>
      <w:lvlText w:val=""/>
      <w:lvlJc w:val="left"/>
      <w:pPr>
        <w:ind w:left="5747" w:hanging="360"/>
      </w:pPr>
      <w:rPr>
        <w:rFonts w:ascii="Symbol" w:hAnsi="Symbol" w:hint="default"/>
      </w:rPr>
    </w:lvl>
    <w:lvl w:ilvl="4" w:tplc="0C0A0003" w:tentative="1">
      <w:start w:val="1"/>
      <w:numFmt w:val="bullet"/>
      <w:lvlText w:val="o"/>
      <w:lvlJc w:val="left"/>
      <w:pPr>
        <w:ind w:left="6467" w:hanging="360"/>
      </w:pPr>
      <w:rPr>
        <w:rFonts w:ascii="Courier New" w:hAnsi="Courier New" w:cs="Courier New" w:hint="default"/>
      </w:rPr>
    </w:lvl>
    <w:lvl w:ilvl="5" w:tplc="0C0A0005" w:tentative="1">
      <w:start w:val="1"/>
      <w:numFmt w:val="bullet"/>
      <w:lvlText w:val=""/>
      <w:lvlJc w:val="left"/>
      <w:pPr>
        <w:ind w:left="7187" w:hanging="360"/>
      </w:pPr>
      <w:rPr>
        <w:rFonts w:ascii="Wingdings" w:hAnsi="Wingdings" w:hint="default"/>
      </w:rPr>
    </w:lvl>
    <w:lvl w:ilvl="6" w:tplc="0C0A0001" w:tentative="1">
      <w:start w:val="1"/>
      <w:numFmt w:val="bullet"/>
      <w:lvlText w:val=""/>
      <w:lvlJc w:val="left"/>
      <w:pPr>
        <w:ind w:left="7907" w:hanging="360"/>
      </w:pPr>
      <w:rPr>
        <w:rFonts w:ascii="Symbol" w:hAnsi="Symbol" w:hint="default"/>
      </w:rPr>
    </w:lvl>
    <w:lvl w:ilvl="7" w:tplc="0C0A0003" w:tentative="1">
      <w:start w:val="1"/>
      <w:numFmt w:val="bullet"/>
      <w:lvlText w:val="o"/>
      <w:lvlJc w:val="left"/>
      <w:pPr>
        <w:ind w:left="8627" w:hanging="360"/>
      </w:pPr>
      <w:rPr>
        <w:rFonts w:ascii="Courier New" w:hAnsi="Courier New" w:cs="Courier New" w:hint="default"/>
      </w:rPr>
    </w:lvl>
    <w:lvl w:ilvl="8" w:tplc="0C0A0005" w:tentative="1">
      <w:start w:val="1"/>
      <w:numFmt w:val="bullet"/>
      <w:lvlText w:val=""/>
      <w:lvlJc w:val="left"/>
      <w:pPr>
        <w:ind w:left="9347" w:hanging="360"/>
      </w:pPr>
      <w:rPr>
        <w:rFonts w:ascii="Wingdings" w:hAnsi="Wingdings" w:hint="default"/>
      </w:rPr>
    </w:lvl>
  </w:abstractNum>
  <w:abstractNum w:abstractNumId="2">
    <w:nsid w:val="0B9A5140"/>
    <w:multiLevelType w:val="hybridMultilevel"/>
    <w:tmpl w:val="2348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875E84"/>
    <w:multiLevelType w:val="hybridMultilevel"/>
    <w:tmpl w:val="87E61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F23B7"/>
    <w:multiLevelType w:val="hybridMultilevel"/>
    <w:tmpl w:val="D4D6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32CF5"/>
    <w:multiLevelType w:val="hybridMultilevel"/>
    <w:tmpl w:val="EAE64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3A1E10"/>
    <w:multiLevelType w:val="hybridMultilevel"/>
    <w:tmpl w:val="E460E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D12175"/>
    <w:multiLevelType w:val="hybridMultilevel"/>
    <w:tmpl w:val="78BADB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99D00C9"/>
    <w:multiLevelType w:val="hybridMultilevel"/>
    <w:tmpl w:val="85F6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1C15A56"/>
    <w:multiLevelType w:val="hybridMultilevel"/>
    <w:tmpl w:val="AB28B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58C5DBE"/>
    <w:multiLevelType w:val="hybridMultilevel"/>
    <w:tmpl w:val="3C5C1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A5F5A50"/>
    <w:multiLevelType w:val="hybridMultilevel"/>
    <w:tmpl w:val="0400C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0333E90"/>
    <w:multiLevelType w:val="hybridMultilevel"/>
    <w:tmpl w:val="D026D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4C82AFE"/>
    <w:multiLevelType w:val="hybridMultilevel"/>
    <w:tmpl w:val="231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4FF602C"/>
    <w:multiLevelType w:val="hybridMultilevel"/>
    <w:tmpl w:val="8EACE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54A12CA"/>
    <w:multiLevelType w:val="hybridMultilevel"/>
    <w:tmpl w:val="056AF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8543936"/>
    <w:multiLevelType w:val="multilevel"/>
    <w:tmpl w:val="7C6E236A"/>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6C233ED4"/>
    <w:multiLevelType w:val="hybridMultilevel"/>
    <w:tmpl w:val="1738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4CB6A40"/>
    <w:multiLevelType w:val="multilevel"/>
    <w:tmpl w:val="2F788AC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nsid w:val="7B2D3D1F"/>
    <w:multiLevelType w:val="hybridMultilevel"/>
    <w:tmpl w:val="0C16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6"/>
  </w:num>
  <w:num w:numId="2">
    <w:abstractNumId w:val="2"/>
  </w:num>
  <w:num w:numId="3">
    <w:abstractNumId w:val="17"/>
  </w:num>
  <w:num w:numId="4">
    <w:abstractNumId w:val="9"/>
  </w:num>
  <w:num w:numId="5">
    <w:abstractNumId w:val="19"/>
  </w:num>
  <w:num w:numId="6">
    <w:abstractNumId w:val="18"/>
  </w:num>
  <w:num w:numId="7">
    <w:abstractNumId w:val="1"/>
  </w:num>
  <w:num w:numId="8">
    <w:abstractNumId w:val="0"/>
  </w:num>
  <w:num w:numId="9">
    <w:abstractNumId w:val="14"/>
  </w:num>
  <w:num w:numId="10">
    <w:abstractNumId w:val="13"/>
  </w:num>
  <w:num w:numId="11">
    <w:abstractNumId w:val="3"/>
  </w:num>
  <w:num w:numId="12">
    <w:abstractNumId w:val="7"/>
  </w:num>
  <w:num w:numId="13">
    <w:abstractNumId w:val="5"/>
  </w:num>
  <w:num w:numId="14">
    <w:abstractNumId w:val="4"/>
  </w:num>
  <w:num w:numId="15">
    <w:abstractNumId w:val="11"/>
  </w:num>
  <w:num w:numId="16">
    <w:abstractNumId w:val="12"/>
  </w:num>
  <w:num w:numId="17">
    <w:abstractNumId w:val="8"/>
  </w:num>
  <w:num w:numId="18">
    <w:abstractNumId w:val="15"/>
  </w:num>
  <w:num w:numId="19">
    <w:abstractNumId w:val="6"/>
  </w:num>
  <w:num w:numId="2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o Paredes Velasco">
    <w15:presenceInfo w15:providerId="AD" w15:userId="S::maximiliano.paredes@urjc.es::c58881cf-ef12-4981-ac61-a46dec618d9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08"/>
  <w:hyphenationZone w:val="425"/>
  <w:drawingGridHorizontalSpacing w:val="110"/>
  <w:displayHorizontalDrawingGridEvery w:val="2"/>
  <w:characterSpacingControl w:val="doNotCompress"/>
  <w:hdrShapeDefaults>
    <o:shapedefaults v:ext="edit" spidmax="20482"/>
  </w:hdrShapeDefaults>
  <w:footnotePr>
    <w:footnote w:id="-1"/>
    <w:footnote w:id="0"/>
  </w:footnotePr>
  <w:endnotePr>
    <w:endnote w:id="-1"/>
    <w:endnote w:id="0"/>
  </w:endnotePr>
  <w:compat/>
  <w:rsids>
    <w:rsidRoot w:val="009C1964"/>
    <w:rsid w:val="00013E9C"/>
    <w:rsid w:val="00014902"/>
    <w:rsid w:val="00025091"/>
    <w:rsid w:val="0002590A"/>
    <w:rsid w:val="00031A33"/>
    <w:rsid w:val="000329C5"/>
    <w:rsid w:val="000521CC"/>
    <w:rsid w:val="00061562"/>
    <w:rsid w:val="000631BB"/>
    <w:rsid w:val="000675BF"/>
    <w:rsid w:val="00077971"/>
    <w:rsid w:val="000A1AD9"/>
    <w:rsid w:val="000B043B"/>
    <w:rsid w:val="000B19F6"/>
    <w:rsid w:val="000C6A71"/>
    <w:rsid w:val="000C7393"/>
    <w:rsid w:val="00105531"/>
    <w:rsid w:val="00105A3D"/>
    <w:rsid w:val="00112139"/>
    <w:rsid w:val="00120668"/>
    <w:rsid w:val="00133D10"/>
    <w:rsid w:val="00136AC9"/>
    <w:rsid w:val="00137AC6"/>
    <w:rsid w:val="0014243F"/>
    <w:rsid w:val="0014310A"/>
    <w:rsid w:val="001659D5"/>
    <w:rsid w:val="00174AF4"/>
    <w:rsid w:val="00181A16"/>
    <w:rsid w:val="00194061"/>
    <w:rsid w:val="00194A26"/>
    <w:rsid w:val="00196E09"/>
    <w:rsid w:val="001A36D0"/>
    <w:rsid w:val="001A58D2"/>
    <w:rsid w:val="001C3DFA"/>
    <w:rsid w:val="001C4E8D"/>
    <w:rsid w:val="00203755"/>
    <w:rsid w:val="00210C2D"/>
    <w:rsid w:val="0024148B"/>
    <w:rsid w:val="0024216E"/>
    <w:rsid w:val="002428D3"/>
    <w:rsid w:val="00247FDE"/>
    <w:rsid w:val="00257EAB"/>
    <w:rsid w:val="00276D20"/>
    <w:rsid w:val="00276EEE"/>
    <w:rsid w:val="00277E08"/>
    <w:rsid w:val="00282F47"/>
    <w:rsid w:val="00283CD9"/>
    <w:rsid w:val="0029369E"/>
    <w:rsid w:val="002A0BF6"/>
    <w:rsid w:val="002C215A"/>
    <w:rsid w:val="002C4B40"/>
    <w:rsid w:val="002C5651"/>
    <w:rsid w:val="002D5AAA"/>
    <w:rsid w:val="002E1E2A"/>
    <w:rsid w:val="002E2F21"/>
    <w:rsid w:val="002E7487"/>
    <w:rsid w:val="002E7B38"/>
    <w:rsid w:val="00304453"/>
    <w:rsid w:val="00311AED"/>
    <w:rsid w:val="00330BCC"/>
    <w:rsid w:val="00336375"/>
    <w:rsid w:val="00336B33"/>
    <w:rsid w:val="00340549"/>
    <w:rsid w:val="00340B97"/>
    <w:rsid w:val="00350109"/>
    <w:rsid w:val="00354C9F"/>
    <w:rsid w:val="00356680"/>
    <w:rsid w:val="003774A4"/>
    <w:rsid w:val="00377697"/>
    <w:rsid w:val="003816CA"/>
    <w:rsid w:val="003932B2"/>
    <w:rsid w:val="00395127"/>
    <w:rsid w:val="003B004B"/>
    <w:rsid w:val="003B56DE"/>
    <w:rsid w:val="003C5350"/>
    <w:rsid w:val="003E33F8"/>
    <w:rsid w:val="003E6F20"/>
    <w:rsid w:val="003F36FA"/>
    <w:rsid w:val="004008FC"/>
    <w:rsid w:val="00400DEE"/>
    <w:rsid w:val="00410EE7"/>
    <w:rsid w:val="00415E1C"/>
    <w:rsid w:val="004171D0"/>
    <w:rsid w:val="0042490D"/>
    <w:rsid w:val="00431142"/>
    <w:rsid w:val="004312E5"/>
    <w:rsid w:val="00440211"/>
    <w:rsid w:val="00441FFF"/>
    <w:rsid w:val="004569F7"/>
    <w:rsid w:val="00462308"/>
    <w:rsid w:val="00464A9F"/>
    <w:rsid w:val="00475CDF"/>
    <w:rsid w:val="0049224E"/>
    <w:rsid w:val="00492DA0"/>
    <w:rsid w:val="004979A0"/>
    <w:rsid w:val="004A72CB"/>
    <w:rsid w:val="004B2FB8"/>
    <w:rsid w:val="004C79E9"/>
    <w:rsid w:val="004D0FF1"/>
    <w:rsid w:val="004D2EC2"/>
    <w:rsid w:val="004D5797"/>
    <w:rsid w:val="004F26F4"/>
    <w:rsid w:val="004F66DA"/>
    <w:rsid w:val="00501D7C"/>
    <w:rsid w:val="00502DC7"/>
    <w:rsid w:val="00512514"/>
    <w:rsid w:val="00514A8A"/>
    <w:rsid w:val="00537FCD"/>
    <w:rsid w:val="005515AE"/>
    <w:rsid w:val="005755B1"/>
    <w:rsid w:val="005A1F14"/>
    <w:rsid w:val="005B4429"/>
    <w:rsid w:val="005C2AF7"/>
    <w:rsid w:val="005C3F91"/>
    <w:rsid w:val="005D19CB"/>
    <w:rsid w:val="005E2E0D"/>
    <w:rsid w:val="005F2967"/>
    <w:rsid w:val="005F76C0"/>
    <w:rsid w:val="006106A9"/>
    <w:rsid w:val="006228C1"/>
    <w:rsid w:val="00634CED"/>
    <w:rsid w:val="00634E37"/>
    <w:rsid w:val="00634FE2"/>
    <w:rsid w:val="0064080A"/>
    <w:rsid w:val="00646952"/>
    <w:rsid w:val="006520C8"/>
    <w:rsid w:val="0066127C"/>
    <w:rsid w:val="006647BC"/>
    <w:rsid w:val="006650E7"/>
    <w:rsid w:val="0068022D"/>
    <w:rsid w:val="006803FB"/>
    <w:rsid w:val="0068285B"/>
    <w:rsid w:val="00684470"/>
    <w:rsid w:val="00687A70"/>
    <w:rsid w:val="0069179A"/>
    <w:rsid w:val="006A12C8"/>
    <w:rsid w:val="006A4619"/>
    <w:rsid w:val="006B21D7"/>
    <w:rsid w:val="006D3492"/>
    <w:rsid w:val="006E1BDB"/>
    <w:rsid w:val="006F1991"/>
    <w:rsid w:val="007043D3"/>
    <w:rsid w:val="0070678D"/>
    <w:rsid w:val="00710EFA"/>
    <w:rsid w:val="0071207A"/>
    <w:rsid w:val="0072382A"/>
    <w:rsid w:val="0073057B"/>
    <w:rsid w:val="007329D4"/>
    <w:rsid w:val="00735971"/>
    <w:rsid w:val="00741677"/>
    <w:rsid w:val="007659CA"/>
    <w:rsid w:val="007735A1"/>
    <w:rsid w:val="007803A0"/>
    <w:rsid w:val="0078720E"/>
    <w:rsid w:val="00787DF1"/>
    <w:rsid w:val="007A2B37"/>
    <w:rsid w:val="007A3404"/>
    <w:rsid w:val="007B33D4"/>
    <w:rsid w:val="007C7EFC"/>
    <w:rsid w:val="007E4CFF"/>
    <w:rsid w:val="007F389D"/>
    <w:rsid w:val="008009A8"/>
    <w:rsid w:val="00800E3E"/>
    <w:rsid w:val="00805923"/>
    <w:rsid w:val="00821C2F"/>
    <w:rsid w:val="00822FE0"/>
    <w:rsid w:val="00832072"/>
    <w:rsid w:val="00832255"/>
    <w:rsid w:val="00837D14"/>
    <w:rsid w:val="00841B86"/>
    <w:rsid w:val="00847123"/>
    <w:rsid w:val="00847FC8"/>
    <w:rsid w:val="00863C32"/>
    <w:rsid w:val="00866358"/>
    <w:rsid w:val="00866E3C"/>
    <w:rsid w:val="008672AC"/>
    <w:rsid w:val="00873C8A"/>
    <w:rsid w:val="008806D5"/>
    <w:rsid w:val="0088411B"/>
    <w:rsid w:val="00884F08"/>
    <w:rsid w:val="00886123"/>
    <w:rsid w:val="0089559F"/>
    <w:rsid w:val="008A05BC"/>
    <w:rsid w:val="008A18B1"/>
    <w:rsid w:val="008B2E4B"/>
    <w:rsid w:val="008B4513"/>
    <w:rsid w:val="008B796F"/>
    <w:rsid w:val="008C1827"/>
    <w:rsid w:val="008C24F8"/>
    <w:rsid w:val="008D4D20"/>
    <w:rsid w:val="008D538A"/>
    <w:rsid w:val="008D77B8"/>
    <w:rsid w:val="008E59BC"/>
    <w:rsid w:val="008E74F1"/>
    <w:rsid w:val="00905B62"/>
    <w:rsid w:val="00915873"/>
    <w:rsid w:val="00925BF8"/>
    <w:rsid w:val="00941663"/>
    <w:rsid w:val="00941A85"/>
    <w:rsid w:val="009510E4"/>
    <w:rsid w:val="009524BC"/>
    <w:rsid w:val="00952EAE"/>
    <w:rsid w:val="00961137"/>
    <w:rsid w:val="00963620"/>
    <w:rsid w:val="009650DC"/>
    <w:rsid w:val="009765BB"/>
    <w:rsid w:val="00982761"/>
    <w:rsid w:val="0098659C"/>
    <w:rsid w:val="0099513A"/>
    <w:rsid w:val="00995322"/>
    <w:rsid w:val="009A2B87"/>
    <w:rsid w:val="009A44FA"/>
    <w:rsid w:val="009A5B57"/>
    <w:rsid w:val="009A5DDA"/>
    <w:rsid w:val="009B0A5F"/>
    <w:rsid w:val="009B3083"/>
    <w:rsid w:val="009B5F0E"/>
    <w:rsid w:val="009C016D"/>
    <w:rsid w:val="009C1964"/>
    <w:rsid w:val="009C29A9"/>
    <w:rsid w:val="009C5D8A"/>
    <w:rsid w:val="009E3925"/>
    <w:rsid w:val="009E3E0C"/>
    <w:rsid w:val="009E4EEE"/>
    <w:rsid w:val="009F02FE"/>
    <w:rsid w:val="00A12F05"/>
    <w:rsid w:val="00A25595"/>
    <w:rsid w:val="00A27648"/>
    <w:rsid w:val="00A326C1"/>
    <w:rsid w:val="00A47A9B"/>
    <w:rsid w:val="00A5143D"/>
    <w:rsid w:val="00A641BC"/>
    <w:rsid w:val="00A64974"/>
    <w:rsid w:val="00A738EF"/>
    <w:rsid w:val="00A82E0B"/>
    <w:rsid w:val="00A83140"/>
    <w:rsid w:val="00A86AFE"/>
    <w:rsid w:val="00A9574E"/>
    <w:rsid w:val="00A95BE0"/>
    <w:rsid w:val="00A96E08"/>
    <w:rsid w:val="00A9756A"/>
    <w:rsid w:val="00AA3838"/>
    <w:rsid w:val="00AA3D9D"/>
    <w:rsid w:val="00AE1EA5"/>
    <w:rsid w:val="00AE5C86"/>
    <w:rsid w:val="00AE6F8C"/>
    <w:rsid w:val="00AE6F92"/>
    <w:rsid w:val="00AE7FF6"/>
    <w:rsid w:val="00AF5BED"/>
    <w:rsid w:val="00B00E60"/>
    <w:rsid w:val="00B04883"/>
    <w:rsid w:val="00B051F0"/>
    <w:rsid w:val="00B23ED4"/>
    <w:rsid w:val="00B26EE2"/>
    <w:rsid w:val="00B3610C"/>
    <w:rsid w:val="00B36E1E"/>
    <w:rsid w:val="00B529AB"/>
    <w:rsid w:val="00B54C2A"/>
    <w:rsid w:val="00B5702B"/>
    <w:rsid w:val="00B643BE"/>
    <w:rsid w:val="00B648B9"/>
    <w:rsid w:val="00B800FD"/>
    <w:rsid w:val="00B80493"/>
    <w:rsid w:val="00B92338"/>
    <w:rsid w:val="00B9346B"/>
    <w:rsid w:val="00B93F4B"/>
    <w:rsid w:val="00B95B22"/>
    <w:rsid w:val="00B95DCD"/>
    <w:rsid w:val="00BA2769"/>
    <w:rsid w:val="00BA59CD"/>
    <w:rsid w:val="00BB2195"/>
    <w:rsid w:val="00BB5A8D"/>
    <w:rsid w:val="00BC1404"/>
    <w:rsid w:val="00BC1660"/>
    <w:rsid w:val="00BD0BB4"/>
    <w:rsid w:val="00BD6D76"/>
    <w:rsid w:val="00BE3451"/>
    <w:rsid w:val="00BE7D0A"/>
    <w:rsid w:val="00BF0645"/>
    <w:rsid w:val="00C030D2"/>
    <w:rsid w:val="00C031AA"/>
    <w:rsid w:val="00C14BF7"/>
    <w:rsid w:val="00C1647C"/>
    <w:rsid w:val="00C17F10"/>
    <w:rsid w:val="00C2017E"/>
    <w:rsid w:val="00C21382"/>
    <w:rsid w:val="00C339D2"/>
    <w:rsid w:val="00C42FEA"/>
    <w:rsid w:val="00C45990"/>
    <w:rsid w:val="00C4663C"/>
    <w:rsid w:val="00C61BEB"/>
    <w:rsid w:val="00C64BAD"/>
    <w:rsid w:val="00C65210"/>
    <w:rsid w:val="00C673DA"/>
    <w:rsid w:val="00C970B4"/>
    <w:rsid w:val="00CA3346"/>
    <w:rsid w:val="00CA62E5"/>
    <w:rsid w:val="00CB2321"/>
    <w:rsid w:val="00CB2980"/>
    <w:rsid w:val="00CC335A"/>
    <w:rsid w:val="00CD3A53"/>
    <w:rsid w:val="00CE4164"/>
    <w:rsid w:val="00CE6180"/>
    <w:rsid w:val="00CE6DAB"/>
    <w:rsid w:val="00CF47CF"/>
    <w:rsid w:val="00D02C9C"/>
    <w:rsid w:val="00D06E7D"/>
    <w:rsid w:val="00D11FA2"/>
    <w:rsid w:val="00D122F6"/>
    <w:rsid w:val="00D14FA7"/>
    <w:rsid w:val="00D15E5D"/>
    <w:rsid w:val="00D20903"/>
    <w:rsid w:val="00D20B93"/>
    <w:rsid w:val="00D307E1"/>
    <w:rsid w:val="00D535C2"/>
    <w:rsid w:val="00D656D0"/>
    <w:rsid w:val="00D71281"/>
    <w:rsid w:val="00D74588"/>
    <w:rsid w:val="00D8271F"/>
    <w:rsid w:val="00D93F05"/>
    <w:rsid w:val="00DA2DC0"/>
    <w:rsid w:val="00DA3611"/>
    <w:rsid w:val="00DA5DFC"/>
    <w:rsid w:val="00DB3A18"/>
    <w:rsid w:val="00DD56F1"/>
    <w:rsid w:val="00DF68A2"/>
    <w:rsid w:val="00E017C5"/>
    <w:rsid w:val="00E10926"/>
    <w:rsid w:val="00E118C8"/>
    <w:rsid w:val="00E16DB4"/>
    <w:rsid w:val="00E2125B"/>
    <w:rsid w:val="00E21657"/>
    <w:rsid w:val="00E21ED4"/>
    <w:rsid w:val="00E35433"/>
    <w:rsid w:val="00E4178D"/>
    <w:rsid w:val="00E57E77"/>
    <w:rsid w:val="00E65E3B"/>
    <w:rsid w:val="00E77963"/>
    <w:rsid w:val="00E8413F"/>
    <w:rsid w:val="00E8451D"/>
    <w:rsid w:val="00E979A2"/>
    <w:rsid w:val="00EA0627"/>
    <w:rsid w:val="00EA0EAA"/>
    <w:rsid w:val="00EA10F2"/>
    <w:rsid w:val="00EA6E87"/>
    <w:rsid w:val="00EC0746"/>
    <w:rsid w:val="00EC12FF"/>
    <w:rsid w:val="00EC46C7"/>
    <w:rsid w:val="00EC6327"/>
    <w:rsid w:val="00ED4629"/>
    <w:rsid w:val="00EE2D0D"/>
    <w:rsid w:val="00EE5A0E"/>
    <w:rsid w:val="00EF3256"/>
    <w:rsid w:val="00EF4EF5"/>
    <w:rsid w:val="00EF6BD2"/>
    <w:rsid w:val="00EF792D"/>
    <w:rsid w:val="00F04297"/>
    <w:rsid w:val="00F05427"/>
    <w:rsid w:val="00F055A1"/>
    <w:rsid w:val="00F24135"/>
    <w:rsid w:val="00F25F18"/>
    <w:rsid w:val="00F31E21"/>
    <w:rsid w:val="00F328ED"/>
    <w:rsid w:val="00F32ACD"/>
    <w:rsid w:val="00F36D1D"/>
    <w:rsid w:val="00F424A8"/>
    <w:rsid w:val="00F47572"/>
    <w:rsid w:val="00F51C46"/>
    <w:rsid w:val="00F60E4E"/>
    <w:rsid w:val="00F6513D"/>
    <w:rsid w:val="00F9195E"/>
    <w:rsid w:val="00F91E42"/>
    <w:rsid w:val="00F9768A"/>
    <w:rsid w:val="00FA2601"/>
    <w:rsid w:val="00FA2D23"/>
    <w:rsid w:val="00FA3137"/>
    <w:rsid w:val="00FA5FF8"/>
    <w:rsid w:val="00FC3FF2"/>
    <w:rsid w:val="00FD19B3"/>
    <w:rsid w:val="00FF4B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DEE"/>
    <w:pPr>
      <w:spacing w:after="80"/>
    </w:pPr>
    <w:rPr>
      <w:rFonts w:ascii="Times New Roman" w:hAnsi="Times New Roman"/>
      <w:sz w:val="25"/>
    </w:rPr>
  </w:style>
  <w:style w:type="paragraph" w:styleId="Ttulo1">
    <w:name w:val="heading 1"/>
    <w:basedOn w:val="Normal"/>
    <w:next w:val="Normal"/>
    <w:link w:val="Ttulo1Car"/>
    <w:uiPriority w:val="9"/>
    <w:qFormat/>
    <w:rsid w:val="00C45990"/>
    <w:pPr>
      <w:keepNext/>
      <w:keepLines/>
      <w:spacing w:before="480" w:after="0"/>
      <w:outlineLvl w:val="0"/>
    </w:pPr>
    <w:rPr>
      <w:rFonts w:ascii="Arial" w:eastAsiaTheme="majorEastAsia" w:hAnsi="Arial" w:cstheme="majorBidi"/>
      <w:b/>
      <w:bCs/>
      <w:sz w:val="36"/>
      <w:szCs w:val="28"/>
    </w:rPr>
  </w:style>
  <w:style w:type="paragraph" w:styleId="Ttulo2">
    <w:name w:val="heading 2"/>
    <w:basedOn w:val="Ttulo1"/>
    <w:next w:val="Normal"/>
    <w:link w:val="Ttulo2Car"/>
    <w:uiPriority w:val="9"/>
    <w:unhideWhenUsed/>
    <w:qFormat/>
    <w:rsid w:val="0071207A"/>
    <w:pPr>
      <w:spacing w:before="320" w:after="120"/>
      <w:outlineLvl w:val="1"/>
    </w:pPr>
    <w:rPr>
      <w:bCs w:val="0"/>
      <w:sz w:val="32"/>
      <w:szCs w:val="26"/>
    </w:rPr>
  </w:style>
  <w:style w:type="paragraph" w:styleId="Ttulo3">
    <w:name w:val="heading 3"/>
    <w:basedOn w:val="Ttulo2"/>
    <w:next w:val="Normal"/>
    <w:link w:val="Ttulo3Car"/>
    <w:uiPriority w:val="9"/>
    <w:unhideWhenUsed/>
    <w:qFormat/>
    <w:rsid w:val="00D20B93"/>
    <w:pPr>
      <w:spacing w:before="440" w:after="240"/>
      <w:outlineLvl w:val="2"/>
    </w:pPr>
    <w:rPr>
      <w:rFonts w:asciiTheme="majorHAnsi" w:hAnsiTheme="majorHAnsi"/>
      <w:bCs/>
      <w:sz w:val="29"/>
    </w:rPr>
  </w:style>
  <w:style w:type="paragraph" w:styleId="Ttulo4">
    <w:name w:val="heading 4"/>
    <w:basedOn w:val="Ttulo3"/>
    <w:next w:val="Normal"/>
    <w:link w:val="Ttulo4Car"/>
    <w:uiPriority w:val="9"/>
    <w:unhideWhenUsed/>
    <w:qFormat/>
    <w:rsid w:val="00203755"/>
    <w:pPr>
      <w:outlineLvl w:val="3"/>
    </w:pPr>
    <w:rPr>
      <w:bCs w:val="0"/>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C196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964"/>
    <w:rPr>
      <w:rFonts w:ascii="Tahoma" w:hAnsi="Tahoma" w:cs="Tahoma"/>
      <w:sz w:val="16"/>
      <w:szCs w:val="16"/>
    </w:rPr>
  </w:style>
  <w:style w:type="paragraph" w:styleId="Encabezado">
    <w:name w:val="header"/>
    <w:basedOn w:val="Normal"/>
    <w:link w:val="EncabezadoCar"/>
    <w:uiPriority w:val="99"/>
    <w:unhideWhenUsed/>
    <w:rsid w:val="008D5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538A"/>
  </w:style>
  <w:style w:type="paragraph" w:styleId="Piedepgina">
    <w:name w:val="footer"/>
    <w:basedOn w:val="Normal"/>
    <w:link w:val="PiedepginaCar"/>
    <w:uiPriority w:val="99"/>
    <w:unhideWhenUsed/>
    <w:rsid w:val="008D5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38A"/>
  </w:style>
  <w:style w:type="character" w:customStyle="1" w:styleId="Ttulo1Car">
    <w:name w:val="Título 1 Car"/>
    <w:basedOn w:val="Fuentedeprrafopredeter"/>
    <w:link w:val="Ttulo1"/>
    <w:uiPriority w:val="9"/>
    <w:rsid w:val="00C45990"/>
    <w:rPr>
      <w:rFonts w:ascii="Arial" w:eastAsiaTheme="majorEastAsia" w:hAnsi="Arial" w:cstheme="majorBidi"/>
      <w:b/>
      <w:bCs/>
      <w:sz w:val="36"/>
      <w:szCs w:val="28"/>
    </w:rPr>
  </w:style>
  <w:style w:type="paragraph" w:styleId="TtulodeTDC">
    <w:name w:val="TOC Heading"/>
    <w:basedOn w:val="Ttulo1"/>
    <w:next w:val="Normal"/>
    <w:uiPriority w:val="39"/>
    <w:semiHidden/>
    <w:unhideWhenUsed/>
    <w:qFormat/>
    <w:rsid w:val="004F66DA"/>
    <w:pPr>
      <w:outlineLvl w:val="9"/>
    </w:pPr>
  </w:style>
  <w:style w:type="character" w:customStyle="1" w:styleId="Ttulo2Car">
    <w:name w:val="Título 2 Car"/>
    <w:basedOn w:val="Fuentedeprrafopredeter"/>
    <w:link w:val="Ttulo2"/>
    <w:uiPriority w:val="9"/>
    <w:rsid w:val="0071207A"/>
    <w:rPr>
      <w:rFonts w:ascii="Arial" w:eastAsiaTheme="majorEastAsia" w:hAnsi="Arial" w:cstheme="majorBidi"/>
      <w:b/>
      <w:sz w:val="32"/>
      <w:szCs w:val="26"/>
    </w:rPr>
  </w:style>
  <w:style w:type="paragraph" w:styleId="TDC1">
    <w:name w:val="toc 1"/>
    <w:basedOn w:val="Normal"/>
    <w:next w:val="Normal"/>
    <w:autoRedefine/>
    <w:uiPriority w:val="39"/>
    <w:unhideWhenUsed/>
    <w:rsid w:val="00400DEE"/>
    <w:pPr>
      <w:spacing w:after="100"/>
    </w:pPr>
  </w:style>
  <w:style w:type="paragraph" w:styleId="TDC2">
    <w:name w:val="toc 2"/>
    <w:basedOn w:val="Normal"/>
    <w:next w:val="Normal"/>
    <w:autoRedefine/>
    <w:uiPriority w:val="39"/>
    <w:unhideWhenUsed/>
    <w:rsid w:val="00400DEE"/>
    <w:pPr>
      <w:spacing w:after="100"/>
      <w:ind w:left="220"/>
    </w:pPr>
  </w:style>
  <w:style w:type="character" w:styleId="Hipervnculo">
    <w:name w:val="Hyperlink"/>
    <w:basedOn w:val="Fuentedeprrafopredeter"/>
    <w:uiPriority w:val="99"/>
    <w:unhideWhenUsed/>
    <w:rsid w:val="00400DEE"/>
    <w:rPr>
      <w:color w:val="0000FF" w:themeColor="hyperlink"/>
      <w:u w:val="single"/>
    </w:rPr>
  </w:style>
  <w:style w:type="paragraph" w:styleId="Prrafodelista">
    <w:name w:val="List Paragraph"/>
    <w:basedOn w:val="Normal"/>
    <w:uiPriority w:val="34"/>
    <w:qFormat/>
    <w:rsid w:val="009E3925"/>
    <w:pPr>
      <w:ind w:left="720"/>
      <w:contextualSpacing/>
    </w:pPr>
  </w:style>
  <w:style w:type="character" w:customStyle="1" w:styleId="Ttulo3Car">
    <w:name w:val="Título 3 Car"/>
    <w:basedOn w:val="Fuentedeprrafopredeter"/>
    <w:link w:val="Ttulo3"/>
    <w:uiPriority w:val="9"/>
    <w:rsid w:val="00D20B93"/>
    <w:rPr>
      <w:rFonts w:asciiTheme="majorHAnsi" w:eastAsiaTheme="majorEastAsia" w:hAnsiTheme="majorHAnsi" w:cstheme="majorBidi"/>
      <w:b/>
      <w:bCs/>
      <w:sz w:val="29"/>
      <w:szCs w:val="26"/>
    </w:rPr>
  </w:style>
  <w:style w:type="paragraph" w:styleId="TDC3">
    <w:name w:val="toc 3"/>
    <w:basedOn w:val="Normal"/>
    <w:next w:val="Normal"/>
    <w:autoRedefine/>
    <w:uiPriority w:val="39"/>
    <w:unhideWhenUsed/>
    <w:rsid w:val="00AE6F92"/>
    <w:pPr>
      <w:spacing w:after="100"/>
      <w:ind w:left="500"/>
    </w:pPr>
  </w:style>
  <w:style w:type="paragraph" w:styleId="Epgrafe">
    <w:name w:val="caption"/>
    <w:basedOn w:val="Normal"/>
    <w:next w:val="Normal"/>
    <w:uiPriority w:val="35"/>
    <w:unhideWhenUsed/>
    <w:qFormat/>
    <w:rsid w:val="00377697"/>
    <w:pPr>
      <w:spacing w:after="200" w:line="240" w:lineRule="auto"/>
    </w:pPr>
    <w:rPr>
      <w:b/>
      <w:bCs/>
      <w:color w:val="4F81BD" w:themeColor="accent1"/>
      <w:sz w:val="18"/>
      <w:szCs w:val="18"/>
    </w:rPr>
  </w:style>
  <w:style w:type="character" w:styleId="Textoennegrita">
    <w:name w:val="Strong"/>
    <w:basedOn w:val="Fuentedeprrafopredeter"/>
    <w:uiPriority w:val="22"/>
    <w:qFormat/>
    <w:rsid w:val="00E65E3B"/>
    <w:rPr>
      <w:b/>
      <w:bCs/>
    </w:rPr>
  </w:style>
  <w:style w:type="character" w:customStyle="1" w:styleId="Ttulo4Car">
    <w:name w:val="Título 4 Car"/>
    <w:basedOn w:val="Fuentedeprrafopredeter"/>
    <w:link w:val="Ttulo4"/>
    <w:uiPriority w:val="9"/>
    <w:rsid w:val="00203755"/>
    <w:rPr>
      <w:rFonts w:asciiTheme="majorHAnsi" w:eastAsiaTheme="majorEastAsia" w:hAnsiTheme="majorHAnsi" w:cstheme="majorBidi"/>
      <w:b/>
      <w:iCs/>
      <w:sz w:val="28"/>
      <w:szCs w:val="26"/>
    </w:rPr>
  </w:style>
  <w:style w:type="character" w:styleId="Hipervnculovisitado">
    <w:name w:val="FollowedHyperlink"/>
    <w:basedOn w:val="Fuentedeprrafopredeter"/>
    <w:uiPriority w:val="99"/>
    <w:semiHidden/>
    <w:unhideWhenUsed/>
    <w:rsid w:val="00BB2195"/>
    <w:rPr>
      <w:color w:val="800080" w:themeColor="followedHyperlink"/>
      <w:u w:val="single"/>
    </w:rPr>
  </w:style>
  <w:style w:type="paragraph" w:styleId="Tabladeilustraciones">
    <w:name w:val="table of figures"/>
    <w:basedOn w:val="Normal"/>
    <w:next w:val="Normal"/>
    <w:uiPriority w:val="99"/>
    <w:unhideWhenUsed/>
    <w:rsid w:val="00DA3611"/>
    <w:pPr>
      <w:spacing w:after="0"/>
    </w:pPr>
  </w:style>
  <w:style w:type="paragraph" w:styleId="Revisin">
    <w:name w:val="Revision"/>
    <w:hidden/>
    <w:uiPriority w:val="99"/>
    <w:semiHidden/>
    <w:rsid w:val="00AA3838"/>
    <w:pPr>
      <w:spacing w:after="0" w:line="240" w:lineRule="auto"/>
    </w:pPr>
    <w:rPr>
      <w:rFonts w:ascii="Times New Roman" w:hAnsi="Times New Roman"/>
      <w:sz w:val="25"/>
    </w:rPr>
  </w:style>
  <w:style w:type="character" w:styleId="Refdecomentario">
    <w:name w:val="annotation reference"/>
    <w:basedOn w:val="Fuentedeprrafopredeter"/>
    <w:uiPriority w:val="99"/>
    <w:semiHidden/>
    <w:unhideWhenUsed/>
    <w:rsid w:val="00AA3838"/>
    <w:rPr>
      <w:sz w:val="16"/>
      <w:szCs w:val="16"/>
    </w:rPr>
  </w:style>
  <w:style w:type="paragraph" w:styleId="Textocomentario">
    <w:name w:val="annotation text"/>
    <w:basedOn w:val="Normal"/>
    <w:link w:val="TextocomentarioCar"/>
    <w:uiPriority w:val="99"/>
    <w:unhideWhenUsed/>
    <w:rsid w:val="00AA3838"/>
    <w:pPr>
      <w:spacing w:line="240" w:lineRule="auto"/>
    </w:pPr>
    <w:rPr>
      <w:sz w:val="20"/>
      <w:szCs w:val="20"/>
    </w:rPr>
  </w:style>
  <w:style w:type="character" w:customStyle="1" w:styleId="TextocomentarioCar">
    <w:name w:val="Texto comentario Car"/>
    <w:basedOn w:val="Fuentedeprrafopredeter"/>
    <w:link w:val="Textocomentario"/>
    <w:uiPriority w:val="99"/>
    <w:rsid w:val="00AA383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A3838"/>
    <w:rPr>
      <w:b/>
      <w:bCs/>
    </w:rPr>
  </w:style>
  <w:style w:type="character" w:customStyle="1" w:styleId="AsuntodelcomentarioCar">
    <w:name w:val="Asunto del comentario Car"/>
    <w:basedOn w:val="TextocomentarioCar"/>
    <w:link w:val="Asuntodelcomentario"/>
    <w:uiPriority w:val="99"/>
    <w:semiHidden/>
    <w:rsid w:val="00AA3838"/>
    <w:rPr>
      <w:rFonts w:ascii="Times New Roman" w:hAnsi="Times New Roman"/>
      <w:b/>
      <w:bCs/>
      <w:sz w:val="20"/>
      <w:szCs w:val="20"/>
    </w:rPr>
  </w:style>
  <w:style w:type="table" w:styleId="Tablaconcuadrcula">
    <w:name w:val="Table Grid"/>
    <w:basedOn w:val="Tablanormal"/>
    <w:uiPriority w:val="59"/>
    <w:rsid w:val="00A255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24645164">
      <w:bodyDiv w:val="1"/>
      <w:marLeft w:val="0"/>
      <w:marRight w:val="0"/>
      <w:marTop w:val="0"/>
      <w:marBottom w:val="0"/>
      <w:divBdr>
        <w:top w:val="none" w:sz="0" w:space="0" w:color="auto"/>
        <w:left w:val="none" w:sz="0" w:space="0" w:color="auto"/>
        <w:bottom w:val="none" w:sz="0" w:space="0" w:color="auto"/>
        <w:right w:val="none" w:sz="0" w:space="0" w:color="auto"/>
      </w:divBdr>
      <w:divsChild>
        <w:div w:id="1345522426">
          <w:marLeft w:val="0"/>
          <w:marRight w:val="0"/>
          <w:marTop w:val="0"/>
          <w:marBottom w:val="0"/>
          <w:divBdr>
            <w:top w:val="none" w:sz="0" w:space="0" w:color="auto"/>
            <w:left w:val="none" w:sz="0" w:space="0" w:color="auto"/>
            <w:bottom w:val="none" w:sz="0" w:space="0" w:color="auto"/>
            <w:right w:val="none" w:sz="0" w:space="0" w:color="auto"/>
          </w:divBdr>
          <w:divsChild>
            <w:div w:id="801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45">
      <w:bodyDiv w:val="1"/>
      <w:marLeft w:val="0"/>
      <w:marRight w:val="0"/>
      <w:marTop w:val="0"/>
      <w:marBottom w:val="0"/>
      <w:divBdr>
        <w:top w:val="none" w:sz="0" w:space="0" w:color="auto"/>
        <w:left w:val="none" w:sz="0" w:space="0" w:color="auto"/>
        <w:bottom w:val="none" w:sz="0" w:space="0" w:color="auto"/>
        <w:right w:val="none" w:sz="0" w:space="0" w:color="auto"/>
      </w:divBdr>
      <w:divsChild>
        <w:div w:id="618879038">
          <w:marLeft w:val="0"/>
          <w:marRight w:val="0"/>
          <w:marTop w:val="0"/>
          <w:marBottom w:val="0"/>
          <w:divBdr>
            <w:top w:val="none" w:sz="0" w:space="0" w:color="auto"/>
            <w:left w:val="none" w:sz="0" w:space="0" w:color="auto"/>
            <w:bottom w:val="none" w:sz="0" w:space="0" w:color="auto"/>
            <w:right w:val="none" w:sz="0" w:space="0" w:color="auto"/>
          </w:divBdr>
          <w:divsChild>
            <w:div w:id="2216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78" Type="http://schemas.microsoft.com/office/2016/09/relationships/commentsIds" Target="commentsIds.xml"/><Relationship Id="rId8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5BA5C5-9364-4DA0-9159-37F9E2FA8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78</Pages>
  <Words>14174</Words>
  <Characters>77960</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91951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del pino</dc:creator>
  <cp:keywords/>
  <dc:description/>
  <cp:lastModifiedBy>ivan del pino</cp:lastModifiedBy>
  <cp:revision>231</cp:revision>
  <dcterms:created xsi:type="dcterms:W3CDTF">2022-12-16T11:56:00Z</dcterms:created>
  <dcterms:modified xsi:type="dcterms:W3CDTF">2023-03-19T10:25:00Z</dcterms:modified>
</cp:coreProperties>
</file>